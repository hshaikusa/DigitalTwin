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0393FD32" w:rsidR="00887A22" w:rsidRDefault="00ED7581" w:rsidP="00AA0750">
      <w:pPr>
        <w:suppressAutoHyphens/>
        <w:spacing w:after="0" w:line="240" w:lineRule="auto"/>
        <w:contextualSpacing/>
        <w:jc w:val="center"/>
        <w:rPr>
          <w:rFonts w:eastAsia="Times New Roman" w:cs="Times New Roman"/>
          <w:szCs w:val="24"/>
        </w:rPr>
      </w:pPr>
      <w:r>
        <w:rPr>
          <w:rFonts w:eastAsia="Times New Roman" w:cs="Times New Roman"/>
          <w:szCs w:val="24"/>
        </w:rPr>
        <w:t>June</w:t>
      </w:r>
      <w:r w:rsidR="00887A22" w:rsidRPr="00887A22">
        <w:rPr>
          <w:rFonts w:eastAsia="Times New Roman" w:cs="Times New Roman"/>
          <w:szCs w:val="24"/>
        </w:rPr>
        <w:t xml:space="preserve"> </w:t>
      </w:r>
      <w:r w:rsidR="006F620C">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2D041422" w14:textId="02287E16" w:rsidR="004C6839"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9701536" w:history="1">
        <w:r w:rsidR="004C6839" w:rsidRPr="009A3064">
          <w:rPr>
            <w:rStyle w:val="Hyperlink"/>
            <w:noProof/>
          </w:rPr>
          <w:t>Chapter 1: Introduction</w:t>
        </w:r>
        <w:r w:rsidR="004C6839">
          <w:rPr>
            <w:noProof/>
            <w:webHidden/>
          </w:rPr>
          <w:tab/>
        </w:r>
        <w:r w:rsidR="004C6839">
          <w:rPr>
            <w:noProof/>
            <w:webHidden/>
          </w:rPr>
          <w:fldChar w:fldCharType="begin"/>
        </w:r>
        <w:r w:rsidR="004C6839">
          <w:rPr>
            <w:noProof/>
            <w:webHidden/>
          </w:rPr>
          <w:instrText xml:space="preserve"> PAGEREF _Toc169701536 \h </w:instrText>
        </w:r>
        <w:r w:rsidR="004C6839">
          <w:rPr>
            <w:noProof/>
            <w:webHidden/>
          </w:rPr>
        </w:r>
        <w:r w:rsidR="004C6839">
          <w:rPr>
            <w:noProof/>
            <w:webHidden/>
          </w:rPr>
          <w:fldChar w:fldCharType="separate"/>
        </w:r>
        <w:r w:rsidR="004C6839">
          <w:rPr>
            <w:noProof/>
            <w:webHidden/>
          </w:rPr>
          <w:t>1</w:t>
        </w:r>
        <w:r w:rsidR="004C6839">
          <w:rPr>
            <w:noProof/>
            <w:webHidden/>
          </w:rPr>
          <w:fldChar w:fldCharType="end"/>
        </w:r>
      </w:hyperlink>
    </w:p>
    <w:p w14:paraId="1085239D" w14:textId="5EE16433" w:rsidR="004C6839" w:rsidRDefault="00000000">
      <w:pPr>
        <w:pStyle w:val="TOC2"/>
        <w:rPr>
          <w:rFonts w:asciiTheme="minorHAnsi" w:eastAsiaTheme="minorEastAsia" w:hAnsiTheme="minorHAnsi" w:cstheme="minorBidi"/>
          <w:noProof/>
          <w:kern w:val="2"/>
          <w14:ligatures w14:val="standardContextual"/>
        </w:rPr>
      </w:pPr>
      <w:hyperlink w:anchor="_Toc169701537" w:history="1">
        <w:r w:rsidR="004C6839" w:rsidRPr="009A3064">
          <w:rPr>
            <w:rStyle w:val="Hyperlink"/>
            <w:noProof/>
          </w:rPr>
          <w:t>Statement of the Problem</w:t>
        </w:r>
        <w:r w:rsidR="004C6839">
          <w:rPr>
            <w:noProof/>
            <w:webHidden/>
          </w:rPr>
          <w:tab/>
        </w:r>
        <w:r w:rsidR="004C6839">
          <w:rPr>
            <w:noProof/>
            <w:webHidden/>
          </w:rPr>
          <w:fldChar w:fldCharType="begin"/>
        </w:r>
        <w:r w:rsidR="004C6839">
          <w:rPr>
            <w:noProof/>
            <w:webHidden/>
          </w:rPr>
          <w:instrText xml:space="preserve"> PAGEREF _Toc169701537 \h </w:instrText>
        </w:r>
        <w:r w:rsidR="004C6839">
          <w:rPr>
            <w:noProof/>
            <w:webHidden/>
          </w:rPr>
        </w:r>
        <w:r w:rsidR="004C6839">
          <w:rPr>
            <w:noProof/>
            <w:webHidden/>
          </w:rPr>
          <w:fldChar w:fldCharType="separate"/>
        </w:r>
        <w:r w:rsidR="004C6839">
          <w:rPr>
            <w:noProof/>
            <w:webHidden/>
          </w:rPr>
          <w:t>3</w:t>
        </w:r>
        <w:r w:rsidR="004C6839">
          <w:rPr>
            <w:noProof/>
            <w:webHidden/>
          </w:rPr>
          <w:fldChar w:fldCharType="end"/>
        </w:r>
      </w:hyperlink>
    </w:p>
    <w:p w14:paraId="5EB3E78B" w14:textId="6B39166D" w:rsidR="004C6839" w:rsidRDefault="00000000">
      <w:pPr>
        <w:pStyle w:val="TOC2"/>
        <w:rPr>
          <w:rFonts w:asciiTheme="minorHAnsi" w:eastAsiaTheme="minorEastAsia" w:hAnsiTheme="minorHAnsi" w:cstheme="minorBidi"/>
          <w:noProof/>
          <w:kern w:val="2"/>
          <w14:ligatures w14:val="standardContextual"/>
        </w:rPr>
      </w:pPr>
      <w:hyperlink w:anchor="_Toc169701538" w:history="1">
        <w:r w:rsidR="004C6839" w:rsidRPr="009A3064">
          <w:rPr>
            <w:rStyle w:val="Hyperlink"/>
            <w:noProof/>
          </w:rPr>
          <w:t>Purpose of the Study</w:t>
        </w:r>
        <w:r w:rsidR="004C6839">
          <w:rPr>
            <w:noProof/>
            <w:webHidden/>
          </w:rPr>
          <w:tab/>
        </w:r>
        <w:r w:rsidR="004C6839">
          <w:rPr>
            <w:noProof/>
            <w:webHidden/>
          </w:rPr>
          <w:fldChar w:fldCharType="begin"/>
        </w:r>
        <w:r w:rsidR="004C6839">
          <w:rPr>
            <w:noProof/>
            <w:webHidden/>
          </w:rPr>
          <w:instrText xml:space="preserve"> PAGEREF _Toc169701538 \h </w:instrText>
        </w:r>
        <w:r w:rsidR="004C6839">
          <w:rPr>
            <w:noProof/>
            <w:webHidden/>
          </w:rPr>
        </w:r>
        <w:r w:rsidR="004C6839">
          <w:rPr>
            <w:noProof/>
            <w:webHidden/>
          </w:rPr>
          <w:fldChar w:fldCharType="separate"/>
        </w:r>
        <w:r w:rsidR="004C6839">
          <w:rPr>
            <w:noProof/>
            <w:webHidden/>
          </w:rPr>
          <w:t>4</w:t>
        </w:r>
        <w:r w:rsidR="004C6839">
          <w:rPr>
            <w:noProof/>
            <w:webHidden/>
          </w:rPr>
          <w:fldChar w:fldCharType="end"/>
        </w:r>
      </w:hyperlink>
    </w:p>
    <w:p w14:paraId="36C6B177" w14:textId="3BB3C3C0" w:rsidR="004C6839" w:rsidRDefault="00000000">
      <w:pPr>
        <w:pStyle w:val="TOC2"/>
        <w:rPr>
          <w:rFonts w:asciiTheme="minorHAnsi" w:eastAsiaTheme="minorEastAsia" w:hAnsiTheme="minorHAnsi" w:cstheme="minorBidi"/>
          <w:noProof/>
          <w:kern w:val="2"/>
          <w14:ligatures w14:val="standardContextual"/>
        </w:rPr>
      </w:pPr>
      <w:hyperlink w:anchor="_Toc169701539" w:history="1">
        <w:r w:rsidR="004C6839" w:rsidRPr="009A3064">
          <w:rPr>
            <w:rStyle w:val="Hyperlink"/>
            <w:noProof/>
          </w:rPr>
          <w:t>Introduction to Theoretical or Conceptual Framework</w:t>
        </w:r>
        <w:r w:rsidR="004C6839">
          <w:rPr>
            <w:noProof/>
            <w:webHidden/>
          </w:rPr>
          <w:tab/>
        </w:r>
        <w:r w:rsidR="004C6839">
          <w:rPr>
            <w:noProof/>
            <w:webHidden/>
          </w:rPr>
          <w:fldChar w:fldCharType="begin"/>
        </w:r>
        <w:r w:rsidR="004C6839">
          <w:rPr>
            <w:noProof/>
            <w:webHidden/>
          </w:rPr>
          <w:instrText xml:space="preserve"> PAGEREF _Toc169701539 \h </w:instrText>
        </w:r>
        <w:r w:rsidR="004C6839">
          <w:rPr>
            <w:noProof/>
            <w:webHidden/>
          </w:rPr>
        </w:r>
        <w:r w:rsidR="004C6839">
          <w:rPr>
            <w:noProof/>
            <w:webHidden/>
          </w:rPr>
          <w:fldChar w:fldCharType="separate"/>
        </w:r>
        <w:r w:rsidR="004C6839">
          <w:rPr>
            <w:noProof/>
            <w:webHidden/>
          </w:rPr>
          <w:t>5</w:t>
        </w:r>
        <w:r w:rsidR="004C6839">
          <w:rPr>
            <w:noProof/>
            <w:webHidden/>
          </w:rPr>
          <w:fldChar w:fldCharType="end"/>
        </w:r>
      </w:hyperlink>
    </w:p>
    <w:p w14:paraId="7F92E044" w14:textId="390B5C75" w:rsidR="004C6839" w:rsidRDefault="00000000">
      <w:pPr>
        <w:pStyle w:val="TOC2"/>
        <w:rPr>
          <w:rFonts w:asciiTheme="minorHAnsi" w:eastAsiaTheme="minorEastAsia" w:hAnsiTheme="minorHAnsi" w:cstheme="minorBidi"/>
          <w:noProof/>
          <w:kern w:val="2"/>
          <w14:ligatures w14:val="standardContextual"/>
        </w:rPr>
      </w:pPr>
      <w:hyperlink w:anchor="_Toc169701540" w:history="1">
        <w:r w:rsidR="004C6839" w:rsidRPr="009A3064">
          <w:rPr>
            <w:rStyle w:val="Hyperlink"/>
            <w:noProof/>
          </w:rPr>
          <w:t>Introduction to Research Methodology and Design (Nature of the Study)</w:t>
        </w:r>
        <w:r w:rsidR="004C6839">
          <w:rPr>
            <w:noProof/>
            <w:webHidden/>
          </w:rPr>
          <w:tab/>
        </w:r>
        <w:r w:rsidR="004C6839">
          <w:rPr>
            <w:noProof/>
            <w:webHidden/>
          </w:rPr>
          <w:fldChar w:fldCharType="begin"/>
        </w:r>
        <w:r w:rsidR="004C6839">
          <w:rPr>
            <w:noProof/>
            <w:webHidden/>
          </w:rPr>
          <w:instrText xml:space="preserve"> PAGEREF _Toc169701540 \h </w:instrText>
        </w:r>
        <w:r w:rsidR="004C6839">
          <w:rPr>
            <w:noProof/>
            <w:webHidden/>
          </w:rPr>
        </w:r>
        <w:r w:rsidR="004C6839">
          <w:rPr>
            <w:noProof/>
            <w:webHidden/>
          </w:rPr>
          <w:fldChar w:fldCharType="separate"/>
        </w:r>
        <w:r w:rsidR="004C6839">
          <w:rPr>
            <w:noProof/>
            <w:webHidden/>
          </w:rPr>
          <w:t>8</w:t>
        </w:r>
        <w:r w:rsidR="004C6839">
          <w:rPr>
            <w:noProof/>
            <w:webHidden/>
          </w:rPr>
          <w:fldChar w:fldCharType="end"/>
        </w:r>
      </w:hyperlink>
    </w:p>
    <w:p w14:paraId="40B2A031" w14:textId="3F8D71F1" w:rsidR="004C6839" w:rsidRDefault="00000000">
      <w:pPr>
        <w:pStyle w:val="TOC2"/>
        <w:rPr>
          <w:rFonts w:asciiTheme="minorHAnsi" w:eastAsiaTheme="minorEastAsia" w:hAnsiTheme="minorHAnsi" w:cstheme="minorBidi"/>
          <w:noProof/>
          <w:kern w:val="2"/>
          <w14:ligatures w14:val="standardContextual"/>
        </w:rPr>
      </w:pPr>
      <w:hyperlink w:anchor="_Toc169701541" w:history="1">
        <w:r w:rsidR="004C6839" w:rsidRPr="009A3064">
          <w:rPr>
            <w:rStyle w:val="Hyperlink"/>
            <w:noProof/>
          </w:rPr>
          <w:t>Research Questions</w:t>
        </w:r>
        <w:r w:rsidR="004C6839">
          <w:rPr>
            <w:noProof/>
            <w:webHidden/>
          </w:rPr>
          <w:tab/>
        </w:r>
        <w:r w:rsidR="004C6839">
          <w:rPr>
            <w:noProof/>
            <w:webHidden/>
          </w:rPr>
          <w:fldChar w:fldCharType="begin"/>
        </w:r>
        <w:r w:rsidR="004C6839">
          <w:rPr>
            <w:noProof/>
            <w:webHidden/>
          </w:rPr>
          <w:instrText xml:space="preserve"> PAGEREF _Toc169701541 \h </w:instrText>
        </w:r>
        <w:r w:rsidR="004C6839">
          <w:rPr>
            <w:noProof/>
            <w:webHidden/>
          </w:rPr>
        </w:r>
        <w:r w:rsidR="004C6839">
          <w:rPr>
            <w:noProof/>
            <w:webHidden/>
          </w:rPr>
          <w:fldChar w:fldCharType="separate"/>
        </w:r>
        <w:r w:rsidR="004C6839">
          <w:rPr>
            <w:noProof/>
            <w:webHidden/>
          </w:rPr>
          <w:t>10</w:t>
        </w:r>
        <w:r w:rsidR="004C6839">
          <w:rPr>
            <w:noProof/>
            <w:webHidden/>
          </w:rPr>
          <w:fldChar w:fldCharType="end"/>
        </w:r>
      </w:hyperlink>
    </w:p>
    <w:p w14:paraId="1FB84BA6" w14:textId="05F5A042" w:rsidR="004C6839" w:rsidRDefault="00000000">
      <w:pPr>
        <w:pStyle w:val="TOC2"/>
        <w:rPr>
          <w:rFonts w:asciiTheme="minorHAnsi" w:eastAsiaTheme="minorEastAsia" w:hAnsiTheme="minorHAnsi" w:cstheme="minorBidi"/>
          <w:noProof/>
          <w:kern w:val="2"/>
          <w14:ligatures w14:val="standardContextual"/>
        </w:rPr>
      </w:pPr>
      <w:hyperlink w:anchor="_Toc169701542" w:history="1">
        <w:r w:rsidR="004C6839" w:rsidRPr="009A3064">
          <w:rPr>
            <w:rStyle w:val="Hyperlink"/>
            <w:noProof/>
          </w:rPr>
          <w:t>Hypotheses</w:t>
        </w:r>
        <w:r w:rsidR="004C6839">
          <w:rPr>
            <w:noProof/>
            <w:webHidden/>
          </w:rPr>
          <w:tab/>
        </w:r>
        <w:r w:rsidR="004C6839">
          <w:rPr>
            <w:noProof/>
            <w:webHidden/>
          </w:rPr>
          <w:fldChar w:fldCharType="begin"/>
        </w:r>
        <w:r w:rsidR="004C6839">
          <w:rPr>
            <w:noProof/>
            <w:webHidden/>
          </w:rPr>
          <w:instrText xml:space="preserve"> PAGEREF _Toc169701542 \h </w:instrText>
        </w:r>
        <w:r w:rsidR="004C6839">
          <w:rPr>
            <w:noProof/>
            <w:webHidden/>
          </w:rPr>
        </w:r>
        <w:r w:rsidR="004C6839">
          <w:rPr>
            <w:noProof/>
            <w:webHidden/>
          </w:rPr>
          <w:fldChar w:fldCharType="separate"/>
        </w:r>
        <w:r w:rsidR="004C6839">
          <w:rPr>
            <w:noProof/>
            <w:webHidden/>
          </w:rPr>
          <w:t>11</w:t>
        </w:r>
        <w:r w:rsidR="004C6839">
          <w:rPr>
            <w:noProof/>
            <w:webHidden/>
          </w:rPr>
          <w:fldChar w:fldCharType="end"/>
        </w:r>
      </w:hyperlink>
    </w:p>
    <w:p w14:paraId="7C3ADC98" w14:textId="35817649" w:rsidR="004C6839" w:rsidRDefault="00000000">
      <w:pPr>
        <w:pStyle w:val="TOC2"/>
        <w:rPr>
          <w:rFonts w:asciiTheme="minorHAnsi" w:eastAsiaTheme="minorEastAsia" w:hAnsiTheme="minorHAnsi" w:cstheme="minorBidi"/>
          <w:noProof/>
          <w:kern w:val="2"/>
          <w14:ligatures w14:val="standardContextual"/>
        </w:rPr>
      </w:pPr>
      <w:hyperlink w:anchor="_Toc169701543" w:history="1">
        <w:r w:rsidR="004C6839" w:rsidRPr="009A3064">
          <w:rPr>
            <w:rStyle w:val="Hyperlink"/>
            <w:noProof/>
          </w:rPr>
          <w:t>Significance of the Study</w:t>
        </w:r>
        <w:r w:rsidR="004C6839">
          <w:rPr>
            <w:noProof/>
            <w:webHidden/>
          </w:rPr>
          <w:tab/>
        </w:r>
        <w:r w:rsidR="004C6839">
          <w:rPr>
            <w:noProof/>
            <w:webHidden/>
          </w:rPr>
          <w:fldChar w:fldCharType="begin"/>
        </w:r>
        <w:r w:rsidR="004C6839">
          <w:rPr>
            <w:noProof/>
            <w:webHidden/>
          </w:rPr>
          <w:instrText xml:space="preserve"> PAGEREF _Toc169701543 \h </w:instrText>
        </w:r>
        <w:r w:rsidR="004C6839">
          <w:rPr>
            <w:noProof/>
            <w:webHidden/>
          </w:rPr>
        </w:r>
        <w:r w:rsidR="004C6839">
          <w:rPr>
            <w:noProof/>
            <w:webHidden/>
          </w:rPr>
          <w:fldChar w:fldCharType="separate"/>
        </w:r>
        <w:r w:rsidR="004C6839">
          <w:rPr>
            <w:noProof/>
            <w:webHidden/>
          </w:rPr>
          <w:t>13</w:t>
        </w:r>
        <w:r w:rsidR="004C6839">
          <w:rPr>
            <w:noProof/>
            <w:webHidden/>
          </w:rPr>
          <w:fldChar w:fldCharType="end"/>
        </w:r>
      </w:hyperlink>
    </w:p>
    <w:p w14:paraId="792DA362" w14:textId="74B1ECAF" w:rsidR="004C6839" w:rsidRDefault="00000000">
      <w:pPr>
        <w:pStyle w:val="TOC2"/>
        <w:rPr>
          <w:rFonts w:asciiTheme="minorHAnsi" w:eastAsiaTheme="minorEastAsia" w:hAnsiTheme="minorHAnsi" w:cstheme="minorBidi"/>
          <w:noProof/>
          <w:kern w:val="2"/>
          <w14:ligatures w14:val="standardContextual"/>
        </w:rPr>
      </w:pPr>
      <w:hyperlink w:anchor="_Toc169701544" w:history="1">
        <w:r w:rsidR="004C6839" w:rsidRPr="009A3064">
          <w:rPr>
            <w:rStyle w:val="Hyperlink"/>
            <w:noProof/>
          </w:rPr>
          <w:t>Definitions of Key Terms</w:t>
        </w:r>
        <w:r w:rsidR="004C6839">
          <w:rPr>
            <w:noProof/>
            <w:webHidden/>
          </w:rPr>
          <w:tab/>
        </w:r>
        <w:r w:rsidR="004C6839">
          <w:rPr>
            <w:noProof/>
            <w:webHidden/>
          </w:rPr>
          <w:fldChar w:fldCharType="begin"/>
        </w:r>
        <w:r w:rsidR="004C6839">
          <w:rPr>
            <w:noProof/>
            <w:webHidden/>
          </w:rPr>
          <w:instrText xml:space="preserve"> PAGEREF _Toc169701544 \h </w:instrText>
        </w:r>
        <w:r w:rsidR="004C6839">
          <w:rPr>
            <w:noProof/>
            <w:webHidden/>
          </w:rPr>
        </w:r>
        <w:r w:rsidR="004C6839">
          <w:rPr>
            <w:noProof/>
            <w:webHidden/>
          </w:rPr>
          <w:fldChar w:fldCharType="separate"/>
        </w:r>
        <w:r w:rsidR="004C6839">
          <w:rPr>
            <w:noProof/>
            <w:webHidden/>
          </w:rPr>
          <w:t>14</w:t>
        </w:r>
        <w:r w:rsidR="004C6839">
          <w:rPr>
            <w:noProof/>
            <w:webHidden/>
          </w:rPr>
          <w:fldChar w:fldCharType="end"/>
        </w:r>
      </w:hyperlink>
    </w:p>
    <w:p w14:paraId="66E1E3A8" w14:textId="287585CA" w:rsidR="004C6839" w:rsidRDefault="00000000">
      <w:pPr>
        <w:pStyle w:val="TOC2"/>
        <w:rPr>
          <w:rFonts w:asciiTheme="minorHAnsi" w:eastAsiaTheme="minorEastAsia" w:hAnsiTheme="minorHAnsi" w:cstheme="minorBidi"/>
          <w:noProof/>
          <w:kern w:val="2"/>
          <w14:ligatures w14:val="standardContextual"/>
        </w:rPr>
      </w:pPr>
      <w:hyperlink w:anchor="_Toc169701545" w:history="1">
        <w:r w:rsidR="004C6839" w:rsidRPr="009A3064">
          <w:rPr>
            <w:rStyle w:val="Hyperlink"/>
            <w:noProof/>
          </w:rPr>
          <w:t>Summary</w:t>
        </w:r>
        <w:r w:rsidR="004C6839">
          <w:rPr>
            <w:noProof/>
            <w:webHidden/>
          </w:rPr>
          <w:tab/>
        </w:r>
        <w:r w:rsidR="004C6839">
          <w:rPr>
            <w:noProof/>
            <w:webHidden/>
          </w:rPr>
          <w:fldChar w:fldCharType="begin"/>
        </w:r>
        <w:r w:rsidR="004C6839">
          <w:rPr>
            <w:noProof/>
            <w:webHidden/>
          </w:rPr>
          <w:instrText xml:space="preserve"> PAGEREF _Toc169701545 \h </w:instrText>
        </w:r>
        <w:r w:rsidR="004C6839">
          <w:rPr>
            <w:noProof/>
            <w:webHidden/>
          </w:rPr>
        </w:r>
        <w:r w:rsidR="004C6839">
          <w:rPr>
            <w:noProof/>
            <w:webHidden/>
          </w:rPr>
          <w:fldChar w:fldCharType="separate"/>
        </w:r>
        <w:r w:rsidR="004C6839">
          <w:rPr>
            <w:noProof/>
            <w:webHidden/>
          </w:rPr>
          <w:t>17</w:t>
        </w:r>
        <w:r w:rsidR="004C6839">
          <w:rPr>
            <w:noProof/>
            <w:webHidden/>
          </w:rPr>
          <w:fldChar w:fldCharType="end"/>
        </w:r>
      </w:hyperlink>
    </w:p>
    <w:p w14:paraId="02E78405" w14:textId="32E60235" w:rsidR="004C6839" w:rsidRDefault="00000000">
      <w:pPr>
        <w:pStyle w:val="TOC1"/>
        <w:rPr>
          <w:rFonts w:asciiTheme="minorHAnsi" w:eastAsiaTheme="minorEastAsia" w:hAnsiTheme="minorHAnsi" w:cstheme="minorBidi"/>
          <w:noProof/>
          <w:kern w:val="2"/>
          <w:szCs w:val="24"/>
          <w14:ligatures w14:val="standardContextual"/>
        </w:rPr>
      </w:pPr>
      <w:hyperlink w:anchor="_Toc169701546" w:history="1">
        <w:r w:rsidR="004C6839" w:rsidRPr="009A3064">
          <w:rPr>
            <w:rStyle w:val="Hyperlink"/>
            <w:noProof/>
          </w:rPr>
          <w:t>Chapter 2: Literature Review</w:t>
        </w:r>
        <w:r w:rsidR="004C6839">
          <w:rPr>
            <w:noProof/>
            <w:webHidden/>
          </w:rPr>
          <w:tab/>
        </w:r>
        <w:r w:rsidR="004C6839">
          <w:rPr>
            <w:noProof/>
            <w:webHidden/>
          </w:rPr>
          <w:fldChar w:fldCharType="begin"/>
        </w:r>
        <w:r w:rsidR="004C6839">
          <w:rPr>
            <w:noProof/>
            <w:webHidden/>
          </w:rPr>
          <w:instrText xml:space="preserve"> PAGEREF _Toc169701546 \h </w:instrText>
        </w:r>
        <w:r w:rsidR="004C6839">
          <w:rPr>
            <w:noProof/>
            <w:webHidden/>
          </w:rPr>
        </w:r>
        <w:r w:rsidR="004C6839">
          <w:rPr>
            <w:noProof/>
            <w:webHidden/>
          </w:rPr>
          <w:fldChar w:fldCharType="separate"/>
        </w:r>
        <w:r w:rsidR="004C6839">
          <w:rPr>
            <w:noProof/>
            <w:webHidden/>
          </w:rPr>
          <w:t>20</w:t>
        </w:r>
        <w:r w:rsidR="004C6839">
          <w:rPr>
            <w:noProof/>
            <w:webHidden/>
          </w:rPr>
          <w:fldChar w:fldCharType="end"/>
        </w:r>
      </w:hyperlink>
    </w:p>
    <w:p w14:paraId="06C05B15" w14:textId="08E319A5" w:rsidR="004C6839" w:rsidRDefault="00000000">
      <w:pPr>
        <w:pStyle w:val="TOC2"/>
        <w:rPr>
          <w:rFonts w:asciiTheme="minorHAnsi" w:eastAsiaTheme="minorEastAsia" w:hAnsiTheme="minorHAnsi" w:cstheme="minorBidi"/>
          <w:noProof/>
          <w:kern w:val="2"/>
          <w14:ligatures w14:val="standardContextual"/>
        </w:rPr>
      </w:pPr>
      <w:hyperlink w:anchor="_Toc169701547" w:history="1">
        <w:r w:rsidR="004C6839" w:rsidRPr="009A3064">
          <w:rPr>
            <w:rStyle w:val="Hyperlink"/>
            <w:noProof/>
            <w:shd w:val="clear" w:color="auto" w:fill="FFFFFF"/>
          </w:rPr>
          <w:t>Key Areas in Building Digital Twin Representation of Foliage</w:t>
        </w:r>
        <w:r w:rsidR="004C6839">
          <w:rPr>
            <w:noProof/>
            <w:webHidden/>
          </w:rPr>
          <w:tab/>
        </w:r>
        <w:r w:rsidR="004C6839">
          <w:rPr>
            <w:noProof/>
            <w:webHidden/>
          </w:rPr>
          <w:fldChar w:fldCharType="begin"/>
        </w:r>
        <w:r w:rsidR="004C6839">
          <w:rPr>
            <w:noProof/>
            <w:webHidden/>
          </w:rPr>
          <w:instrText xml:space="preserve"> PAGEREF _Toc169701547 \h </w:instrText>
        </w:r>
        <w:r w:rsidR="004C6839">
          <w:rPr>
            <w:noProof/>
            <w:webHidden/>
          </w:rPr>
        </w:r>
        <w:r w:rsidR="004C6839">
          <w:rPr>
            <w:noProof/>
            <w:webHidden/>
          </w:rPr>
          <w:fldChar w:fldCharType="separate"/>
        </w:r>
        <w:r w:rsidR="004C6839">
          <w:rPr>
            <w:noProof/>
            <w:webHidden/>
          </w:rPr>
          <w:t>25</w:t>
        </w:r>
        <w:r w:rsidR="004C6839">
          <w:rPr>
            <w:noProof/>
            <w:webHidden/>
          </w:rPr>
          <w:fldChar w:fldCharType="end"/>
        </w:r>
      </w:hyperlink>
    </w:p>
    <w:p w14:paraId="1C72EF01" w14:textId="344F7D76" w:rsidR="004C6839" w:rsidRDefault="00000000">
      <w:pPr>
        <w:pStyle w:val="TOC2"/>
        <w:rPr>
          <w:rFonts w:asciiTheme="minorHAnsi" w:eastAsiaTheme="minorEastAsia" w:hAnsiTheme="minorHAnsi" w:cstheme="minorBidi"/>
          <w:noProof/>
          <w:kern w:val="2"/>
          <w14:ligatures w14:val="standardContextual"/>
        </w:rPr>
      </w:pPr>
      <w:hyperlink w:anchor="_Toc169701548" w:history="1">
        <w:r w:rsidR="004C6839" w:rsidRPr="009A3064">
          <w:rPr>
            <w:rStyle w:val="Hyperlink"/>
            <w:noProof/>
          </w:rPr>
          <w:t xml:space="preserve">Digital Twin Representation of Foliage </w:t>
        </w:r>
        <w:r w:rsidR="004C6839" w:rsidRPr="009A3064">
          <w:rPr>
            <w:rStyle w:val="Hyperlink"/>
            <w:rFonts w:ascii="Söhne" w:hAnsi="Söhne" w:cs="Calibri"/>
            <w:noProof/>
            <w:shd w:val="clear" w:color="auto" w:fill="FFFFFF"/>
          </w:rPr>
          <w:t>Theoretical</w:t>
        </w:r>
        <w:r w:rsidR="004C6839" w:rsidRPr="009A3064">
          <w:rPr>
            <w:rStyle w:val="Hyperlink"/>
            <w:noProof/>
          </w:rPr>
          <w:t xml:space="preserve"> Framework </w:t>
        </w:r>
        <w:r w:rsidR="004C6839">
          <w:rPr>
            <w:noProof/>
            <w:webHidden/>
          </w:rPr>
          <w:tab/>
        </w:r>
        <w:r w:rsidR="004C6839">
          <w:rPr>
            <w:noProof/>
            <w:webHidden/>
          </w:rPr>
          <w:fldChar w:fldCharType="begin"/>
        </w:r>
        <w:r w:rsidR="004C6839">
          <w:rPr>
            <w:noProof/>
            <w:webHidden/>
          </w:rPr>
          <w:instrText xml:space="preserve"> PAGEREF _Toc169701548 \h </w:instrText>
        </w:r>
        <w:r w:rsidR="004C6839">
          <w:rPr>
            <w:noProof/>
            <w:webHidden/>
          </w:rPr>
        </w:r>
        <w:r w:rsidR="004C6839">
          <w:rPr>
            <w:noProof/>
            <w:webHidden/>
          </w:rPr>
          <w:fldChar w:fldCharType="separate"/>
        </w:r>
        <w:r w:rsidR="004C6839">
          <w:rPr>
            <w:noProof/>
            <w:webHidden/>
          </w:rPr>
          <w:t>41</w:t>
        </w:r>
        <w:r w:rsidR="004C6839">
          <w:rPr>
            <w:noProof/>
            <w:webHidden/>
          </w:rPr>
          <w:fldChar w:fldCharType="end"/>
        </w:r>
      </w:hyperlink>
    </w:p>
    <w:p w14:paraId="0047B095" w14:textId="6C7039BC" w:rsidR="004C6839" w:rsidRDefault="00000000">
      <w:pPr>
        <w:pStyle w:val="TOC2"/>
        <w:rPr>
          <w:rFonts w:asciiTheme="minorHAnsi" w:eastAsiaTheme="minorEastAsia" w:hAnsiTheme="minorHAnsi" w:cstheme="minorBidi"/>
          <w:noProof/>
          <w:kern w:val="2"/>
          <w14:ligatures w14:val="standardContextual"/>
        </w:rPr>
      </w:pPr>
      <w:hyperlink w:anchor="_Toc169701549" w:history="1">
        <w:r w:rsidR="004C6839" w:rsidRPr="009A3064">
          <w:rPr>
            <w:rStyle w:val="Hyperlink"/>
            <w:noProof/>
          </w:rPr>
          <w:t xml:space="preserve">Data Ethics and Legal Frameworks in the study of </w:t>
        </w:r>
        <w:r w:rsidR="004C6839" w:rsidRPr="009A3064">
          <w:rPr>
            <w:rStyle w:val="Hyperlink"/>
            <w:noProof/>
            <w:shd w:val="clear" w:color="auto" w:fill="FFFFFF"/>
          </w:rPr>
          <w:t>Digital Twin Representation of Foliage</w:t>
        </w:r>
        <w:r w:rsidR="004C6839" w:rsidRPr="009A3064">
          <w:rPr>
            <w:rStyle w:val="Hyperlink"/>
            <w:noProof/>
          </w:rPr>
          <w:t xml:space="preserve"> </w:t>
        </w:r>
        <w:r w:rsidR="004C6839">
          <w:rPr>
            <w:noProof/>
            <w:webHidden/>
          </w:rPr>
          <w:tab/>
        </w:r>
        <w:r w:rsidR="004C6839">
          <w:rPr>
            <w:noProof/>
            <w:webHidden/>
          </w:rPr>
          <w:fldChar w:fldCharType="begin"/>
        </w:r>
        <w:r w:rsidR="004C6839">
          <w:rPr>
            <w:noProof/>
            <w:webHidden/>
          </w:rPr>
          <w:instrText xml:space="preserve"> PAGEREF _Toc169701549 \h </w:instrText>
        </w:r>
        <w:r w:rsidR="004C6839">
          <w:rPr>
            <w:noProof/>
            <w:webHidden/>
          </w:rPr>
        </w:r>
        <w:r w:rsidR="004C6839">
          <w:rPr>
            <w:noProof/>
            <w:webHidden/>
          </w:rPr>
          <w:fldChar w:fldCharType="separate"/>
        </w:r>
        <w:r w:rsidR="004C6839">
          <w:rPr>
            <w:noProof/>
            <w:webHidden/>
          </w:rPr>
          <w:t>47</w:t>
        </w:r>
        <w:r w:rsidR="004C6839">
          <w:rPr>
            <w:noProof/>
            <w:webHidden/>
          </w:rPr>
          <w:fldChar w:fldCharType="end"/>
        </w:r>
      </w:hyperlink>
    </w:p>
    <w:p w14:paraId="594DE356" w14:textId="2FBE28CE" w:rsidR="004C6839" w:rsidRDefault="00000000">
      <w:pPr>
        <w:pStyle w:val="TOC2"/>
        <w:rPr>
          <w:rFonts w:asciiTheme="minorHAnsi" w:eastAsiaTheme="minorEastAsia" w:hAnsiTheme="minorHAnsi" w:cstheme="minorBidi"/>
          <w:noProof/>
          <w:kern w:val="2"/>
          <w14:ligatures w14:val="standardContextual"/>
        </w:rPr>
      </w:pPr>
      <w:hyperlink w:anchor="_Toc169701550" w:history="1">
        <w:r w:rsidR="004C6839" w:rsidRPr="009A3064">
          <w:rPr>
            <w:rStyle w:val="Hyperlink"/>
            <w:noProof/>
          </w:rPr>
          <w:t>Summary</w:t>
        </w:r>
        <w:r w:rsidR="004C6839">
          <w:rPr>
            <w:noProof/>
            <w:webHidden/>
          </w:rPr>
          <w:tab/>
        </w:r>
        <w:r w:rsidR="004C6839">
          <w:rPr>
            <w:noProof/>
            <w:webHidden/>
          </w:rPr>
          <w:fldChar w:fldCharType="begin"/>
        </w:r>
        <w:r w:rsidR="004C6839">
          <w:rPr>
            <w:noProof/>
            <w:webHidden/>
          </w:rPr>
          <w:instrText xml:space="preserve"> PAGEREF _Toc169701550 \h </w:instrText>
        </w:r>
        <w:r w:rsidR="004C6839">
          <w:rPr>
            <w:noProof/>
            <w:webHidden/>
          </w:rPr>
        </w:r>
        <w:r w:rsidR="004C6839">
          <w:rPr>
            <w:noProof/>
            <w:webHidden/>
          </w:rPr>
          <w:fldChar w:fldCharType="separate"/>
        </w:r>
        <w:r w:rsidR="004C6839">
          <w:rPr>
            <w:noProof/>
            <w:webHidden/>
          </w:rPr>
          <w:t>52</w:t>
        </w:r>
        <w:r w:rsidR="004C6839">
          <w:rPr>
            <w:noProof/>
            <w:webHidden/>
          </w:rPr>
          <w:fldChar w:fldCharType="end"/>
        </w:r>
      </w:hyperlink>
    </w:p>
    <w:p w14:paraId="1C1739F8" w14:textId="6F16E17C" w:rsidR="004C6839" w:rsidRDefault="00000000">
      <w:pPr>
        <w:pStyle w:val="TOC1"/>
        <w:rPr>
          <w:rFonts w:asciiTheme="minorHAnsi" w:eastAsiaTheme="minorEastAsia" w:hAnsiTheme="minorHAnsi" w:cstheme="minorBidi"/>
          <w:noProof/>
          <w:kern w:val="2"/>
          <w:szCs w:val="24"/>
          <w14:ligatures w14:val="standardContextual"/>
        </w:rPr>
      </w:pPr>
      <w:hyperlink w:anchor="_Toc169701551" w:history="1">
        <w:r w:rsidR="004C6839" w:rsidRPr="009A3064">
          <w:rPr>
            <w:rStyle w:val="Hyperlink"/>
            <w:noProof/>
          </w:rPr>
          <w:t>Chapter 3: Research Methodology</w:t>
        </w:r>
        <w:r w:rsidR="004C6839">
          <w:rPr>
            <w:noProof/>
            <w:webHidden/>
          </w:rPr>
          <w:tab/>
        </w:r>
        <w:r w:rsidR="004C6839">
          <w:rPr>
            <w:noProof/>
            <w:webHidden/>
          </w:rPr>
          <w:fldChar w:fldCharType="begin"/>
        </w:r>
        <w:r w:rsidR="004C6839">
          <w:rPr>
            <w:noProof/>
            <w:webHidden/>
          </w:rPr>
          <w:instrText xml:space="preserve"> PAGEREF _Toc169701551 \h </w:instrText>
        </w:r>
        <w:r w:rsidR="004C6839">
          <w:rPr>
            <w:noProof/>
            <w:webHidden/>
          </w:rPr>
        </w:r>
        <w:r w:rsidR="004C6839">
          <w:rPr>
            <w:noProof/>
            <w:webHidden/>
          </w:rPr>
          <w:fldChar w:fldCharType="separate"/>
        </w:r>
        <w:r w:rsidR="004C6839">
          <w:rPr>
            <w:noProof/>
            <w:webHidden/>
          </w:rPr>
          <w:t>55</w:t>
        </w:r>
        <w:r w:rsidR="004C6839">
          <w:rPr>
            <w:noProof/>
            <w:webHidden/>
          </w:rPr>
          <w:fldChar w:fldCharType="end"/>
        </w:r>
      </w:hyperlink>
    </w:p>
    <w:p w14:paraId="42178F7F" w14:textId="15EF26B9" w:rsidR="004C6839" w:rsidRDefault="00000000">
      <w:pPr>
        <w:pStyle w:val="TOC2"/>
        <w:rPr>
          <w:rFonts w:asciiTheme="minorHAnsi" w:eastAsiaTheme="minorEastAsia" w:hAnsiTheme="minorHAnsi" w:cstheme="minorBidi"/>
          <w:noProof/>
          <w:kern w:val="2"/>
          <w14:ligatures w14:val="standardContextual"/>
        </w:rPr>
      </w:pPr>
      <w:hyperlink w:anchor="_Toc169701552" w:history="1">
        <w:r w:rsidR="004C6839" w:rsidRPr="009A3064">
          <w:rPr>
            <w:rStyle w:val="Hyperlink"/>
            <w:noProof/>
          </w:rPr>
          <w:t>Digital Twin Representation of Foliage Research Methodology and Design  Process Diagram</w:t>
        </w:r>
        <w:r w:rsidR="004C6839">
          <w:rPr>
            <w:noProof/>
            <w:webHidden/>
          </w:rPr>
          <w:tab/>
        </w:r>
        <w:r w:rsidR="004C6839">
          <w:rPr>
            <w:noProof/>
            <w:webHidden/>
          </w:rPr>
          <w:fldChar w:fldCharType="begin"/>
        </w:r>
        <w:r w:rsidR="004C6839">
          <w:rPr>
            <w:noProof/>
            <w:webHidden/>
          </w:rPr>
          <w:instrText xml:space="preserve"> PAGEREF _Toc169701552 \h </w:instrText>
        </w:r>
        <w:r w:rsidR="004C6839">
          <w:rPr>
            <w:noProof/>
            <w:webHidden/>
          </w:rPr>
        </w:r>
        <w:r w:rsidR="004C6839">
          <w:rPr>
            <w:noProof/>
            <w:webHidden/>
          </w:rPr>
          <w:fldChar w:fldCharType="separate"/>
        </w:r>
        <w:r w:rsidR="004C6839">
          <w:rPr>
            <w:noProof/>
            <w:webHidden/>
          </w:rPr>
          <w:t>56</w:t>
        </w:r>
        <w:r w:rsidR="004C6839">
          <w:rPr>
            <w:noProof/>
            <w:webHidden/>
          </w:rPr>
          <w:fldChar w:fldCharType="end"/>
        </w:r>
      </w:hyperlink>
    </w:p>
    <w:p w14:paraId="1CE8E204" w14:textId="3D15E38F" w:rsidR="004C6839" w:rsidRDefault="00000000">
      <w:pPr>
        <w:pStyle w:val="TOC2"/>
        <w:rPr>
          <w:rFonts w:asciiTheme="minorHAnsi" w:eastAsiaTheme="minorEastAsia" w:hAnsiTheme="minorHAnsi" w:cstheme="minorBidi"/>
          <w:noProof/>
          <w:kern w:val="2"/>
          <w14:ligatures w14:val="standardContextual"/>
        </w:rPr>
      </w:pPr>
      <w:hyperlink w:anchor="_Toc169701553" w:history="1">
        <w:r w:rsidR="004C6839" w:rsidRPr="009A3064">
          <w:rPr>
            <w:rStyle w:val="Hyperlink"/>
            <w:noProof/>
          </w:rPr>
          <w:t>Research Methodology and Design  of Digital Twin Representation of Foliage</w:t>
        </w:r>
        <w:r w:rsidR="004C6839">
          <w:rPr>
            <w:noProof/>
            <w:webHidden/>
          </w:rPr>
          <w:tab/>
        </w:r>
        <w:r w:rsidR="004C6839">
          <w:rPr>
            <w:noProof/>
            <w:webHidden/>
          </w:rPr>
          <w:fldChar w:fldCharType="begin"/>
        </w:r>
        <w:r w:rsidR="004C6839">
          <w:rPr>
            <w:noProof/>
            <w:webHidden/>
          </w:rPr>
          <w:instrText xml:space="preserve"> PAGEREF _Toc169701553 \h </w:instrText>
        </w:r>
        <w:r w:rsidR="004C6839">
          <w:rPr>
            <w:noProof/>
            <w:webHidden/>
          </w:rPr>
        </w:r>
        <w:r w:rsidR="004C6839">
          <w:rPr>
            <w:noProof/>
            <w:webHidden/>
          </w:rPr>
          <w:fldChar w:fldCharType="separate"/>
        </w:r>
        <w:r w:rsidR="004C6839">
          <w:rPr>
            <w:noProof/>
            <w:webHidden/>
          </w:rPr>
          <w:t>58</w:t>
        </w:r>
        <w:r w:rsidR="004C6839">
          <w:rPr>
            <w:noProof/>
            <w:webHidden/>
          </w:rPr>
          <w:fldChar w:fldCharType="end"/>
        </w:r>
      </w:hyperlink>
    </w:p>
    <w:p w14:paraId="2D3375FE" w14:textId="4E5AAFD6" w:rsidR="004C6839" w:rsidRDefault="00000000">
      <w:pPr>
        <w:pStyle w:val="TOC2"/>
        <w:rPr>
          <w:rFonts w:asciiTheme="minorHAnsi" w:eastAsiaTheme="minorEastAsia" w:hAnsiTheme="minorHAnsi" w:cstheme="minorBidi"/>
          <w:noProof/>
          <w:kern w:val="2"/>
          <w14:ligatures w14:val="standardContextual"/>
        </w:rPr>
      </w:pPr>
      <w:hyperlink w:anchor="_Toc169701554" w:history="1">
        <w:r w:rsidR="004C6839" w:rsidRPr="009A3064">
          <w:rPr>
            <w:rStyle w:val="Hyperlink"/>
            <w:noProof/>
          </w:rPr>
          <w:t>Population and Sample</w:t>
        </w:r>
        <w:r w:rsidR="004C6839">
          <w:rPr>
            <w:noProof/>
            <w:webHidden/>
          </w:rPr>
          <w:tab/>
        </w:r>
        <w:r w:rsidR="004C6839">
          <w:rPr>
            <w:noProof/>
            <w:webHidden/>
          </w:rPr>
          <w:fldChar w:fldCharType="begin"/>
        </w:r>
        <w:r w:rsidR="004C6839">
          <w:rPr>
            <w:noProof/>
            <w:webHidden/>
          </w:rPr>
          <w:instrText xml:space="preserve"> PAGEREF _Toc169701554 \h </w:instrText>
        </w:r>
        <w:r w:rsidR="004C6839">
          <w:rPr>
            <w:noProof/>
            <w:webHidden/>
          </w:rPr>
        </w:r>
        <w:r w:rsidR="004C6839">
          <w:rPr>
            <w:noProof/>
            <w:webHidden/>
          </w:rPr>
          <w:fldChar w:fldCharType="separate"/>
        </w:r>
        <w:r w:rsidR="004C6839">
          <w:rPr>
            <w:noProof/>
            <w:webHidden/>
          </w:rPr>
          <w:t>90</w:t>
        </w:r>
        <w:r w:rsidR="004C6839">
          <w:rPr>
            <w:noProof/>
            <w:webHidden/>
          </w:rPr>
          <w:fldChar w:fldCharType="end"/>
        </w:r>
      </w:hyperlink>
    </w:p>
    <w:p w14:paraId="2A425024" w14:textId="2AADD99C" w:rsidR="004C6839" w:rsidRDefault="00000000">
      <w:pPr>
        <w:pStyle w:val="TOC2"/>
        <w:rPr>
          <w:rFonts w:asciiTheme="minorHAnsi" w:eastAsiaTheme="minorEastAsia" w:hAnsiTheme="minorHAnsi" w:cstheme="minorBidi"/>
          <w:noProof/>
          <w:kern w:val="2"/>
          <w14:ligatures w14:val="standardContextual"/>
        </w:rPr>
      </w:pPr>
      <w:hyperlink w:anchor="_Toc169701555" w:history="1">
        <w:r w:rsidR="004C6839" w:rsidRPr="009A3064">
          <w:rPr>
            <w:rStyle w:val="Hyperlink"/>
            <w:noProof/>
          </w:rPr>
          <w:t>Materials or Instrumentation</w:t>
        </w:r>
        <w:r w:rsidR="004C6839">
          <w:rPr>
            <w:noProof/>
            <w:webHidden/>
          </w:rPr>
          <w:tab/>
        </w:r>
        <w:r w:rsidR="004C6839">
          <w:rPr>
            <w:noProof/>
            <w:webHidden/>
          </w:rPr>
          <w:fldChar w:fldCharType="begin"/>
        </w:r>
        <w:r w:rsidR="004C6839">
          <w:rPr>
            <w:noProof/>
            <w:webHidden/>
          </w:rPr>
          <w:instrText xml:space="preserve"> PAGEREF _Toc169701555 \h </w:instrText>
        </w:r>
        <w:r w:rsidR="004C6839">
          <w:rPr>
            <w:noProof/>
            <w:webHidden/>
          </w:rPr>
        </w:r>
        <w:r w:rsidR="004C6839">
          <w:rPr>
            <w:noProof/>
            <w:webHidden/>
          </w:rPr>
          <w:fldChar w:fldCharType="separate"/>
        </w:r>
        <w:r w:rsidR="004C6839">
          <w:rPr>
            <w:noProof/>
            <w:webHidden/>
          </w:rPr>
          <w:t>91</w:t>
        </w:r>
        <w:r w:rsidR="004C6839">
          <w:rPr>
            <w:noProof/>
            <w:webHidden/>
          </w:rPr>
          <w:fldChar w:fldCharType="end"/>
        </w:r>
      </w:hyperlink>
    </w:p>
    <w:p w14:paraId="4D0937C4" w14:textId="174FA86F" w:rsidR="004C6839" w:rsidRDefault="00000000">
      <w:pPr>
        <w:pStyle w:val="TOC2"/>
        <w:rPr>
          <w:rFonts w:asciiTheme="minorHAnsi" w:eastAsiaTheme="minorEastAsia" w:hAnsiTheme="minorHAnsi" w:cstheme="minorBidi"/>
          <w:noProof/>
          <w:kern w:val="2"/>
          <w14:ligatures w14:val="standardContextual"/>
        </w:rPr>
      </w:pPr>
      <w:hyperlink w:anchor="_Toc169701556" w:history="1">
        <w:r w:rsidR="004C6839" w:rsidRPr="009A3064">
          <w:rPr>
            <w:rStyle w:val="Hyperlink"/>
            <w:rFonts w:cs="Times New Roman"/>
            <w:noProof/>
          </w:rPr>
          <w:t>Assumptions in the Construction of Digital Twin Representation of Foliage</w:t>
        </w:r>
        <w:r w:rsidR="004C6839" w:rsidRPr="009A3064">
          <w:rPr>
            <w:rStyle w:val="Hyperlink"/>
            <w:noProof/>
          </w:rPr>
          <w:t xml:space="preserve"> </w:t>
        </w:r>
        <w:r w:rsidR="004C6839">
          <w:rPr>
            <w:noProof/>
            <w:webHidden/>
          </w:rPr>
          <w:tab/>
        </w:r>
        <w:r w:rsidR="004C6839">
          <w:rPr>
            <w:noProof/>
            <w:webHidden/>
          </w:rPr>
          <w:fldChar w:fldCharType="begin"/>
        </w:r>
        <w:r w:rsidR="004C6839">
          <w:rPr>
            <w:noProof/>
            <w:webHidden/>
          </w:rPr>
          <w:instrText xml:space="preserve"> PAGEREF _Toc169701556 \h </w:instrText>
        </w:r>
        <w:r w:rsidR="004C6839">
          <w:rPr>
            <w:noProof/>
            <w:webHidden/>
          </w:rPr>
        </w:r>
        <w:r w:rsidR="004C6839">
          <w:rPr>
            <w:noProof/>
            <w:webHidden/>
          </w:rPr>
          <w:fldChar w:fldCharType="separate"/>
        </w:r>
        <w:r w:rsidR="004C6839">
          <w:rPr>
            <w:noProof/>
            <w:webHidden/>
          </w:rPr>
          <w:t>92</w:t>
        </w:r>
        <w:r w:rsidR="004C6839">
          <w:rPr>
            <w:noProof/>
            <w:webHidden/>
          </w:rPr>
          <w:fldChar w:fldCharType="end"/>
        </w:r>
      </w:hyperlink>
    </w:p>
    <w:p w14:paraId="75AD2700" w14:textId="2005484F" w:rsidR="004C6839" w:rsidRDefault="00000000">
      <w:pPr>
        <w:pStyle w:val="TOC2"/>
        <w:rPr>
          <w:rFonts w:asciiTheme="minorHAnsi" w:eastAsiaTheme="minorEastAsia" w:hAnsiTheme="minorHAnsi" w:cstheme="minorBidi"/>
          <w:noProof/>
          <w:kern w:val="2"/>
          <w14:ligatures w14:val="standardContextual"/>
        </w:rPr>
      </w:pPr>
      <w:hyperlink w:anchor="_Toc169701557" w:history="1">
        <w:r w:rsidR="004C6839" w:rsidRPr="009A3064">
          <w:rPr>
            <w:rStyle w:val="Hyperlink"/>
            <w:rFonts w:cs="Times New Roman"/>
            <w:noProof/>
          </w:rPr>
          <w:t>L</w:t>
        </w:r>
        <w:r w:rsidR="004C6839" w:rsidRPr="009A3064">
          <w:rPr>
            <w:rStyle w:val="Hyperlink"/>
            <w:noProof/>
          </w:rPr>
          <w:t>imitations in the Construction of Digital Twin Representation of Foliage</w:t>
        </w:r>
        <w:r w:rsidR="004C6839">
          <w:rPr>
            <w:noProof/>
            <w:webHidden/>
          </w:rPr>
          <w:tab/>
        </w:r>
        <w:r w:rsidR="004C6839">
          <w:rPr>
            <w:noProof/>
            <w:webHidden/>
          </w:rPr>
          <w:fldChar w:fldCharType="begin"/>
        </w:r>
        <w:r w:rsidR="004C6839">
          <w:rPr>
            <w:noProof/>
            <w:webHidden/>
          </w:rPr>
          <w:instrText xml:space="preserve"> PAGEREF _Toc169701557 \h </w:instrText>
        </w:r>
        <w:r w:rsidR="004C6839">
          <w:rPr>
            <w:noProof/>
            <w:webHidden/>
          </w:rPr>
        </w:r>
        <w:r w:rsidR="004C6839">
          <w:rPr>
            <w:noProof/>
            <w:webHidden/>
          </w:rPr>
          <w:fldChar w:fldCharType="separate"/>
        </w:r>
        <w:r w:rsidR="004C6839">
          <w:rPr>
            <w:noProof/>
            <w:webHidden/>
          </w:rPr>
          <w:t>95</w:t>
        </w:r>
        <w:r w:rsidR="004C6839">
          <w:rPr>
            <w:noProof/>
            <w:webHidden/>
          </w:rPr>
          <w:fldChar w:fldCharType="end"/>
        </w:r>
      </w:hyperlink>
    </w:p>
    <w:p w14:paraId="0EBE322D" w14:textId="50DD7481" w:rsidR="004C6839" w:rsidRDefault="00000000">
      <w:pPr>
        <w:pStyle w:val="TOC2"/>
        <w:rPr>
          <w:rFonts w:asciiTheme="minorHAnsi" w:eastAsiaTheme="minorEastAsia" w:hAnsiTheme="minorHAnsi" w:cstheme="minorBidi"/>
          <w:noProof/>
          <w:kern w:val="2"/>
          <w14:ligatures w14:val="standardContextual"/>
        </w:rPr>
      </w:pPr>
      <w:hyperlink w:anchor="_Toc169701558" w:history="1">
        <w:r w:rsidR="004C6839" w:rsidRPr="009A3064">
          <w:rPr>
            <w:rStyle w:val="Hyperlink"/>
            <w:noProof/>
          </w:rPr>
          <w:t>Delimitations in the Construction of Digital Twin Representation of Foliage</w:t>
        </w:r>
        <w:r w:rsidR="004C6839">
          <w:rPr>
            <w:noProof/>
            <w:webHidden/>
          </w:rPr>
          <w:tab/>
        </w:r>
        <w:r w:rsidR="004C6839">
          <w:rPr>
            <w:noProof/>
            <w:webHidden/>
          </w:rPr>
          <w:fldChar w:fldCharType="begin"/>
        </w:r>
        <w:r w:rsidR="004C6839">
          <w:rPr>
            <w:noProof/>
            <w:webHidden/>
          </w:rPr>
          <w:instrText xml:space="preserve"> PAGEREF _Toc169701558 \h </w:instrText>
        </w:r>
        <w:r w:rsidR="004C6839">
          <w:rPr>
            <w:noProof/>
            <w:webHidden/>
          </w:rPr>
        </w:r>
        <w:r w:rsidR="004C6839">
          <w:rPr>
            <w:noProof/>
            <w:webHidden/>
          </w:rPr>
          <w:fldChar w:fldCharType="separate"/>
        </w:r>
        <w:r w:rsidR="004C6839">
          <w:rPr>
            <w:noProof/>
            <w:webHidden/>
          </w:rPr>
          <w:t>96</w:t>
        </w:r>
        <w:r w:rsidR="004C6839">
          <w:rPr>
            <w:noProof/>
            <w:webHidden/>
          </w:rPr>
          <w:fldChar w:fldCharType="end"/>
        </w:r>
      </w:hyperlink>
    </w:p>
    <w:p w14:paraId="31978F89" w14:textId="4C5431A4" w:rsidR="004C6839" w:rsidRDefault="00000000">
      <w:pPr>
        <w:pStyle w:val="TOC2"/>
        <w:rPr>
          <w:rFonts w:asciiTheme="minorHAnsi" w:eastAsiaTheme="minorEastAsia" w:hAnsiTheme="minorHAnsi" w:cstheme="minorBidi"/>
          <w:noProof/>
          <w:kern w:val="2"/>
          <w14:ligatures w14:val="standardContextual"/>
        </w:rPr>
      </w:pPr>
      <w:hyperlink w:anchor="_Toc169701559" w:history="1">
        <w:r w:rsidR="004C6839" w:rsidRPr="009A3064">
          <w:rPr>
            <w:rStyle w:val="Hyperlink"/>
            <w:noProof/>
          </w:rPr>
          <w:t>Ethical Assurances</w:t>
        </w:r>
        <w:r w:rsidR="004C6839">
          <w:rPr>
            <w:noProof/>
            <w:webHidden/>
          </w:rPr>
          <w:tab/>
        </w:r>
        <w:r w:rsidR="004C6839">
          <w:rPr>
            <w:noProof/>
            <w:webHidden/>
          </w:rPr>
          <w:fldChar w:fldCharType="begin"/>
        </w:r>
        <w:r w:rsidR="004C6839">
          <w:rPr>
            <w:noProof/>
            <w:webHidden/>
          </w:rPr>
          <w:instrText xml:space="preserve"> PAGEREF _Toc169701559 \h </w:instrText>
        </w:r>
        <w:r w:rsidR="004C6839">
          <w:rPr>
            <w:noProof/>
            <w:webHidden/>
          </w:rPr>
        </w:r>
        <w:r w:rsidR="004C6839">
          <w:rPr>
            <w:noProof/>
            <w:webHidden/>
          </w:rPr>
          <w:fldChar w:fldCharType="separate"/>
        </w:r>
        <w:r w:rsidR="004C6839">
          <w:rPr>
            <w:noProof/>
            <w:webHidden/>
          </w:rPr>
          <w:t>97</w:t>
        </w:r>
        <w:r w:rsidR="004C6839">
          <w:rPr>
            <w:noProof/>
            <w:webHidden/>
          </w:rPr>
          <w:fldChar w:fldCharType="end"/>
        </w:r>
      </w:hyperlink>
    </w:p>
    <w:p w14:paraId="1E6A5489" w14:textId="1EA36409" w:rsidR="004C6839" w:rsidRDefault="00000000">
      <w:pPr>
        <w:pStyle w:val="TOC2"/>
        <w:rPr>
          <w:rFonts w:asciiTheme="minorHAnsi" w:eastAsiaTheme="minorEastAsia" w:hAnsiTheme="minorHAnsi" w:cstheme="minorBidi"/>
          <w:noProof/>
          <w:kern w:val="2"/>
          <w14:ligatures w14:val="standardContextual"/>
        </w:rPr>
      </w:pPr>
      <w:hyperlink w:anchor="_Toc169701560" w:history="1">
        <w:r w:rsidR="004C6839" w:rsidRPr="009A3064">
          <w:rPr>
            <w:rStyle w:val="Hyperlink"/>
            <w:noProof/>
          </w:rPr>
          <w:t>Ethical Considerations using Google aerial imagery</w:t>
        </w:r>
        <w:r w:rsidR="004C6839">
          <w:rPr>
            <w:noProof/>
            <w:webHidden/>
          </w:rPr>
          <w:tab/>
        </w:r>
        <w:r w:rsidR="004C6839">
          <w:rPr>
            <w:noProof/>
            <w:webHidden/>
          </w:rPr>
          <w:fldChar w:fldCharType="begin"/>
        </w:r>
        <w:r w:rsidR="004C6839">
          <w:rPr>
            <w:noProof/>
            <w:webHidden/>
          </w:rPr>
          <w:instrText xml:space="preserve"> PAGEREF _Toc169701560 \h </w:instrText>
        </w:r>
        <w:r w:rsidR="004C6839">
          <w:rPr>
            <w:noProof/>
            <w:webHidden/>
          </w:rPr>
        </w:r>
        <w:r w:rsidR="004C6839">
          <w:rPr>
            <w:noProof/>
            <w:webHidden/>
          </w:rPr>
          <w:fldChar w:fldCharType="separate"/>
        </w:r>
        <w:r w:rsidR="004C6839">
          <w:rPr>
            <w:noProof/>
            <w:webHidden/>
          </w:rPr>
          <w:t>97</w:t>
        </w:r>
        <w:r w:rsidR="004C6839">
          <w:rPr>
            <w:noProof/>
            <w:webHidden/>
          </w:rPr>
          <w:fldChar w:fldCharType="end"/>
        </w:r>
      </w:hyperlink>
    </w:p>
    <w:p w14:paraId="7039D678" w14:textId="580B837F" w:rsidR="004C6839" w:rsidRDefault="00000000">
      <w:pPr>
        <w:pStyle w:val="TOC2"/>
        <w:rPr>
          <w:rFonts w:asciiTheme="minorHAnsi" w:eastAsiaTheme="minorEastAsia" w:hAnsiTheme="minorHAnsi" w:cstheme="minorBidi"/>
          <w:noProof/>
          <w:kern w:val="2"/>
          <w14:ligatures w14:val="standardContextual"/>
        </w:rPr>
      </w:pPr>
      <w:hyperlink w:anchor="_Toc169701561" w:history="1">
        <w:r w:rsidR="004C6839" w:rsidRPr="009A3064">
          <w:rPr>
            <w:rStyle w:val="Hyperlink"/>
            <w:noProof/>
          </w:rPr>
          <w:t>Summary</w:t>
        </w:r>
        <w:r w:rsidR="004C6839">
          <w:rPr>
            <w:noProof/>
            <w:webHidden/>
          </w:rPr>
          <w:tab/>
        </w:r>
        <w:r w:rsidR="004C6839">
          <w:rPr>
            <w:noProof/>
            <w:webHidden/>
          </w:rPr>
          <w:fldChar w:fldCharType="begin"/>
        </w:r>
        <w:r w:rsidR="004C6839">
          <w:rPr>
            <w:noProof/>
            <w:webHidden/>
          </w:rPr>
          <w:instrText xml:space="preserve"> PAGEREF _Toc169701561 \h </w:instrText>
        </w:r>
        <w:r w:rsidR="004C6839">
          <w:rPr>
            <w:noProof/>
            <w:webHidden/>
          </w:rPr>
        </w:r>
        <w:r w:rsidR="004C6839">
          <w:rPr>
            <w:noProof/>
            <w:webHidden/>
          </w:rPr>
          <w:fldChar w:fldCharType="separate"/>
        </w:r>
        <w:r w:rsidR="004C6839">
          <w:rPr>
            <w:noProof/>
            <w:webHidden/>
          </w:rPr>
          <w:t>98</w:t>
        </w:r>
        <w:r w:rsidR="004C6839">
          <w:rPr>
            <w:noProof/>
            <w:webHidden/>
          </w:rPr>
          <w:fldChar w:fldCharType="end"/>
        </w:r>
      </w:hyperlink>
    </w:p>
    <w:p w14:paraId="75E5BD77" w14:textId="7DEBF266" w:rsidR="004C6839" w:rsidRDefault="00000000">
      <w:pPr>
        <w:pStyle w:val="TOC2"/>
        <w:rPr>
          <w:rFonts w:asciiTheme="minorHAnsi" w:eastAsiaTheme="minorEastAsia" w:hAnsiTheme="minorHAnsi" w:cstheme="minorBidi"/>
          <w:noProof/>
          <w:kern w:val="2"/>
          <w14:ligatures w14:val="standardContextual"/>
        </w:rPr>
      </w:pPr>
      <w:hyperlink w:anchor="_Toc169701562" w:history="1">
        <w:r w:rsidR="004C6839" w:rsidRPr="009A3064">
          <w:rPr>
            <w:rStyle w:val="Hyperlink"/>
            <w:noProof/>
          </w:rPr>
          <w:t>Future Work</w:t>
        </w:r>
        <w:r w:rsidR="004C6839">
          <w:rPr>
            <w:noProof/>
            <w:webHidden/>
          </w:rPr>
          <w:tab/>
        </w:r>
        <w:r w:rsidR="004C6839">
          <w:rPr>
            <w:noProof/>
            <w:webHidden/>
          </w:rPr>
          <w:fldChar w:fldCharType="begin"/>
        </w:r>
        <w:r w:rsidR="004C6839">
          <w:rPr>
            <w:noProof/>
            <w:webHidden/>
          </w:rPr>
          <w:instrText xml:space="preserve"> PAGEREF _Toc169701562 \h </w:instrText>
        </w:r>
        <w:r w:rsidR="004C6839">
          <w:rPr>
            <w:noProof/>
            <w:webHidden/>
          </w:rPr>
        </w:r>
        <w:r w:rsidR="004C6839">
          <w:rPr>
            <w:noProof/>
            <w:webHidden/>
          </w:rPr>
          <w:fldChar w:fldCharType="separate"/>
        </w:r>
        <w:r w:rsidR="004C6839">
          <w:rPr>
            <w:noProof/>
            <w:webHidden/>
          </w:rPr>
          <w:t>99</w:t>
        </w:r>
        <w:r w:rsidR="004C6839">
          <w:rPr>
            <w:noProof/>
            <w:webHidden/>
          </w:rPr>
          <w:fldChar w:fldCharType="end"/>
        </w:r>
      </w:hyperlink>
    </w:p>
    <w:p w14:paraId="09A27273" w14:textId="263FB4B1" w:rsidR="004C6839" w:rsidRDefault="00000000">
      <w:pPr>
        <w:pStyle w:val="TOC1"/>
        <w:rPr>
          <w:rFonts w:asciiTheme="minorHAnsi" w:eastAsiaTheme="minorEastAsia" w:hAnsiTheme="minorHAnsi" w:cstheme="minorBidi"/>
          <w:noProof/>
          <w:kern w:val="2"/>
          <w:szCs w:val="24"/>
          <w14:ligatures w14:val="standardContextual"/>
        </w:rPr>
      </w:pPr>
      <w:hyperlink w:anchor="_Toc169701563" w:history="1">
        <w:r w:rsidR="004C6839" w:rsidRPr="009A3064">
          <w:rPr>
            <w:rStyle w:val="Hyperlink"/>
            <w:noProof/>
          </w:rPr>
          <w:t>References</w:t>
        </w:r>
        <w:r w:rsidR="004C6839">
          <w:rPr>
            <w:noProof/>
            <w:webHidden/>
          </w:rPr>
          <w:tab/>
        </w:r>
        <w:r w:rsidR="004C6839">
          <w:rPr>
            <w:noProof/>
            <w:webHidden/>
          </w:rPr>
          <w:fldChar w:fldCharType="begin"/>
        </w:r>
        <w:r w:rsidR="004C6839">
          <w:rPr>
            <w:noProof/>
            <w:webHidden/>
          </w:rPr>
          <w:instrText xml:space="preserve"> PAGEREF _Toc169701563 \h </w:instrText>
        </w:r>
        <w:r w:rsidR="004C6839">
          <w:rPr>
            <w:noProof/>
            <w:webHidden/>
          </w:rPr>
        </w:r>
        <w:r w:rsidR="004C6839">
          <w:rPr>
            <w:noProof/>
            <w:webHidden/>
          </w:rPr>
          <w:fldChar w:fldCharType="separate"/>
        </w:r>
        <w:r w:rsidR="004C6839">
          <w:rPr>
            <w:noProof/>
            <w:webHidden/>
          </w:rPr>
          <w:t>101</w:t>
        </w:r>
        <w:r w:rsidR="004C6839">
          <w:rPr>
            <w:noProof/>
            <w:webHidden/>
          </w:rPr>
          <w:fldChar w:fldCharType="end"/>
        </w:r>
      </w:hyperlink>
    </w:p>
    <w:p w14:paraId="380D4EC4" w14:textId="4DB1CFBA" w:rsidR="004C6839" w:rsidRDefault="00000000">
      <w:pPr>
        <w:pStyle w:val="TOC1"/>
        <w:rPr>
          <w:rFonts w:asciiTheme="minorHAnsi" w:eastAsiaTheme="minorEastAsia" w:hAnsiTheme="minorHAnsi" w:cstheme="minorBidi"/>
          <w:noProof/>
          <w:kern w:val="2"/>
          <w:szCs w:val="24"/>
          <w14:ligatures w14:val="standardContextual"/>
        </w:rPr>
      </w:pPr>
      <w:hyperlink w:anchor="_Toc169701564" w:history="1">
        <w:r w:rsidR="004C6839" w:rsidRPr="009A3064">
          <w:rPr>
            <w:rStyle w:val="Hyperlink"/>
            <w:noProof/>
          </w:rPr>
          <w:t>Appendix A  Annotated Bibliography</w:t>
        </w:r>
        <w:r w:rsidR="004C6839">
          <w:rPr>
            <w:noProof/>
            <w:webHidden/>
          </w:rPr>
          <w:tab/>
        </w:r>
        <w:r w:rsidR="004C6839">
          <w:rPr>
            <w:noProof/>
            <w:webHidden/>
          </w:rPr>
          <w:fldChar w:fldCharType="begin"/>
        </w:r>
        <w:r w:rsidR="004C6839">
          <w:rPr>
            <w:noProof/>
            <w:webHidden/>
          </w:rPr>
          <w:instrText xml:space="preserve"> PAGEREF _Toc169701564 \h </w:instrText>
        </w:r>
        <w:r w:rsidR="004C6839">
          <w:rPr>
            <w:noProof/>
            <w:webHidden/>
          </w:rPr>
        </w:r>
        <w:r w:rsidR="004C6839">
          <w:rPr>
            <w:noProof/>
            <w:webHidden/>
          </w:rPr>
          <w:fldChar w:fldCharType="separate"/>
        </w:r>
        <w:r w:rsidR="004C6839">
          <w:rPr>
            <w:noProof/>
            <w:webHidden/>
          </w:rPr>
          <w:t>124</w:t>
        </w:r>
        <w:r w:rsidR="004C6839">
          <w:rPr>
            <w:noProof/>
            <w:webHidden/>
          </w:rPr>
          <w:fldChar w:fldCharType="end"/>
        </w:r>
      </w:hyperlink>
    </w:p>
    <w:p w14:paraId="71937663" w14:textId="56728C3D" w:rsidR="004C6839" w:rsidRDefault="00000000">
      <w:pPr>
        <w:pStyle w:val="TOC1"/>
        <w:rPr>
          <w:rFonts w:asciiTheme="minorHAnsi" w:eastAsiaTheme="minorEastAsia" w:hAnsiTheme="minorHAnsi" w:cstheme="minorBidi"/>
          <w:noProof/>
          <w:kern w:val="2"/>
          <w:szCs w:val="24"/>
          <w14:ligatures w14:val="standardContextual"/>
        </w:rPr>
      </w:pPr>
      <w:hyperlink w:anchor="_Toc169701565" w:history="1">
        <w:r w:rsidR="004C6839" w:rsidRPr="009A3064">
          <w:rPr>
            <w:rStyle w:val="Hyperlink"/>
            <w:noProof/>
          </w:rPr>
          <w:t>Appendix B  Topic Description and Supporting Literature</w:t>
        </w:r>
        <w:r w:rsidR="004C6839">
          <w:rPr>
            <w:noProof/>
            <w:webHidden/>
          </w:rPr>
          <w:tab/>
        </w:r>
        <w:r w:rsidR="004C6839">
          <w:rPr>
            <w:noProof/>
            <w:webHidden/>
          </w:rPr>
          <w:fldChar w:fldCharType="begin"/>
        </w:r>
        <w:r w:rsidR="004C6839">
          <w:rPr>
            <w:noProof/>
            <w:webHidden/>
          </w:rPr>
          <w:instrText xml:space="preserve"> PAGEREF _Toc169701565 \h </w:instrText>
        </w:r>
        <w:r w:rsidR="004C6839">
          <w:rPr>
            <w:noProof/>
            <w:webHidden/>
          </w:rPr>
        </w:r>
        <w:r w:rsidR="004C6839">
          <w:rPr>
            <w:noProof/>
            <w:webHidden/>
          </w:rPr>
          <w:fldChar w:fldCharType="separate"/>
        </w:r>
        <w:r w:rsidR="004C6839">
          <w:rPr>
            <w:noProof/>
            <w:webHidden/>
          </w:rPr>
          <w:t>135</w:t>
        </w:r>
        <w:r w:rsidR="004C6839">
          <w:rPr>
            <w:noProof/>
            <w:webHidden/>
          </w:rPr>
          <w:fldChar w:fldCharType="end"/>
        </w:r>
      </w:hyperlink>
    </w:p>
    <w:p w14:paraId="4131B537" w14:textId="11BAE570" w:rsidR="004C6839" w:rsidRDefault="00000000">
      <w:pPr>
        <w:pStyle w:val="TOC1"/>
        <w:rPr>
          <w:rFonts w:asciiTheme="minorHAnsi" w:eastAsiaTheme="minorEastAsia" w:hAnsiTheme="minorHAnsi" w:cstheme="minorBidi"/>
          <w:noProof/>
          <w:kern w:val="2"/>
          <w:szCs w:val="24"/>
          <w14:ligatures w14:val="standardContextual"/>
        </w:rPr>
      </w:pPr>
      <w:hyperlink w:anchor="_Toc169701566" w:history="1">
        <w:r w:rsidR="004C6839" w:rsidRPr="009A3064">
          <w:rPr>
            <w:rStyle w:val="Hyperlink"/>
            <w:noProof/>
          </w:rPr>
          <w:t>Appendix C   GitHub Details</w:t>
        </w:r>
        <w:r w:rsidR="004C6839">
          <w:rPr>
            <w:noProof/>
            <w:webHidden/>
          </w:rPr>
          <w:tab/>
        </w:r>
        <w:r w:rsidR="004C6839">
          <w:rPr>
            <w:noProof/>
            <w:webHidden/>
          </w:rPr>
          <w:fldChar w:fldCharType="begin"/>
        </w:r>
        <w:r w:rsidR="004C6839">
          <w:rPr>
            <w:noProof/>
            <w:webHidden/>
          </w:rPr>
          <w:instrText xml:space="preserve"> PAGEREF _Toc169701566 \h </w:instrText>
        </w:r>
        <w:r w:rsidR="004C6839">
          <w:rPr>
            <w:noProof/>
            <w:webHidden/>
          </w:rPr>
        </w:r>
        <w:r w:rsidR="004C6839">
          <w:rPr>
            <w:noProof/>
            <w:webHidden/>
          </w:rPr>
          <w:fldChar w:fldCharType="separate"/>
        </w:r>
        <w:r w:rsidR="004C6839">
          <w:rPr>
            <w:noProof/>
            <w:webHidden/>
          </w:rPr>
          <w:t>137</w:t>
        </w:r>
        <w:r w:rsidR="004C6839">
          <w:rPr>
            <w:noProof/>
            <w:webHidden/>
          </w:rPr>
          <w:fldChar w:fldCharType="end"/>
        </w:r>
      </w:hyperlink>
    </w:p>
    <w:p w14:paraId="309969F9" w14:textId="2B01E58F"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126E3A4C" w14:textId="03073B7B" w:rsidR="008D2562" w:rsidRDefault="00111044">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"Table" </w:instrText>
      </w:r>
      <w:r>
        <w:rPr>
          <w:rFonts w:eastAsia="Times New Roman" w:cs="Times New Roman"/>
          <w:szCs w:val="24"/>
        </w:rPr>
        <w:fldChar w:fldCharType="separate"/>
      </w:r>
      <w:hyperlink w:anchor="_Toc169701661" w:history="1">
        <w:r w:rsidR="008D2562" w:rsidRPr="00183799">
          <w:rPr>
            <w:rStyle w:val="Hyperlink"/>
            <w:b/>
            <w:bCs/>
            <w:noProof/>
          </w:rPr>
          <w:t xml:space="preserve">Table 1  </w:t>
        </w:r>
        <w:r w:rsidR="008D2562" w:rsidRPr="00183799">
          <w:rPr>
            <w:rStyle w:val="Hyperlink"/>
            <w:rFonts w:eastAsia="Times New Roman" w:cs="Times New Roman"/>
            <w:i/>
            <w:iCs/>
            <w:noProof/>
          </w:rPr>
          <w:t>YOLO-V8 Vs Mask R-CNN</w:t>
        </w:r>
        <w:r w:rsidR="008D2562">
          <w:rPr>
            <w:noProof/>
            <w:webHidden/>
          </w:rPr>
          <w:tab/>
        </w:r>
        <w:r w:rsidR="008D2562">
          <w:rPr>
            <w:noProof/>
            <w:webHidden/>
          </w:rPr>
          <w:fldChar w:fldCharType="begin"/>
        </w:r>
        <w:r w:rsidR="008D2562">
          <w:rPr>
            <w:noProof/>
            <w:webHidden/>
          </w:rPr>
          <w:instrText xml:space="preserve"> PAGEREF _Toc169701661 \h </w:instrText>
        </w:r>
        <w:r w:rsidR="008D2562">
          <w:rPr>
            <w:noProof/>
            <w:webHidden/>
          </w:rPr>
        </w:r>
        <w:r w:rsidR="008D2562">
          <w:rPr>
            <w:noProof/>
            <w:webHidden/>
          </w:rPr>
          <w:fldChar w:fldCharType="separate"/>
        </w:r>
        <w:r w:rsidR="008D2562">
          <w:rPr>
            <w:noProof/>
            <w:webHidden/>
          </w:rPr>
          <w:t>68</w:t>
        </w:r>
        <w:r w:rsidR="008D2562">
          <w:rPr>
            <w:noProof/>
            <w:webHidden/>
          </w:rPr>
          <w:fldChar w:fldCharType="end"/>
        </w:r>
      </w:hyperlink>
    </w:p>
    <w:p w14:paraId="29BF2E2F" w14:textId="0FFEEA36"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62" w:history="1">
        <w:r w:rsidR="008D2562" w:rsidRPr="00183799">
          <w:rPr>
            <w:rStyle w:val="Hyperlink"/>
            <w:b/>
            <w:bCs/>
            <w:noProof/>
          </w:rPr>
          <w:t xml:space="preserve">Table 2  </w:t>
        </w:r>
        <w:r w:rsidR="008D2562" w:rsidRPr="00183799">
          <w:rPr>
            <w:rStyle w:val="Hyperlink"/>
            <w:i/>
            <w:noProof/>
          </w:rPr>
          <w:t>Key Metrics Considered During Model Evaluation</w:t>
        </w:r>
        <w:r w:rsidR="008D2562">
          <w:rPr>
            <w:noProof/>
            <w:webHidden/>
          </w:rPr>
          <w:tab/>
        </w:r>
        <w:r w:rsidR="008D2562">
          <w:rPr>
            <w:noProof/>
            <w:webHidden/>
          </w:rPr>
          <w:fldChar w:fldCharType="begin"/>
        </w:r>
        <w:r w:rsidR="008D2562">
          <w:rPr>
            <w:noProof/>
            <w:webHidden/>
          </w:rPr>
          <w:instrText xml:space="preserve"> PAGEREF _Toc169701662 \h </w:instrText>
        </w:r>
        <w:r w:rsidR="008D2562">
          <w:rPr>
            <w:noProof/>
            <w:webHidden/>
          </w:rPr>
        </w:r>
        <w:r w:rsidR="008D2562">
          <w:rPr>
            <w:noProof/>
            <w:webHidden/>
          </w:rPr>
          <w:fldChar w:fldCharType="separate"/>
        </w:r>
        <w:r w:rsidR="008D2562">
          <w:rPr>
            <w:noProof/>
            <w:webHidden/>
          </w:rPr>
          <w:t>74</w:t>
        </w:r>
        <w:r w:rsidR="008D2562">
          <w:rPr>
            <w:noProof/>
            <w:webHidden/>
          </w:rPr>
          <w:fldChar w:fldCharType="end"/>
        </w:r>
      </w:hyperlink>
    </w:p>
    <w:p w14:paraId="265B90E0" w14:textId="0D1613A0"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63" w:history="1">
        <w:r w:rsidR="008D2562" w:rsidRPr="00183799">
          <w:rPr>
            <w:rStyle w:val="Hyperlink"/>
            <w:b/>
            <w:bCs/>
            <w:noProof/>
          </w:rPr>
          <w:t>Table 3</w:t>
        </w:r>
        <w:r w:rsidR="008D2562" w:rsidRPr="00183799">
          <w:rPr>
            <w:rStyle w:val="Hyperlink"/>
            <w:noProof/>
          </w:rPr>
          <w:t xml:space="preserve">  </w:t>
        </w:r>
        <w:r w:rsidR="008D2562" w:rsidRPr="00183799">
          <w:rPr>
            <w:rStyle w:val="Hyperlink"/>
            <w:i/>
            <w:noProof/>
          </w:rPr>
          <w:t>Curves Generated as Part of Model Evaluation</w:t>
        </w:r>
        <w:r w:rsidR="008D2562">
          <w:rPr>
            <w:noProof/>
            <w:webHidden/>
          </w:rPr>
          <w:tab/>
        </w:r>
        <w:r w:rsidR="008D2562">
          <w:rPr>
            <w:noProof/>
            <w:webHidden/>
          </w:rPr>
          <w:fldChar w:fldCharType="begin"/>
        </w:r>
        <w:r w:rsidR="008D2562">
          <w:rPr>
            <w:noProof/>
            <w:webHidden/>
          </w:rPr>
          <w:instrText xml:space="preserve"> PAGEREF _Toc169701663 \h </w:instrText>
        </w:r>
        <w:r w:rsidR="008D2562">
          <w:rPr>
            <w:noProof/>
            <w:webHidden/>
          </w:rPr>
        </w:r>
        <w:r w:rsidR="008D2562">
          <w:rPr>
            <w:noProof/>
            <w:webHidden/>
          </w:rPr>
          <w:fldChar w:fldCharType="separate"/>
        </w:r>
        <w:r w:rsidR="008D2562">
          <w:rPr>
            <w:noProof/>
            <w:webHidden/>
          </w:rPr>
          <w:t>76</w:t>
        </w:r>
        <w:r w:rsidR="008D2562">
          <w:rPr>
            <w:noProof/>
            <w:webHidden/>
          </w:rPr>
          <w:fldChar w:fldCharType="end"/>
        </w:r>
      </w:hyperlink>
    </w:p>
    <w:p w14:paraId="21D1A603" w14:textId="5F505930"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64" w:history="1">
        <w:r w:rsidR="008D2562" w:rsidRPr="00183799">
          <w:rPr>
            <w:rStyle w:val="Hyperlink"/>
            <w:b/>
            <w:bCs/>
            <w:noProof/>
          </w:rPr>
          <w:t>Table 4</w:t>
        </w:r>
        <w:r w:rsidR="008D2562" w:rsidRPr="00183799">
          <w:rPr>
            <w:rStyle w:val="Hyperlink"/>
            <w:noProof/>
          </w:rPr>
          <w:t xml:space="preserve">  </w:t>
        </w:r>
        <w:r w:rsidR="008D2562" w:rsidRPr="00183799">
          <w:rPr>
            <w:rStyle w:val="Hyperlink"/>
            <w:i/>
            <w:noProof/>
          </w:rPr>
          <w:t>Interpretation of Metrics</w:t>
        </w:r>
        <w:r w:rsidR="008D2562">
          <w:rPr>
            <w:noProof/>
            <w:webHidden/>
          </w:rPr>
          <w:tab/>
        </w:r>
        <w:r w:rsidR="008D2562">
          <w:rPr>
            <w:noProof/>
            <w:webHidden/>
          </w:rPr>
          <w:fldChar w:fldCharType="begin"/>
        </w:r>
        <w:r w:rsidR="008D2562">
          <w:rPr>
            <w:noProof/>
            <w:webHidden/>
          </w:rPr>
          <w:instrText xml:space="preserve"> PAGEREF _Toc169701664 \h </w:instrText>
        </w:r>
        <w:r w:rsidR="008D2562">
          <w:rPr>
            <w:noProof/>
            <w:webHidden/>
          </w:rPr>
        </w:r>
        <w:r w:rsidR="008D2562">
          <w:rPr>
            <w:noProof/>
            <w:webHidden/>
          </w:rPr>
          <w:fldChar w:fldCharType="separate"/>
        </w:r>
        <w:r w:rsidR="008D2562">
          <w:rPr>
            <w:noProof/>
            <w:webHidden/>
          </w:rPr>
          <w:t>77</w:t>
        </w:r>
        <w:r w:rsidR="008D2562">
          <w:rPr>
            <w:noProof/>
            <w:webHidden/>
          </w:rPr>
          <w:fldChar w:fldCharType="end"/>
        </w:r>
      </w:hyperlink>
    </w:p>
    <w:p w14:paraId="173A0C05" w14:textId="02DA8341" w:rsidR="00887A22" w:rsidRPr="00887A22" w:rsidRDefault="00111044"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22892D9B" w14:textId="2F87AFB6" w:rsidR="008D2562" w:rsidRDefault="00A96DC3">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9701672" w:history="1">
        <w:r w:rsidR="008D2562" w:rsidRPr="0015615B">
          <w:rPr>
            <w:rStyle w:val="Hyperlink"/>
            <w:b/>
            <w:bCs/>
            <w:noProof/>
          </w:rPr>
          <w:t xml:space="preserve">Figure 1  </w:t>
        </w:r>
        <w:r w:rsidR="008D2562" w:rsidRPr="0015615B">
          <w:rPr>
            <w:rStyle w:val="Hyperlink"/>
            <w:i/>
            <w:noProof/>
          </w:rPr>
          <w:t>Smart City Digital Twin: Urban Planning and Green Spaces Integration</w:t>
        </w:r>
        <w:r w:rsidR="008D2562">
          <w:rPr>
            <w:noProof/>
            <w:webHidden/>
          </w:rPr>
          <w:tab/>
        </w:r>
        <w:r w:rsidR="008D2562">
          <w:rPr>
            <w:noProof/>
            <w:webHidden/>
          </w:rPr>
          <w:fldChar w:fldCharType="begin"/>
        </w:r>
        <w:r w:rsidR="008D2562">
          <w:rPr>
            <w:noProof/>
            <w:webHidden/>
          </w:rPr>
          <w:instrText xml:space="preserve"> PAGEREF _Toc169701672 \h </w:instrText>
        </w:r>
        <w:r w:rsidR="008D2562">
          <w:rPr>
            <w:noProof/>
            <w:webHidden/>
          </w:rPr>
        </w:r>
        <w:r w:rsidR="008D2562">
          <w:rPr>
            <w:noProof/>
            <w:webHidden/>
          </w:rPr>
          <w:fldChar w:fldCharType="separate"/>
        </w:r>
        <w:r w:rsidR="008D2562">
          <w:rPr>
            <w:noProof/>
            <w:webHidden/>
          </w:rPr>
          <w:t>2</w:t>
        </w:r>
        <w:r w:rsidR="008D2562">
          <w:rPr>
            <w:noProof/>
            <w:webHidden/>
          </w:rPr>
          <w:fldChar w:fldCharType="end"/>
        </w:r>
      </w:hyperlink>
    </w:p>
    <w:p w14:paraId="03A76A87" w14:textId="787D8E7C"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73" w:history="1">
        <w:r w:rsidR="008D2562" w:rsidRPr="0015615B">
          <w:rPr>
            <w:rStyle w:val="Hyperlink"/>
            <w:b/>
            <w:bCs/>
            <w:noProof/>
          </w:rPr>
          <w:t xml:space="preserve">Figure 2  </w:t>
        </w:r>
        <w:r w:rsidR="008D2562" w:rsidRPr="0015615B">
          <w:rPr>
            <w:rStyle w:val="Hyperlink"/>
            <w:i/>
            <w:noProof/>
          </w:rPr>
          <w:t>Digital Twin Representation of Foliage - Example</w:t>
        </w:r>
        <w:r w:rsidR="008D2562">
          <w:rPr>
            <w:noProof/>
            <w:webHidden/>
          </w:rPr>
          <w:tab/>
        </w:r>
        <w:r w:rsidR="008D2562">
          <w:rPr>
            <w:noProof/>
            <w:webHidden/>
          </w:rPr>
          <w:fldChar w:fldCharType="begin"/>
        </w:r>
        <w:r w:rsidR="008D2562">
          <w:rPr>
            <w:noProof/>
            <w:webHidden/>
          </w:rPr>
          <w:instrText xml:space="preserve"> PAGEREF _Toc169701673 \h </w:instrText>
        </w:r>
        <w:r w:rsidR="008D2562">
          <w:rPr>
            <w:noProof/>
            <w:webHidden/>
          </w:rPr>
        </w:r>
        <w:r w:rsidR="008D2562">
          <w:rPr>
            <w:noProof/>
            <w:webHidden/>
          </w:rPr>
          <w:fldChar w:fldCharType="separate"/>
        </w:r>
        <w:r w:rsidR="008D2562">
          <w:rPr>
            <w:noProof/>
            <w:webHidden/>
          </w:rPr>
          <w:t>8</w:t>
        </w:r>
        <w:r w:rsidR="008D2562">
          <w:rPr>
            <w:noProof/>
            <w:webHidden/>
          </w:rPr>
          <w:fldChar w:fldCharType="end"/>
        </w:r>
      </w:hyperlink>
    </w:p>
    <w:p w14:paraId="48AE8101" w14:textId="289D0616"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74" w:history="1">
        <w:r w:rsidR="008D2562" w:rsidRPr="0015615B">
          <w:rPr>
            <w:rStyle w:val="Hyperlink"/>
            <w:b/>
            <w:bCs/>
            <w:noProof/>
          </w:rPr>
          <w:t xml:space="preserve">Figure 3  </w:t>
        </w:r>
        <w:r w:rsidR="008D2562" w:rsidRPr="0015615B">
          <w:rPr>
            <w:rStyle w:val="Hyperlink"/>
            <w:i/>
            <w:noProof/>
          </w:rPr>
          <w:t>Flowchart: Digital Twin Representation of Foliage (AI-Driven Foliage Detection Using Machine Learning and Computer Vision)</w:t>
        </w:r>
        <w:r w:rsidR="008D2562">
          <w:rPr>
            <w:noProof/>
            <w:webHidden/>
          </w:rPr>
          <w:tab/>
        </w:r>
        <w:r w:rsidR="008D2562">
          <w:rPr>
            <w:noProof/>
            <w:webHidden/>
          </w:rPr>
          <w:fldChar w:fldCharType="begin"/>
        </w:r>
        <w:r w:rsidR="008D2562">
          <w:rPr>
            <w:noProof/>
            <w:webHidden/>
          </w:rPr>
          <w:instrText xml:space="preserve"> PAGEREF _Toc169701674 \h </w:instrText>
        </w:r>
        <w:r w:rsidR="008D2562">
          <w:rPr>
            <w:noProof/>
            <w:webHidden/>
          </w:rPr>
        </w:r>
        <w:r w:rsidR="008D2562">
          <w:rPr>
            <w:noProof/>
            <w:webHidden/>
          </w:rPr>
          <w:fldChar w:fldCharType="separate"/>
        </w:r>
        <w:r w:rsidR="008D2562">
          <w:rPr>
            <w:noProof/>
            <w:webHidden/>
          </w:rPr>
          <w:t>9</w:t>
        </w:r>
        <w:r w:rsidR="008D2562">
          <w:rPr>
            <w:noProof/>
            <w:webHidden/>
          </w:rPr>
          <w:fldChar w:fldCharType="end"/>
        </w:r>
      </w:hyperlink>
    </w:p>
    <w:p w14:paraId="6997D389" w14:textId="03687F8D"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75" w:history="1">
        <w:r w:rsidR="008D2562" w:rsidRPr="0015615B">
          <w:rPr>
            <w:rStyle w:val="Hyperlink"/>
            <w:rFonts w:eastAsia="Times New Roman" w:cs="Times New Roman"/>
            <w:b/>
            <w:bCs/>
            <w:noProof/>
          </w:rPr>
          <w:t>Figure 4</w:t>
        </w:r>
        <w:r w:rsidR="008D2562" w:rsidRPr="0015615B">
          <w:rPr>
            <w:rStyle w:val="Hyperlink"/>
            <w:noProof/>
          </w:rPr>
          <w:t xml:space="preserve">  </w:t>
        </w:r>
        <w:r w:rsidR="008D2562" w:rsidRPr="0015615B">
          <w:rPr>
            <w:rStyle w:val="Hyperlink"/>
            <w:rFonts w:eastAsia="Times New Roman" w:cs="Times New Roman"/>
            <w:i/>
            <w:noProof/>
          </w:rPr>
          <w:t>Obstacles in 5G Millimeter-Wave Deployment</w:t>
        </w:r>
        <w:r w:rsidR="008D2562">
          <w:rPr>
            <w:noProof/>
            <w:webHidden/>
          </w:rPr>
          <w:tab/>
        </w:r>
        <w:r w:rsidR="008D2562">
          <w:rPr>
            <w:noProof/>
            <w:webHidden/>
          </w:rPr>
          <w:fldChar w:fldCharType="begin"/>
        </w:r>
        <w:r w:rsidR="008D2562">
          <w:rPr>
            <w:noProof/>
            <w:webHidden/>
          </w:rPr>
          <w:instrText xml:space="preserve"> PAGEREF _Toc169701675 \h </w:instrText>
        </w:r>
        <w:r w:rsidR="008D2562">
          <w:rPr>
            <w:noProof/>
            <w:webHidden/>
          </w:rPr>
        </w:r>
        <w:r w:rsidR="008D2562">
          <w:rPr>
            <w:noProof/>
            <w:webHidden/>
          </w:rPr>
          <w:fldChar w:fldCharType="separate"/>
        </w:r>
        <w:r w:rsidR="008D2562">
          <w:rPr>
            <w:noProof/>
            <w:webHidden/>
          </w:rPr>
          <w:t>27</w:t>
        </w:r>
        <w:r w:rsidR="008D2562">
          <w:rPr>
            <w:noProof/>
            <w:webHidden/>
          </w:rPr>
          <w:fldChar w:fldCharType="end"/>
        </w:r>
      </w:hyperlink>
    </w:p>
    <w:p w14:paraId="009B1640" w14:textId="01E93790"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76" w:history="1">
        <w:r w:rsidR="008D2562" w:rsidRPr="0015615B">
          <w:rPr>
            <w:rStyle w:val="Hyperlink"/>
            <w:rFonts w:eastAsia="Times New Roman" w:cs="Times New Roman"/>
            <w:b/>
            <w:bCs/>
            <w:noProof/>
          </w:rPr>
          <w:t>Figure 5</w:t>
        </w:r>
        <w:r w:rsidR="008D2562" w:rsidRPr="0015615B">
          <w:rPr>
            <w:rStyle w:val="Hyperlink"/>
            <w:noProof/>
          </w:rPr>
          <w:t xml:space="preserve">  </w:t>
        </w:r>
        <w:r w:rsidR="008D2562" w:rsidRPr="0015615B">
          <w:rPr>
            <w:rStyle w:val="Hyperlink"/>
            <w:rFonts w:eastAsia="Times New Roman" w:cs="Times New Roman"/>
            <w:i/>
            <w:noProof/>
          </w:rPr>
          <w:t>Vegetation Loss Simulation Results</w:t>
        </w:r>
        <w:r w:rsidR="008D2562">
          <w:rPr>
            <w:noProof/>
            <w:webHidden/>
          </w:rPr>
          <w:tab/>
        </w:r>
        <w:r w:rsidR="008D2562">
          <w:rPr>
            <w:noProof/>
            <w:webHidden/>
          </w:rPr>
          <w:fldChar w:fldCharType="begin"/>
        </w:r>
        <w:r w:rsidR="008D2562">
          <w:rPr>
            <w:noProof/>
            <w:webHidden/>
          </w:rPr>
          <w:instrText xml:space="preserve"> PAGEREF _Toc169701676 \h </w:instrText>
        </w:r>
        <w:r w:rsidR="008D2562">
          <w:rPr>
            <w:noProof/>
            <w:webHidden/>
          </w:rPr>
        </w:r>
        <w:r w:rsidR="008D2562">
          <w:rPr>
            <w:noProof/>
            <w:webHidden/>
          </w:rPr>
          <w:fldChar w:fldCharType="separate"/>
        </w:r>
        <w:r w:rsidR="008D2562">
          <w:rPr>
            <w:noProof/>
            <w:webHidden/>
          </w:rPr>
          <w:t>29</w:t>
        </w:r>
        <w:r w:rsidR="008D2562">
          <w:rPr>
            <w:noProof/>
            <w:webHidden/>
          </w:rPr>
          <w:fldChar w:fldCharType="end"/>
        </w:r>
      </w:hyperlink>
    </w:p>
    <w:p w14:paraId="58B142CE" w14:textId="5EBA4235"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77" w:history="1">
        <w:r w:rsidR="008D2562" w:rsidRPr="0015615B">
          <w:rPr>
            <w:rStyle w:val="Hyperlink"/>
            <w:rFonts w:eastAsia="Times New Roman" w:cs="Times New Roman"/>
            <w:b/>
            <w:bCs/>
            <w:noProof/>
          </w:rPr>
          <w:t>Figure 6</w:t>
        </w:r>
        <w:r w:rsidR="008D2562" w:rsidRPr="0015615B">
          <w:rPr>
            <w:rStyle w:val="Hyperlink"/>
            <w:noProof/>
          </w:rPr>
          <w:t xml:space="preserve">  </w:t>
        </w:r>
        <w:r w:rsidR="008D2562" w:rsidRPr="0015615B">
          <w:rPr>
            <w:rStyle w:val="Hyperlink"/>
            <w:i/>
            <w:noProof/>
          </w:rPr>
          <w:t>Illustration of Collection of Data in Lidar and UAV</w:t>
        </w:r>
        <w:r w:rsidR="008D2562">
          <w:rPr>
            <w:noProof/>
            <w:webHidden/>
          </w:rPr>
          <w:tab/>
        </w:r>
        <w:r w:rsidR="008D2562">
          <w:rPr>
            <w:noProof/>
            <w:webHidden/>
          </w:rPr>
          <w:fldChar w:fldCharType="begin"/>
        </w:r>
        <w:r w:rsidR="008D2562">
          <w:rPr>
            <w:noProof/>
            <w:webHidden/>
          </w:rPr>
          <w:instrText xml:space="preserve"> PAGEREF _Toc169701677 \h </w:instrText>
        </w:r>
        <w:r w:rsidR="008D2562">
          <w:rPr>
            <w:noProof/>
            <w:webHidden/>
          </w:rPr>
        </w:r>
        <w:r w:rsidR="008D2562">
          <w:rPr>
            <w:noProof/>
            <w:webHidden/>
          </w:rPr>
          <w:fldChar w:fldCharType="separate"/>
        </w:r>
        <w:r w:rsidR="008D2562">
          <w:rPr>
            <w:noProof/>
            <w:webHidden/>
          </w:rPr>
          <w:t>30</w:t>
        </w:r>
        <w:r w:rsidR="008D2562">
          <w:rPr>
            <w:noProof/>
            <w:webHidden/>
          </w:rPr>
          <w:fldChar w:fldCharType="end"/>
        </w:r>
      </w:hyperlink>
    </w:p>
    <w:p w14:paraId="235CC376" w14:textId="296D5504"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78" w:history="1">
        <w:r w:rsidR="008D2562" w:rsidRPr="0015615B">
          <w:rPr>
            <w:rStyle w:val="Hyperlink"/>
            <w:rFonts w:eastAsia="Times New Roman" w:cs="Times New Roman"/>
            <w:b/>
            <w:bCs/>
            <w:noProof/>
          </w:rPr>
          <w:t>Figure 7</w:t>
        </w:r>
        <w:r w:rsidR="008D2562" w:rsidRPr="0015615B">
          <w:rPr>
            <w:rStyle w:val="Hyperlink"/>
            <w:noProof/>
          </w:rPr>
          <w:t xml:space="preserve">  </w:t>
        </w:r>
        <w:r w:rsidR="008D2562" w:rsidRPr="0015615B">
          <w:rPr>
            <w:rStyle w:val="Hyperlink"/>
            <w:i/>
            <w:noProof/>
          </w:rPr>
          <w:t>Elements of the Digital Twin Ecosystem</w:t>
        </w:r>
        <w:r w:rsidR="008D2562">
          <w:rPr>
            <w:noProof/>
            <w:webHidden/>
          </w:rPr>
          <w:tab/>
        </w:r>
        <w:r w:rsidR="008D2562">
          <w:rPr>
            <w:noProof/>
            <w:webHidden/>
          </w:rPr>
          <w:fldChar w:fldCharType="begin"/>
        </w:r>
        <w:r w:rsidR="008D2562">
          <w:rPr>
            <w:noProof/>
            <w:webHidden/>
          </w:rPr>
          <w:instrText xml:space="preserve"> PAGEREF _Toc169701678 \h </w:instrText>
        </w:r>
        <w:r w:rsidR="008D2562">
          <w:rPr>
            <w:noProof/>
            <w:webHidden/>
          </w:rPr>
        </w:r>
        <w:r w:rsidR="008D2562">
          <w:rPr>
            <w:noProof/>
            <w:webHidden/>
          </w:rPr>
          <w:fldChar w:fldCharType="separate"/>
        </w:r>
        <w:r w:rsidR="008D2562">
          <w:rPr>
            <w:noProof/>
            <w:webHidden/>
          </w:rPr>
          <w:t>34</w:t>
        </w:r>
        <w:r w:rsidR="008D2562">
          <w:rPr>
            <w:noProof/>
            <w:webHidden/>
          </w:rPr>
          <w:fldChar w:fldCharType="end"/>
        </w:r>
      </w:hyperlink>
    </w:p>
    <w:p w14:paraId="38C35704" w14:textId="467E8F30"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79" w:history="1">
        <w:r w:rsidR="008D2562" w:rsidRPr="0015615B">
          <w:rPr>
            <w:rStyle w:val="Hyperlink"/>
            <w:rFonts w:eastAsia="Times New Roman" w:cs="Times New Roman"/>
            <w:b/>
            <w:bCs/>
            <w:noProof/>
          </w:rPr>
          <w:t>Figure 8</w:t>
        </w:r>
        <w:r w:rsidR="008D2562" w:rsidRPr="0015615B">
          <w:rPr>
            <w:rStyle w:val="Hyperlink"/>
            <w:noProof/>
          </w:rPr>
          <w:t xml:space="preserve">  </w:t>
        </w:r>
        <w:r w:rsidR="008D2562" w:rsidRPr="0015615B">
          <w:rPr>
            <w:rStyle w:val="Hyperlink"/>
            <w:i/>
            <w:noProof/>
          </w:rPr>
          <w:t>Some of the Key Ethical Considerations</w:t>
        </w:r>
        <w:r w:rsidR="008D2562">
          <w:rPr>
            <w:noProof/>
            <w:webHidden/>
          </w:rPr>
          <w:tab/>
        </w:r>
        <w:r w:rsidR="008D2562">
          <w:rPr>
            <w:noProof/>
            <w:webHidden/>
          </w:rPr>
          <w:fldChar w:fldCharType="begin"/>
        </w:r>
        <w:r w:rsidR="008D2562">
          <w:rPr>
            <w:noProof/>
            <w:webHidden/>
          </w:rPr>
          <w:instrText xml:space="preserve"> PAGEREF _Toc169701679 \h </w:instrText>
        </w:r>
        <w:r w:rsidR="008D2562">
          <w:rPr>
            <w:noProof/>
            <w:webHidden/>
          </w:rPr>
        </w:r>
        <w:r w:rsidR="008D2562">
          <w:rPr>
            <w:noProof/>
            <w:webHidden/>
          </w:rPr>
          <w:fldChar w:fldCharType="separate"/>
        </w:r>
        <w:r w:rsidR="008D2562">
          <w:rPr>
            <w:noProof/>
            <w:webHidden/>
          </w:rPr>
          <w:t>47</w:t>
        </w:r>
        <w:r w:rsidR="008D2562">
          <w:rPr>
            <w:noProof/>
            <w:webHidden/>
          </w:rPr>
          <w:fldChar w:fldCharType="end"/>
        </w:r>
      </w:hyperlink>
    </w:p>
    <w:p w14:paraId="38EE036E" w14:textId="33561EC4"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80" w:history="1">
        <w:r w:rsidR="008D2562" w:rsidRPr="0015615B">
          <w:rPr>
            <w:rStyle w:val="Hyperlink"/>
            <w:b/>
            <w:bCs/>
            <w:noProof/>
          </w:rPr>
          <w:t xml:space="preserve">Figure 9  </w:t>
        </w:r>
        <w:r w:rsidR="008D2562" w:rsidRPr="0015615B">
          <w:rPr>
            <w:rStyle w:val="Hyperlink"/>
            <w:i/>
            <w:noProof/>
          </w:rPr>
          <w:t>Research Design Methods for Digital Twin Representation of Foliage</w:t>
        </w:r>
        <w:r w:rsidR="008D2562">
          <w:rPr>
            <w:noProof/>
            <w:webHidden/>
          </w:rPr>
          <w:tab/>
        </w:r>
        <w:r w:rsidR="008D2562">
          <w:rPr>
            <w:noProof/>
            <w:webHidden/>
          </w:rPr>
          <w:fldChar w:fldCharType="begin"/>
        </w:r>
        <w:r w:rsidR="008D2562">
          <w:rPr>
            <w:noProof/>
            <w:webHidden/>
          </w:rPr>
          <w:instrText xml:space="preserve"> PAGEREF _Toc169701680 \h </w:instrText>
        </w:r>
        <w:r w:rsidR="008D2562">
          <w:rPr>
            <w:noProof/>
            <w:webHidden/>
          </w:rPr>
        </w:r>
        <w:r w:rsidR="008D2562">
          <w:rPr>
            <w:noProof/>
            <w:webHidden/>
          </w:rPr>
          <w:fldChar w:fldCharType="separate"/>
        </w:r>
        <w:r w:rsidR="008D2562">
          <w:rPr>
            <w:noProof/>
            <w:webHidden/>
          </w:rPr>
          <w:t>57</w:t>
        </w:r>
        <w:r w:rsidR="008D2562">
          <w:rPr>
            <w:noProof/>
            <w:webHidden/>
          </w:rPr>
          <w:fldChar w:fldCharType="end"/>
        </w:r>
      </w:hyperlink>
    </w:p>
    <w:p w14:paraId="1E0657AC" w14:textId="772B1729"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81" w:history="1">
        <w:r w:rsidR="008D2562" w:rsidRPr="0015615B">
          <w:rPr>
            <w:rStyle w:val="Hyperlink"/>
            <w:b/>
            <w:bCs/>
            <w:noProof/>
          </w:rPr>
          <w:t>Figure 10</w:t>
        </w:r>
        <w:r w:rsidR="008D2562" w:rsidRPr="0015615B">
          <w:rPr>
            <w:rStyle w:val="Hyperlink"/>
            <w:noProof/>
          </w:rPr>
          <w:t xml:space="preserve">  Data Collection Strategy</w:t>
        </w:r>
        <w:r w:rsidR="008D2562">
          <w:rPr>
            <w:noProof/>
            <w:webHidden/>
          </w:rPr>
          <w:tab/>
        </w:r>
        <w:r w:rsidR="008D2562">
          <w:rPr>
            <w:noProof/>
            <w:webHidden/>
          </w:rPr>
          <w:fldChar w:fldCharType="begin"/>
        </w:r>
        <w:r w:rsidR="008D2562">
          <w:rPr>
            <w:noProof/>
            <w:webHidden/>
          </w:rPr>
          <w:instrText xml:space="preserve"> PAGEREF _Toc169701681 \h </w:instrText>
        </w:r>
        <w:r w:rsidR="008D2562">
          <w:rPr>
            <w:noProof/>
            <w:webHidden/>
          </w:rPr>
        </w:r>
        <w:r w:rsidR="008D2562">
          <w:rPr>
            <w:noProof/>
            <w:webHidden/>
          </w:rPr>
          <w:fldChar w:fldCharType="separate"/>
        </w:r>
        <w:r w:rsidR="008D2562">
          <w:rPr>
            <w:noProof/>
            <w:webHidden/>
          </w:rPr>
          <w:t>59</w:t>
        </w:r>
        <w:r w:rsidR="008D2562">
          <w:rPr>
            <w:noProof/>
            <w:webHidden/>
          </w:rPr>
          <w:fldChar w:fldCharType="end"/>
        </w:r>
      </w:hyperlink>
    </w:p>
    <w:p w14:paraId="745E2A9D" w14:textId="5F18D2E7"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82" w:history="1">
        <w:r w:rsidR="008D2562" w:rsidRPr="0015615B">
          <w:rPr>
            <w:rStyle w:val="Hyperlink"/>
            <w:b/>
            <w:bCs/>
            <w:noProof/>
          </w:rPr>
          <w:t xml:space="preserve">Figure 11  </w:t>
        </w:r>
        <w:r w:rsidR="008D2562" w:rsidRPr="0015615B">
          <w:rPr>
            <w:rStyle w:val="Hyperlink"/>
            <w:rFonts w:eastAsia="Times New Roman" w:cs="Times New Roman"/>
            <w:i/>
            <w:noProof/>
          </w:rPr>
          <w:t>Standardized Image Pixels</w:t>
        </w:r>
        <w:r w:rsidR="008D2562">
          <w:rPr>
            <w:noProof/>
            <w:webHidden/>
          </w:rPr>
          <w:tab/>
        </w:r>
        <w:r w:rsidR="008D2562">
          <w:rPr>
            <w:noProof/>
            <w:webHidden/>
          </w:rPr>
          <w:fldChar w:fldCharType="begin"/>
        </w:r>
        <w:r w:rsidR="008D2562">
          <w:rPr>
            <w:noProof/>
            <w:webHidden/>
          </w:rPr>
          <w:instrText xml:space="preserve"> PAGEREF _Toc169701682 \h </w:instrText>
        </w:r>
        <w:r w:rsidR="008D2562">
          <w:rPr>
            <w:noProof/>
            <w:webHidden/>
          </w:rPr>
        </w:r>
        <w:r w:rsidR="008D2562">
          <w:rPr>
            <w:noProof/>
            <w:webHidden/>
          </w:rPr>
          <w:fldChar w:fldCharType="separate"/>
        </w:r>
        <w:r w:rsidR="008D2562">
          <w:rPr>
            <w:noProof/>
            <w:webHidden/>
          </w:rPr>
          <w:t>60</w:t>
        </w:r>
        <w:r w:rsidR="008D2562">
          <w:rPr>
            <w:noProof/>
            <w:webHidden/>
          </w:rPr>
          <w:fldChar w:fldCharType="end"/>
        </w:r>
      </w:hyperlink>
    </w:p>
    <w:p w14:paraId="5B95ADAA" w14:textId="1A85DA26"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83" w:history="1">
        <w:r w:rsidR="008D2562" w:rsidRPr="0015615B">
          <w:rPr>
            <w:rStyle w:val="Hyperlink"/>
            <w:b/>
            <w:bCs/>
            <w:noProof/>
          </w:rPr>
          <w:t xml:space="preserve">Figure 12  </w:t>
        </w:r>
        <w:r w:rsidR="008D2562" w:rsidRPr="0015615B">
          <w:rPr>
            <w:rStyle w:val="Hyperlink"/>
            <w:rFonts w:eastAsia="Times New Roman" w:cs="Times New Roman"/>
            <w:i/>
            <w:noProof/>
          </w:rPr>
          <w:t>Annotations Tools</w:t>
        </w:r>
        <w:r w:rsidR="008D2562">
          <w:rPr>
            <w:noProof/>
            <w:webHidden/>
          </w:rPr>
          <w:tab/>
        </w:r>
        <w:r w:rsidR="008D2562">
          <w:rPr>
            <w:noProof/>
            <w:webHidden/>
          </w:rPr>
          <w:fldChar w:fldCharType="begin"/>
        </w:r>
        <w:r w:rsidR="008D2562">
          <w:rPr>
            <w:noProof/>
            <w:webHidden/>
          </w:rPr>
          <w:instrText xml:space="preserve"> PAGEREF _Toc169701683 \h </w:instrText>
        </w:r>
        <w:r w:rsidR="008D2562">
          <w:rPr>
            <w:noProof/>
            <w:webHidden/>
          </w:rPr>
        </w:r>
        <w:r w:rsidR="008D2562">
          <w:rPr>
            <w:noProof/>
            <w:webHidden/>
          </w:rPr>
          <w:fldChar w:fldCharType="separate"/>
        </w:r>
        <w:r w:rsidR="008D2562">
          <w:rPr>
            <w:noProof/>
            <w:webHidden/>
          </w:rPr>
          <w:t>61</w:t>
        </w:r>
        <w:r w:rsidR="008D2562">
          <w:rPr>
            <w:noProof/>
            <w:webHidden/>
          </w:rPr>
          <w:fldChar w:fldCharType="end"/>
        </w:r>
      </w:hyperlink>
    </w:p>
    <w:p w14:paraId="18342A80" w14:textId="052BC10D"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84" w:history="1">
        <w:r w:rsidR="008D2562" w:rsidRPr="0015615B">
          <w:rPr>
            <w:rStyle w:val="Hyperlink"/>
            <w:b/>
            <w:bCs/>
            <w:noProof/>
          </w:rPr>
          <w:t xml:space="preserve">Figure 13  </w:t>
        </w:r>
        <w:r w:rsidR="008D2562" w:rsidRPr="0015615B">
          <w:rPr>
            <w:rStyle w:val="Hyperlink"/>
            <w:rFonts w:eastAsia="Times New Roman" w:cs="Times New Roman"/>
            <w:i/>
            <w:noProof/>
          </w:rPr>
          <w:t>Annotations Using VIA or Roboflow</w:t>
        </w:r>
        <w:r w:rsidR="008D2562">
          <w:rPr>
            <w:noProof/>
            <w:webHidden/>
          </w:rPr>
          <w:tab/>
        </w:r>
        <w:r w:rsidR="008D2562">
          <w:rPr>
            <w:noProof/>
            <w:webHidden/>
          </w:rPr>
          <w:fldChar w:fldCharType="begin"/>
        </w:r>
        <w:r w:rsidR="008D2562">
          <w:rPr>
            <w:noProof/>
            <w:webHidden/>
          </w:rPr>
          <w:instrText xml:space="preserve"> PAGEREF _Toc169701684 \h </w:instrText>
        </w:r>
        <w:r w:rsidR="008D2562">
          <w:rPr>
            <w:noProof/>
            <w:webHidden/>
          </w:rPr>
        </w:r>
        <w:r w:rsidR="008D2562">
          <w:rPr>
            <w:noProof/>
            <w:webHidden/>
          </w:rPr>
          <w:fldChar w:fldCharType="separate"/>
        </w:r>
        <w:r w:rsidR="008D2562">
          <w:rPr>
            <w:noProof/>
            <w:webHidden/>
          </w:rPr>
          <w:t>62</w:t>
        </w:r>
        <w:r w:rsidR="008D2562">
          <w:rPr>
            <w:noProof/>
            <w:webHidden/>
          </w:rPr>
          <w:fldChar w:fldCharType="end"/>
        </w:r>
      </w:hyperlink>
    </w:p>
    <w:p w14:paraId="244F3EE1" w14:textId="61068502"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85" w:history="1">
        <w:r w:rsidR="008D2562" w:rsidRPr="0015615B">
          <w:rPr>
            <w:rStyle w:val="Hyperlink"/>
            <w:b/>
            <w:bCs/>
            <w:noProof/>
          </w:rPr>
          <w:t>Figure 14</w:t>
        </w:r>
        <w:r w:rsidR="008D2562" w:rsidRPr="0015615B">
          <w:rPr>
            <w:rStyle w:val="Hyperlink"/>
            <w:noProof/>
          </w:rPr>
          <w:t xml:space="preserve"> </w:t>
        </w:r>
        <w:r w:rsidR="008D2562" w:rsidRPr="0015615B">
          <w:rPr>
            <w:rStyle w:val="Hyperlink"/>
            <w:rFonts w:eastAsia="Times New Roman" w:cs="Times New Roman"/>
            <w:noProof/>
          </w:rPr>
          <w:t xml:space="preserve"> </w:t>
        </w:r>
        <w:r w:rsidR="008D2562" w:rsidRPr="0015615B">
          <w:rPr>
            <w:rStyle w:val="Hyperlink"/>
            <w:rFonts w:eastAsia="Times New Roman" w:cs="Times New Roman"/>
            <w:i/>
            <w:iCs/>
            <w:noProof/>
          </w:rPr>
          <w:t>Foliage/Vegetation Extraction from Aerial Images</w:t>
        </w:r>
        <w:r w:rsidR="008D2562">
          <w:rPr>
            <w:noProof/>
            <w:webHidden/>
          </w:rPr>
          <w:tab/>
        </w:r>
        <w:r w:rsidR="008D2562">
          <w:rPr>
            <w:noProof/>
            <w:webHidden/>
          </w:rPr>
          <w:fldChar w:fldCharType="begin"/>
        </w:r>
        <w:r w:rsidR="008D2562">
          <w:rPr>
            <w:noProof/>
            <w:webHidden/>
          </w:rPr>
          <w:instrText xml:space="preserve"> PAGEREF _Toc169701685 \h </w:instrText>
        </w:r>
        <w:r w:rsidR="008D2562">
          <w:rPr>
            <w:noProof/>
            <w:webHidden/>
          </w:rPr>
        </w:r>
        <w:r w:rsidR="008D2562">
          <w:rPr>
            <w:noProof/>
            <w:webHidden/>
          </w:rPr>
          <w:fldChar w:fldCharType="separate"/>
        </w:r>
        <w:r w:rsidR="008D2562">
          <w:rPr>
            <w:noProof/>
            <w:webHidden/>
          </w:rPr>
          <w:t>64</w:t>
        </w:r>
        <w:r w:rsidR="008D2562">
          <w:rPr>
            <w:noProof/>
            <w:webHidden/>
          </w:rPr>
          <w:fldChar w:fldCharType="end"/>
        </w:r>
      </w:hyperlink>
    </w:p>
    <w:p w14:paraId="0F2BF111" w14:textId="625834E8"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86" w:history="1">
        <w:r w:rsidR="008D2562" w:rsidRPr="0015615B">
          <w:rPr>
            <w:rStyle w:val="Hyperlink"/>
            <w:b/>
            <w:bCs/>
            <w:noProof/>
          </w:rPr>
          <w:t>Figure 15</w:t>
        </w:r>
        <w:r w:rsidR="008D2562" w:rsidRPr="0015615B">
          <w:rPr>
            <w:rStyle w:val="Hyperlink"/>
            <w:noProof/>
          </w:rPr>
          <w:t xml:space="preserve">  </w:t>
        </w:r>
        <w:r w:rsidR="008D2562" w:rsidRPr="0015615B">
          <w:rPr>
            <w:rStyle w:val="Hyperlink"/>
            <w:i/>
            <w:noProof/>
          </w:rPr>
          <w:t>Measuring Unknown Objects from Known Reference Objects (From a Calibrated Image)</w:t>
        </w:r>
        <w:r w:rsidR="008D2562">
          <w:rPr>
            <w:noProof/>
            <w:webHidden/>
          </w:rPr>
          <w:tab/>
        </w:r>
        <w:r w:rsidR="008D2562">
          <w:rPr>
            <w:noProof/>
            <w:webHidden/>
          </w:rPr>
          <w:fldChar w:fldCharType="begin"/>
        </w:r>
        <w:r w:rsidR="008D2562">
          <w:rPr>
            <w:noProof/>
            <w:webHidden/>
          </w:rPr>
          <w:instrText xml:space="preserve"> PAGEREF _Toc169701686 \h </w:instrText>
        </w:r>
        <w:r w:rsidR="008D2562">
          <w:rPr>
            <w:noProof/>
            <w:webHidden/>
          </w:rPr>
        </w:r>
        <w:r w:rsidR="008D2562">
          <w:rPr>
            <w:noProof/>
            <w:webHidden/>
          </w:rPr>
          <w:fldChar w:fldCharType="separate"/>
        </w:r>
        <w:r w:rsidR="008D2562">
          <w:rPr>
            <w:noProof/>
            <w:webHidden/>
          </w:rPr>
          <w:t>66</w:t>
        </w:r>
        <w:r w:rsidR="008D2562">
          <w:rPr>
            <w:noProof/>
            <w:webHidden/>
          </w:rPr>
          <w:fldChar w:fldCharType="end"/>
        </w:r>
      </w:hyperlink>
    </w:p>
    <w:p w14:paraId="23CBDCEA" w14:textId="4F1EE830"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87" w:history="1">
        <w:r w:rsidR="008D2562" w:rsidRPr="0015615B">
          <w:rPr>
            <w:rStyle w:val="Hyperlink"/>
            <w:b/>
            <w:bCs/>
            <w:noProof/>
          </w:rPr>
          <w:t>Figure 16</w:t>
        </w:r>
        <w:r w:rsidR="008D2562" w:rsidRPr="0015615B">
          <w:rPr>
            <w:rStyle w:val="Hyperlink"/>
            <w:noProof/>
          </w:rPr>
          <w:t xml:space="preserve">  </w:t>
        </w:r>
        <w:r w:rsidR="008D2562" w:rsidRPr="0015615B">
          <w:rPr>
            <w:rStyle w:val="Hyperlink"/>
            <w:i/>
            <w:noProof/>
          </w:rPr>
          <w:t>YOLO-v8 Performance Over the Previous Versions</w:t>
        </w:r>
        <w:r w:rsidR="008D2562">
          <w:rPr>
            <w:noProof/>
            <w:webHidden/>
          </w:rPr>
          <w:tab/>
        </w:r>
        <w:r w:rsidR="008D2562">
          <w:rPr>
            <w:noProof/>
            <w:webHidden/>
          </w:rPr>
          <w:fldChar w:fldCharType="begin"/>
        </w:r>
        <w:r w:rsidR="008D2562">
          <w:rPr>
            <w:noProof/>
            <w:webHidden/>
          </w:rPr>
          <w:instrText xml:space="preserve"> PAGEREF _Toc169701687 \h </w:instrText>
        </w:r>
        <w:r w:rsidR="008D2562">
          <w:rPr>
            <w:noProof/>
            <w:webHidden/>
          </w:rPr>
        </w:r>
        <w:r w:rsidR="008D2562">
          <w:rPr>
            <w:noProof/>
            <w:webHidden/>
          </w:rPr>
          <w:fldChar w:fldCharType="separate"/>
        </w:r>
        <w:r w:rsidR="008D2562">
          <w:rPr>
            <w:noProof/>
            <w:webHidden/>
          </w:rPr>
          <w:t>70</w:t>
        </w:r>
        <w:r w:rsidR="008D2562">
          <w:rPr>
            <w:noProof/>
            <w:webHidden/>
          </w:rPr>
          <w:fldChar w:fldCharType="end"/>
        </w:r>
      </w:hyperlink>
    </w:p>
    <w:p w14:paraId="5EE6B846" w14:textId="5374AAF0"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88" w:history="1">
        <w:r w:rsidR="008D2562" w:rsidRPr="0015615B">
          <w:rPr>
            <w:rStyle w:val="Hyperlink"/>
            <w:b/>
            <w:bCs/>
            <w:noProof/>
          </w:rPr>
          <w:t>Figure 17</w:t>
        </w:r>
        <w:r w:rsidR="008D2562" w:rsidRPr="0015615B">
          <w:rPr>
            <w:rStyle w:val="Hyperlink"/>
            <w:noProof/>
          </w:rPr>
          <w:t xml:space="preserve">  </w:t>
        </w:r>
        <w:r w:rsidR="008D2562" w:rsidRPr="0015615B">
          <w:rPr>
            <w:rStyle w:val="Hyperlink"/>
            <w:rFonts w:eastAsia="Times New Roman" w:cs="Times New Roman"/>
            <w:i/>
            <w:iCs/>
            <w:noProof/>
          </w:rPr>
          <w:t>Validation Sample Vs Validation with Inference</w:t>
        </w:r>
        <w:r w:rsidR="008D2562">
          <w:rPr>
            <w:noProof/>
            <w:webHidden/>
          </w:rPr>
          <w:tab/>
        </w:r>
        <w:r w:rsidR="008D2562">
          <w:rPr>
            <w:noProof/>
            <w:webHidden/>
          </w:rPr>
          <w:fldChar w:fldCharType="begin"/>
        </w:r>
        <w:r w:rsidR="008D2562">
          <w:rPr>
            <w:noProof/>
            <w:webHidden/>
          </w:rPr>
          <w:instrText xml:space="preserve"> PAGEREF _Toc169701688 \h </w:instrText>
        </w:r>
        <w:r w:rsidR="008D2562">
          <w:rPr>
            <w:noProof/>
            <w:webHidden/>
          </w:rPr>
        </w:r>
        <w:r w:rsidR="008D2562">
          <w:rPr>
            <w:noProof/>
            <w:webHidden/>
          </w:rPr>
          <w:fldChar w:fldCharType="separate"/>
        </w:r>
        <w:r w:rsidR="008D2562">
          <w:rPr>
            <w:noProof/>
            <w:webHidden/>
          </w:rPr>
          <w:t>78</w:t>
        </w:r>
        <w:r w:rsidR="008D2562">
          <w:rPr>
            <w:noProof/>
            <w:webHidden/>
          </w:rPr>
          <w:fldChar w:fldCharType="end"/>
        </w:r>
      </w:hyperlink>
    </w:p>
    <w:p w14:paraId="54384945" w14:textId="7009EE35"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89" w:history="1">
        <w:r w:rsidR="008D2562" w:rsidRPr="0015615B">
          <w:rPr>
            <w:rStyle w:val="Hyperlink"/>
            <w:b/>
            <w:bCs/>
            <w:noProof/>
          </w:rPr>
          <w:t>Figure 18</w:t>
        </w:r>
        <w:r w:rsidR="008D2562" w:rsidRPr="0015615B">
          <w:rPr>
            <w:rStyle w:val="Hyperlink"/>
            <w:noProof/>
          </w:rPr>
          <w:t xml:space="preserve">  </w:t>
        </w:r>
        <w:r w:rsidR="008D2562" w:rsidRPr="0015615B">
          <w:rPr>
            <w:rStyle w:val="Hyperlink"/>
            <w:i/>
            <w:noProof/>
          </w:rPr>
          <w:t>Vegetation / Foliage Bounding Box metrics</w:t>
        </w:r>
        <w:r w:rsidR="008D2562">
          <w:rPr>
            <w:noProof/>
            <w:webHidden/>
          </w:rPr>
          <w:tab/>
        </w:r>
        <w:r w:rsidR="008D2562">
          <w:rPr>
            <w:noProof/>
            <w:webHidden/>
          </w:rPr>
          <w:fldChar w:fldCharType="begin"/>
        </w:r>
        <w:r w:rsidR="008D2562">
          <w:rPr>
            <w:noProof/>
            <w:webHidden/>
          </w:rPr>
          <w:instrText xml:space="preserve"> PAGEREF _Toc169701689 \h </w:instrText>
        </w:r>
        <w:r w:rsidR="008D2562">
          <w:rPr>
            <w:noProof/>
            <w:webHidden/>
          </w:rPr>
        </w:r>
        <w:r w:rsidR="008D2562">
          <w:rPr>
            <w:noProof/>
            <w:webHidden/>
          </w:rPr>
          <w:fldChar w:fldCharType="separate"/>
        </w:r>
        <w:r w:rsidR="008D2562">
          <w:rPr>
            <w:noProof/>
            <w:webHidden/>
          </w:rPr>
          <w:t>79</w:t>
        </w:r>
        <w:r w:rsidR="008D2562">
          <w:rPr>
            <w:noProof/>
            <w:webHidden/>
          </w:rPr>
          <w:fldChar w:fldCharType="end"/>
        </w:r>
      </w:hyperlink>
    </w:p>
    <w:p w14:paraId="0E5FAEDE" w14:textId="0B6770A6"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90" w:history="1">
        <w:r w:rsidR="008D2562" w:rsidRPr="0015615B">
          <w:rPr>
            <w:rStyle w:val="Hyperlink"/>
            <w:b/>
            <w:bCs/>
            <w:noProof/>
          </w:rPr>
          <w:t>Figure 19</w:t>
        </w:r>
        <w:r w:rsidR="008D2562" w:rsidRPr="0015615B">
          <w:rPr>
            <w:rStyle w:val="Hyperlink"/>
            <w:noProof/>
          </w:rPr>
          <w:t xml:space="preserve">  </w:t>
        </w:r>
        <w:r w:rsidR="008D2562" w:rsidRPr="0015615B">
          <w:rPr>
            <w:rStyle w:val="Hyperlink"/>
            <w:i/>
            <w:noProof/>
          </w:rPr>
          <w:t>Vegetation / Foliage Area masks metrics</w:t>
        </w:r>
        <w:r w:rsidR="008D2562">
          <w:rPr>
            <w:noProof/>
            <w:webHidden/>
          </w:rPr>
          <w:tab/>
        </w:r>
        <w:r w:rsidR="008D2562">
          <w:rPr>
            <w:noProof/>
            <w:webHidden/>
          </w:rPr>
          <w:fldChar w:fldCharType="begin"/>
        </w:r>
        <w:r w:rsidR="008D2562">
          <w:rPr>
            <w:noProof/>
            <w:webHidden/>
          </w:rPr>
          <w:instrText xml:space="preserve"> PAGEREF _Toc169701690 \h </w:instrText>
        </w:r>
        <w:r w:rsidR="008D2562">
          <w:rPr>
            <w:noProof/>
            <w:webHidden/>
          </w:rPr>
        </w:r>
        <w:r w:rsidR="008D2562">
          <w:rPr>
            <w:noProof/>
            <w:webHidden/>
          </w:rPr>
          <w:fldChar w:fldCharType="separate"/>
        </w:r>
        <w:r w:rsidR="008D2562">
          <w:rPr>
            <w:noProof/>
            <w:webHidden/>
          </w:rPr>
          <w:t>80</w:t>
        </w:r>
        <w:r w:rsidR="008D2562">
          <w:rPr>
            <w:noProof/>
            <w:webHidden/>
          </w:rPr>
          <w:fldChar w:fldCharType="end"/>
        </w:r>
      </w:hyperlink>
    </w:p>
    <w:p w14:paraId="07C4231D" w14:textId="6897DC8A"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91" w:history="1">
        <w:r w:rsidR="008D2562" w:rsidRPr="0015615B">
          <w:rPr>
            <w:rStyle w:val="Hyperlink"/>
            <w:b/>
            <w:bCs/>
            <w:noProof/>
          </w:rPr>
          <w:t xml:space="preserve">Figure 20  </w:t>
        </w:r>
        <w:r w:rsidR="008D2562" w:rsidRPr="008D2562">
          <w:rPr>
            <w:rStyle w:val="Hyperlink"/>
            <w:i/>
            <w:iCs/>
            <w:noProof/>
          </w:rPr>
          <w:t>Digital Twin Representation of Foliage Success Criteria</w:t>
        </w:r>
        <w:r w:rsidR="008D2562">
          <w:rPr>
            <w:noProof/>
            <w:webHidden/>
          </w:rPr>
          <w:tab/>
        </w:r>
        <w:r w:rsidR="008D2562">
          <w:rPr>
            <w:noProof/>
            <w:webHidden/>
          </w:rPr>
          <w:fldChar w:fldCharType="begin"/>
        </w:r>
        <w:r w:rsidR="008D2562">
          <w:rPr>
            <w:noProof/>
            <w:webHidden/>
          </w:rPr>
          <w:instrText xml:space="preserve"> PAGEREF _Toc169701691 \h </w:instrText>
        </w:r>
        <w:r w:rsidR="008D2562">
          <w:rPr>
            <w:noProof/>
            <w:webHidden/>
          </w:rPr>
        </w:r>
        <w:r w:rsidR="008D2562">
          <w:rPr>
            <w:noProof/>
            <w:webHidden/>
          </w:rPr>
          <w:fldChar w:fldCharType="separate"/>
        </w:r>
        <w:r w:rsidR="008D2562">
          <w:rPr>
            <w:noProof/>
            <w:webHidden/>
          </w:rPr>
          <w:t>82</w:t>
        </w:r>
        <w:r w:rsidR="008D2562">
          <w:rPr>
            <w:noProof/>
            <w:webHidden/>
          </w:rPr>
          <w:fldChar w:fldCharType="end"/>
        </w:r>
      </w:hyperlink>
    </w:p>
    <w:p w14:paraId="0A83C650" w14:textId="4E3A5B5C"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92" w:history="1">
        <w:r w:rsidR="008D2562" w:rsidRPr="0015615B">
          <w:rPr>
            <w:rStyle w:val="Hyperlink"/>
            <w:b/>
            <w:bCs/>
            <w:noProof/>
          </w:rPr>
          <w:t>Figure 21</w:t>
        </w:r>
        <w:r w:rsidR="008D2562" w:rsidRPr="0015615B">
          <w:rPr>
            <w:rStyle w:val="Hyperlink"/>
            <w:noProof/>
          </w:rPr>
          <w:t xml:space="preserve">  </w:t>
        </w:r>
        <w:r w:rsidR="008D2562" w:rsidRPr="0015615B">
          <w:rPr>
            <w:rStyle w:val="Hyperlink"/>
            <w:i/>
            <w:noProof/>
          </w:rPr>
          <w:t>Selected Region for Construction of Digital Twin Representation of Foliage</w:t>
        </w:r>
        <w:r w:rsidR="008D2562">
          <w:rPr>
            <w:noProof/>
            <w:webHidden/>
          </w:rPr>
          <w:tab/>
        </w:r>
        <w:r w:rsidR="008D2562">
          <w:rPr>
            <w:noProof/>
            <w:webHidden/>
          </w:rPr>
          <w:fldChar w:fldCharType="begin"/>
        </w:r>
        <w:r w:rsidR="008D2562">
          <w:rPr>
            <w:noProof/>
            <w:webHidden/>
          </w:rPr>
          <w:instrText xml:space="preserve"> PAGEREF _Toc169701692 \h </w:instrText>
        </w:r>
        <w:r w:rsidR="008D2562">
          <w:rPr>
            <w:noProof/>
            <w:webHidden/>
          </w:rPr>
        </w:r>
        <w:r w:rsidR="008D2562">
          <w:rPr>
            <w:noProof/>
            <w:webHidden/>
          </w:rPr>
          <w:fldChar w:fldCharType="separate"/>
        </w:r>
        <w:r w:rsidR="008D2562">
          <w:rPr>
            <w:noProof/>
            <w:webHidden/>
          </w:rPr>
          <w:t>90</w:t>
        </w:r>
        <w:r w:rsidR="008D2562">
          <w:rPr>
            <w:noProof/>
            <w:webHidden/>
          </w:rPr>
          <w:fldChar w:fldCharType="end"/>
        </w:r>
      </w:hyperlink>
    </w:p>
    <w:p w14:paraId="7C5B9611" w14:textId="0DB71C46"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93" w:history="1">
        <w:r w:rsidR="008D2562" w:rsidRPr="0015615B">
          <w:rPr>
            <w:rStyle w:val="Hyperlink"/>
            <w:b/>
            <w:bCs/>
            <w:noProof/>
          </w:rPr>
          <w:t xml:space="preserve">Figure 22  </w:t>
        </w:r>
        <w:r w:rsidR="008D2562" w:rsidRPr="0015615B">
          <w:rPr>
            <w:rStyle w:val="Hyperlink"/>
            <w:rFonts w:eastAsia="Times New Roman" w:cs="Times New Roman"/>
            <w:i/>
            <w:noProof/>
          </w:rPr>
          <w:t>Glimpse of How an Aerial and Street view Images Collected by Google</w:t>
        </w:r>
        <w:r w:rsidR="008D2562">
          <w:rPr>
            <w:noProof/>
            <w:webHidden/>
          </w:rPr>
          <w:tab/>
        </w:r>
        <w:r w:rsidR="008D2562">
          <w:rPr>
            <w:noProof/>
            <w:webHidden/>
          </w:rPr>
          <w:fldChar w:fldCharType="begin"/>
        </w:r>
        <w:r w:rsidR="008D2562">
          <w:rPr>
            <w:noProof/>
            <w:webHidden/>
          </w:rPr>
          <w:instrText xml:space="preserve"> PAGEREF _Toc169701693 \h </w:instrText>
        </w:r>
        <w:r w:rsidR="008D2562">
          <w:rPr>
            <w:noProof/>
            <w:webHidden/>
          </w:rPr>
        </w:r>
        <w:r w:rsidR="008D2562">
          <w:rPr>
            <w:noProof/>
            <w:webHidden/>
          </w:rPr>
          <w:fldChar w:fldCharType="separate"/>
        </w:r>
        <w:r w:rsidR="008D2562">
          <w:rPr>
            <w:noProof/>
            <w:webHidden/>
          </w:rPr>
          <w:t>91</w:t>
        </w:r>
        <w:r w:rsidR="008D2562">
          <w:rPr>
            <w:noProof/>
            <w:webHidden/>
          </w:rPr>
          <w:fldChar w:fldCharType="end"/>
        </w:r>
      </w:hyperlink>
    </w:p>
    <w:p w14:paraId="6099146B" w14:textId="23C9E2F8" w:rsidR="008D2562"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701694" w:history="1">
        <w:r w:rsidR="008D2562" w:rsidRPr="0015615B">
          <w:rPr>
            <w:rStyle w:val="Hyperlink"/>
            <w:b/>
            <w:bCs/>
            <w:noProof/>
          </w:rPr>
          <w:t>Figure 23</w:t>
        </w:r>
        <w:r w:rsidR="008D2562" w:rsidRPr="0015615B">
          <w:rPr>
            <w:rStyle w:val="Hyperlink"/>
            <w:noProof/>
          </w:rPr>
          <w:t xml:space="preserve">  </w:t>
        </w:r>
        <w:r w:rsidR="008D2562" w:rsidRPr="0015615B">
          <w:rPr>
            <w:rStyle w:val="Hyperlink"/>
            <w:i/>
            <w:noProof/>
          </w:rPr>
          <w:t>Assumptions, Limitations, and Delimitations in the construction of DTRF</w:t>
        </w:r>
        <w:r w:rsidR="008D2562">
          <w:rPr>
            <w:noProof/>
            <w:webHidden/>
          </w:rPr>
          <w:tab/>
        </w:r>
        <w:r w:rsidR="008D2562">
          <w:rPr>
            <w:noProof/>
            <w:webHidden/>
          </w:rPr>
          <w:fldChar w:fldCharType="begin"/>
        </w:r>
        <w:r w:rsidR="008D2562">
          <w:rPr>
            <w:noProof/>
            <w:webHidden/>
          </w:rPr>
          <w:instrText xml:space="preserve"> PAGEREF _Toc169701694 \h </w:instrText>
        </w:r>
        <w:r w:rsidR="008D2562">
          <w:rPr>
            <w:noProof/>
            <w:webHidden/>
          </w:rPr>
        </w:r>
        <w:r w:rsidR="008D2562">
          <w:rPr>
            <w:noProof/>
            <w:webHidden/>
          </w:rPr>
          <w:fldChar w:fldCharType="separate"/>
        </w:r>
        <w:r w:rsidR="008D2562">
          <w:rPr>
            <w:noProof/>
            <w:webHidden/>
          </w:rPr>
          <w:t>92</w:t>
        </w:r>
        <w:r w:rsidR="008D2562">
          <w:rPr>
            <w:noProof/>
            <w:webHidden/>
          </w:rPr>
          <w:fldChar w:fldCharType="end"/>
        </w:r>
      </w:hyperlink>
    </w:p>
    <w:p w14:paraId="2D94CA2B" w14:textId="6BB12BA7" w:rsidR="00A82120" w:rsidRPr="00DE5B2F" w:rsidRDefault="00A96DC3" w:rsidP="00DE5B2F">
      <w:pPr>
        <w:spacing w:after="0" w:line="240" w:lineRule="auto"/>
        <w:contextualSpacing/>
        <w:rPr>
          <w:rFonts w:eastAsia="Times New Roman" w:cs="Times New Roman"/>
          <w:szCs w:val="24"/>
        </w:rPr>
      </w:pPr>
      <w:r>
        <w:rPr>
          <w:rFonts w:eastAsia="Times New Roman" w:cs="Times New Roman"/>
          <w:szCs w:val="24"/>
        </w:rPr>
        <w:fldChar w:fldCharType="end"/>
      </w: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489628C9" w14:textId="77777777" w:rsidR="00F57F32" w:rsidRPr="00C23A48" w:rsidRDefault="00F57F32" w:rsidP="00F57F32">
      <w:pPr>
        <w:pStyle w:val="Heading1"/>
      </w:pPr>
      <w:bookmarkStart w:id="7" w:name="_Toc251423629"/>
      <w:bookmarkStart w:id="8" w:name="_Toc464831632"/>
      <w:bookmarkStart w:id="9" w:name="_Toc465328377"/>
      <w:bookmarkStart w:id="10" w:name="_Toc169701536"/>
      <w:bookmarkStart w:id="11" w:name="_Toc229316233"/>
      <w:bookmarkStart w:id="12" w:name="_Toc164865775"/>
      <w:bookmarkStart w:id="13" w:name="_Toc464831682"/>
      <w:bookmarkStart w:id="14" w:name="_Toc465328414"/>
      <w:bookmarkEnd w:id="6"/>
      <w:r>
        <w:lastRenderedPageBreak/>
        <w:t>Chapter 1: Introduction</w:t>
      </w:r>
      <w:bookmarkEnd w:id="7"/>
      <w:bookmarkEnd w:id="8"/>
      <w:bookmarkEnd w:id="9"/>
      <w:bookmarkEnd w:id="10"/>
    </w:p>
    <w:p w14:paraId="43A772EC" w14:textId="77777777" w:rsidR="00F57F32" w:rsidRDefault="00F57F32" w:rsidP="00F57F32">
      <w:pPr>
        <w:spacing w:line="480" w:lineRule="auto"/>
        <w:ind w:firstLine="720"/>
        <w:rPr>
          <w:color w:val="000000"/>
        </w:rPr>
      </w:pPr>
      <w:bookmarkStart w:id="15" w:name="_Toc464831633"/>
      <w:bookmarkStart w:id="16" w:name="_Toc465328378"/>
      <w:bookmarkStart w:id="17" w:name="_Toc229316234"/>
      <w:bookmarkEnd w:id="11"/>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9F0A1A7" w14:textId="77777777" w:rsidR="00F57F32" w:rsidRDefault="00F57F32" w:rsidP="00F57F32">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6F7635F1" w14:textId="77777777" w:rsidR="00F57F32" w:rsidRDefault="00F57F32" w:rsidP="00F57F32">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 xml:space="preserve">twins afford network planners, environmental experts, and other stakeholders a nuanced understanding of how vegetation influences signal behavior, including path loss and network coverage, in high frequency mmW networks integral to </w:t>
      </w:r>
      <w:commentRangeStart w:id="18"/>
      <w:commentRangeStart w:id="19"/>
      <w:r w:rsidRPr="2B27771B">
        <w:rPr>
          <w:color w:val="000000" w:themeColor="text1"/>
        </w:rPr>
        <w:t>5G</w:t>
      </w:r>
      <w:r>
        <w:rPr>
          <w:color w:val="000000" w:themeColor="text1"/>
        </w:rPr>
        <w:t xml:space="preserve"> and 6G</w:t>
      </w:r>
      <w:r w:rsidRPr="2B27771B">
        <w:rPr>
          <w:color w:val="000000" w:themeColor="text1"/>
        </w:rPr>
        <w:t xml:space="preserve"> technology</w:t>
      </w:r>
      <w:commentRangeEnd w:id="18"/>
      <w:r>
        <w:rPr>
          <w:rStyle w:val="CommentReference"/>
        </w:rPr>
        <w:commentReference w:id="18"/>
      </w:r>
      <w:commentRangeEnd w:id="19"/>
      <w:r>
        <w:rPr>
          <w:rStyle w:val="CommentReference"/>
          <w:rFonts w:eastAsia="Times New Roman" w:cs="Arial"/>
          <w:szCs w:val="20"/>
        </w:rPr>
        <w:commentReference w:id="19"/>
      </w:r>
      <w:r w:rsidRPr="2B27771B">
        <w:rPr>
          <w:color w:val="000000" w:themeColor="text1"/>
        </w:rPr>
        <w:t xml:space="preserve">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r w:rsidRPr="2B27771B">
        <w:rPr>
          <w:rStyle w:val="Contrib"/>
          <w:color w:val="000000" w:themeColor="text1"/>
        </w:rPr>
        <w:t>Kuruvatti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25005A2F" w14:textId="77777777" w:rsidR="00F57F32" w:rsidRPr="00C61CD8" w:rsidRDefault="00F57F32" w:rsidP="00F57F32">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5950F3D2" w14:textId="03E40275" w:rsidR="00F57F32" w:rsidRPr="00A96DC3" w:rsidRDefault="00F57F32" w:rsidP="00F57F32">
      <w:pPr>
        <w:pStyle w:val="Caption"/>
        <w:rPr>
          <w:b/>
          <w:bCs/>
        </w:rPr>
      </w:pPr>
      <w:bookmarkStart w:id="20" w:name="_Toc169701672"/>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F64BAA">
        <w:rPr>
          <w:b/>
          <w:bCs/>
          <w:noProof/>
        </w:rPr>
        <w:t>1</w:t>
      </w:r>
      <w:r w:rsidRPr="00175236">
        <w:rPr>
          <w:b/>
          <w:bCs/>
        </w:rPr>
        <w:fldChar w:fldCharType="end"/>
      </w:r>
      <w:r w:rsidR="00111044">
        <w:rPr>
          <w:b/>
          <w:bCs/>
        </w:rPr>
        <w:t xml:space="preserve"> </w:t>
      </w:r>
      <w:r w:rsidR="00111044">
        <w:rPr>
          <w:b/>
          <w:bCs/>
        </w:rPr>
        <w:br/>
      </w:r>
      <w:r w:rsidRPr="00175236">
        <w:rPr>
          <w:i/>
          <w:iCs w:val="0"/>
        </w:rPr>
        <w:t>Smart City Digital Twin: Urban Planning and Green Spaces Integration</w:t>
      </w:r>
      <w:bookmarkEnd w:id="20"/>
    </w:p>
    <w:p w14:paraId="11A694C9" w14:textId="77777777" w:rsidR="00F57F32" w:rsidRDefault="00F57F32" w:rsidP="00F57F32">
      <w:pPr>
        <w:pStyle w:val="embeddedembedded-img"/>
        <w:spacing w:line="480" w:lineRule="auto"/>
        <w:rPr>
          <w:color w:val="000000"/>
        </w:rPr>
      </w:pPr>
      <w:r>
        <w:rPr>
          <w:noProof/>
          <w:color w:val="000000"/>
        </w:rPr>
        <w:drawing>
          <wp:inline distT="0" distB="0" distL="0" distR="0" wp14:anchorId="352796C7" wp14:editId="4AD02C28">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20"/>
                    <a:stretch>
                      <a:fillRect/>
                    </a:stretch>
                  </pic:blipFill>
                  <pic:spPr>
                    <a:xfrm>
                      <a:off x="0" y="0"/>
                      <a:ext cx="5144289" cy="3307043"/>
                    </a:xfrm>
                    <a:prstGeom prst="rect">
                      <a:avLst/>
                    </a:prstGeom>
                  </pic:spPr>
                </pic:pic>
              </a:graphicData>
            </a:graphic>
          </wp:inline>
        </w:drawing>
      </w:r>
    </w:p>
    <w:p w14:paraId="3EA6A029" w14:textId="77777777" w:rsidR="00F57F32" w:rsidRDefault="00F57F32" w:rsidP="00F57F32">
      <w:pPr>
        <w:spacing w:line="480" w:lineRule="auto"/>
        <w:rPr>
          <w:i/>
          <w:iCs/>
          <w:color w:val="000000"/>
        </w:rPr>
      </w:pPr>
      <w:r>
        <w:rPr>
          <w:i/>
          <w:iCs/>
          <w:color w:val="000000"/>
        </w:rPr>
        <w:t>Note.</w:t>
      </w:r>
      <w:r>
        <w:rPr>
          <w:color w:val="000000"/>
        </w:rPr>
        <w:t xml:space="preserve"> This image was generated with the assistance of Artificial Intelligence (AI).</w:t>
      </w:r>
    </w:p>
    <w:p w14:paraId="195B2721" w14:textId="77777777" w:rsidR="00F57F32" w:rsidRPr="006839A7" w:rsidRDefault="00F57F32" w:rsidP="00F57F32">
      <w:pPr>
        <w:pStyle w:val="Heading2"/>
      </w:pPr>
      <w:bookmarkStart w:id="21" w:name="_Toc464831634"/>
      <w:bookmarkStart w:id="22" w:name="_Toc465328379"/>
      <w:bookmarkStart w:id="23" w:name="_Toc169701537"/>
      <w:bookmarkEnd w:id="15"/>
      <w:bookmarkEnd w:id="16"/>
      <w:r>
        <w:lastRenderedPageBreak/>
        <w:t xml:space="preserve">Statement of the </w:t>
      </w:r>
      <w:r w:rsidRPr="006839A7">
        <w:t>Problem</w:t>
      </w:r>
      <w:bookmarkEnd w:id="17"/>
      <w:bookmarkEnd w:id="21"/>
      <w:bookmarkEnd w:id="22"/>
      <w:bookmarkEnd w:id="23"/>
    </w:p>
    <w:p w14:paraId="58F8D57C" w14:textId="77777777" w:rsidR="00F57F32" w:rsidRDefault="00F57F32" w:rsidP="00F57F32">
      <w:pPr>
        <w:spacing w:line="480" w:lineRule="auto"/>
        <w:ind w:firstLine="720"/>
        <w:rPr>
          <w:color w:val="000000"/>
        </w:rPr>
      </w:pPr>
      <w:bookmarkStart w:id="24" w:name="_Toc464831635"/>
      <w:bookmarkStart w:id="25"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D22CE3C" w14:textId="77777777" w:rsidR="00F57F32" w:rsidRDefault="00F57F32" w:rsidP="00F57F32">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B4ECBFC" w14:textId="77777777" w:rsidR="00F57F32" w:rsidRDefault="00F57F32" w:rsidP="00F57F32">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38F44383" w14:textId="77777777" w:rsidR="00F57F32" w:rsidRPr="001A1612" w:rsidRDefault="00F57F32" w:rsidP="00F57F32">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Pr="00887A22">
        <w:t xml:space="preserve"> </w:t>
      </w:r>
    </w:p>
    <w:p w14:paraId="0DCEBE94" w14:textId="77777777" w:rsidR="00F57F32" w:rsidRPr="00887A22" w:rsidRDefault="00F57F32" w:rsidP="00F57F32">
      <w:pPr>
        <w:pStyle w:val="Heading2"/>
      </w:pPr>
      <w:bookmarkStart w:id="26" w:name="_Toc169701538"/>
      <w:r>
        <w:t>Purpose of the Study</w:t>
      </w:r>
      <w:bookmarkEnd w:id="24"/>
      <w:bookmarkEnd w:id="25"/>
      <w:bookmarkEnd w:id="26"/>
    </w:p>
    <w:p w14:paraId="4F71D9E7" w14:textId="77777777" w:rsidR="00F57F32" w:rsidRDefault="00F57F32" w:rsidP="00F57F32">
      <w:pPr>
        <w:spacing w:line="480" w:lineRule="auto"/>
        <w:ind w:firstLine="720"/>
        <w:rPr>
          <w:color w:val="000000"/>
        </w:rPr>
      </w:pPr>
      <w:commentRangeStart w:id="27"/>
      <w:commentRangeStart w:id="28"/>
      <w:r w:rsidRPr="2B27771B">
        <w:rPr>
          <w:color w:val="000000" w:themeColor="text1"/>
        </w:rPr>
        <w:t xml:space="preserve">The </w:t>
      </w:r>
      <w:r w:rsidRPr="009608DB">
        <w:rPr>
          <w:strike/>
          <w:color w:val="000000" w:themeColor="text1"/>
        </w:rPr>
        <w:t>purpose of this</w:t>
      </w:r>
      <w:r w:rsidRPr="2B27771B">
        <w:rPr>
          <w:color w:val="000000" w:themeColor="text1"/>
        </w:rPr>
        <w:t xml:space="preserve"> study</w:t>
      </w:r>
      <w:commentRangeEnd w:id="27"/>
      <w:r>
        <w:rPr>
          <w:rStyle w:val="CommentReference"/>
        </w:rPr>
        <w:commentReference w:id="27"/>
      </w:r>
      <w:commentRangeEnd w:id="28"/>
      <w:r>
        <w:rPr>
          <w:rStyle w:val="CommentReference"/>
          <w:rFonts w:eastAsia="Times New Roman" w:cs="Arial"/>
          <w:szCs w:val="20"/>
        </w:rPr>
        <w:commentReference w:id="28"/>
      </w:r>
      <w:r w:rsidRPr="2B27771B">
        <w:rPr>
          <w:color w:val="000000" w:themeColor="text1"/>
        </w:rPr>
        <w:t xml:space="preserve"> </w:t>
      </w:r>
      <w:r>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5DC15E37" w14:textId="77777777" w:rsidR="00F57F32" w:rsidRDefault="00F57F32" w:rsidP="00F57F32">
      <w:pPr>
        <w:spacing w:line="480" w:lineRule="auto"/>
        <w:ind w:firstLine="720"/>
        <w:rPr>
          <w:color w:val="000000"/>
        </w:rPr>
      </w:pPr>
      <w:r>
        <w:t xml:space="preserve">In order to accomplish this, a machine learning model based on computer vision will be used, which will be </w:t>
      </w:r>
      <w:commentRangeStart w:id="29"/>
      <w:commentRangeStart w:id="30"/>
      <w:r>
        <w:t>meticulously</w:t>
      </w:r>
      <w:commentRangeEnd w:id="29"/>
      <w:r>
        <w:rPr>
          <w:rStyle w:val="CommentReference"/>
        </w:rPr>
        <w:commentReference w:id="29"/>
      </w:r>
      <w:commentRangeEnd w:id="30"/>
      <w:r>
        <w:rPr>
          <w:rStyle w:val="CommentReference"/>
          <w:rFonts w:eastAsia="Times New Roman" w:cs="Arial"/>
          <w:szCs w:val="20"/>
        </w:rPr>
        <w:commentReference w:id="30"/>
      </w:r>
      <w:r>
        <w:t xml:space="preserve"> trained on a large dataset of foliage imagery. </w:t>
      </w:r>
      <w:r w:rsidRPr="2B27771B">
        <w:rPr>
          <w:color w:val="000000" w:themeColor="text1"/>
        </w:rPr>
        <w:t xml:space="preserve">This model will employ advanced instance semantic segmentation techniques to identify and categorize foliage or vegetation within images. Through a combination of image segmentation, classification, and </w:t>
      </w:r>
      <w:r w:rsidRPr="2B27771B">
        <w:rPr>
          <w:color w:val="000000" w:themeColor="text1"/>
        </w:rPr>
        <w:lastRenderedPageBreak/>
        <w:t>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5E484204" w14:textId="77777777" w:rsidR="00F57F32" w:rsidRDefault="00F57F32" w:rsidP="00F57F32">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15196BB9" w14:textId="77777777" w:rsidR="00F57F32" w:rsidRPr="001A1612" w:rsidRDefault="00F57F32" w:rsidP="00F57F32">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0B464AA3" w14:textId="77777777" w:rsidR="00F57F32" w:rsidRPr="00887A22" w:rsidRDefault="00F57F32" w:rsidP="00F57F32">
      <w:pPr>
        <w:pStyle w:val="Heading2"/>
      </w:pPr>
      <w:bookmarkStart w:id="31" w:name="_Toc169701539"/>
      <w:bookmarkStart w:id="32" w:name="_Toc464831636"/>
      <w:bookmarkStart w:id="33" w:name="_Toc465328381"/>
      <w:r>
        <w:t>Introduction to Theoretical or Conceptual Framework</w:t>
      </w:r>
      <w:bookmarkEnd w:id="31"/>
      <w:r>
        <w:t xml:space="preserve"> </w:t>
      </w:r>
      <w:bookmarkEnd w:id="32"/>
      <w:bookmarkEnd w:id="33"/>
    </w:p>
    <w:p w14:paraId="22AA0C0F" w14:textId="77777777" w:rsidR="00F57F32" w:rsidRDefault="00F57F32" w:rsidP="00F57F32">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709D61CE" w14:textId="77777777" w:rsidR="00F57F32" w:rsidRDefault="00F57F32" w:rsidP="00F57F32">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60BE0B2D" w14:textId="77777777" w:rsidR="00F57F32" w:rsidRPr="00B96CDA" w:rsidRDefault="00F57F32" w:rsidP="00F57F32">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5BFBA8D" w14:textId="77777777" w:rsidR="00F57F32" w:rsidRPr="00C23A48" w:rsidRDefault="00F57F32" w:rsidP="00F57F32">
      <w:pPr>
        <w:pStyle w:val="Heading2"/>
      </w:pPr>
      <w:bookmarkStart w:id="34" w:name="_Toc169701540"/>
      <w:r>
        <w:lastRenderedPageBreak/>
        <w:t xml:space="preserve">Introduction to Research Methodology and Design </w:t>
      </w:r>
      <w:r w:rsidRPr="00EE0AB3">
        <w:t>(Nature of the Study)</w:t>
      </w:r>
      <w:bookmarkEnd w:id="34"/>
    </w:p>
    <w:p w14:paraId="5764A111" w14:textId="77777777" w:rsidR="00F57F32" w:rsidRDefault="00F57F32" w:rsidP="00F57F32">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42524EFC" w14:textId="191F155C" w:rsidR="00F57F32" w:rsidRPr="00A96DC3" w:rsidRDefault="00F57F32" w:rsidP="00F57F32">
      <w:pPr>
        <w:pStyle w:val="Caption"/>
        <w:rPr>
          <w:b/>
          <w:bCs/>
        </w:rPr>
      </w:pPr>
      <w:bookmarkStart w:id="35" w:name="_Toc169701673"/>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F64BAA">
        <w:rPr>
          <w:b/>
          <w:bCs/>
          <w:noProof/>
        </w:rPr>
        <w:t>2</w:t>
      </w:r>
      <w:r w:rsidRPr="0009591E">
        <w:rPr>
          <w:b/>
          <w:bCs/>
        </w:rPr>
        <w:fldChar w:fldCharType="end"/>
      </w:r>
      <w:r w:rsidR="00111044">
        <w:rPr>
          <w:b/>
          <w:bCs/>
        </w:rPr>
        <w:t xml:space="preserve"> </w:t>
      </w:r>
      <w:r w:rsidR="00111044">
        <w:rPr>
          <w:b/>
          <w:bCs/>
        </w:rPr>
        <w:br/>
      </w:r>
      <w:r w:rsidRPr="00A96DC3">
        <w:rPr>
          <w:i/>
          <w:iCs w:val="0"/>
          <w:color w:val="000000"/>
        </w:rPr>
        <w:t>Digital Twin Representation of Foliage - Example</w:t>
      </w:r>
      <w:bookmarkEnd w:id="35"/>
    </w:p>
    <w:p w14:paraId="6AACF6D5" w14:textId="77777777" w:rsidR="00F57F32" w:rsidRDefault="00F57F32" w:rsidP="00F57F32">
      <w:pPr>
        <w:spacing w:line="480" w:lineRule="auto"/>
        <w:ind w:firstLine="720"/>
        <w:rPr>
          <w:color w:val="000000"/>
        </w:rPr>
      </w:pPr>
      <w:r w:rsidRPr="0026603E">
        <w:rPr>
          <w:noProof/>
          <w:color w:val="000000"/>
        </w:rPr>
        <w:drawing>
          <wp:inline distT="0" distB="0" distL="0" distR="0" wp14:anchorId="2F3AC888" wp14:editId="7D2BE69D">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21"/>
                    <a:stretch>
                      <a:fillRect/>
                    </a:stretch>
                  </pic:blipFill>
                  <pic:spPr>
                    <a:xfrm>
                      <a:off x="0" y="0"/>
                      <a:ext cx="5509243" cy="3380924"/>
                    </a:xfrm>
                    <a:prstGeom prst="rect">
                      <a:avLst/>
                    </a:prstGeom>
                  </pic:spPr>
                </pic:pic>
              </a:graphicData>
            </a:graphic>
          </wp:inline>
        </w:drawing>
      </w:r>
    </w:p>
    <w:p w14:paraId="088628B1" w14:textId="77777777" w:rsidR="00F57F32" w:rsidRDefault="00F57F32" w:rsidP="00F57F32">
      <w:pPr>
        <w:spacing w:line="480" w:lineRule="auto"/>
        <w:ind w:firstLine="720"/>
        <w:rPr>
          <w:color w:val="000000"/>
        </w:rPr>
      </w:pPr>
      <w:r>
        <w:rPr>
          <w:i/>
          <w:iCs/>
          <w:color w:val="000000"/>
        </w:rPr>
        <w:t>Note.</w:t>
      </w:r>
      <w:r>
        <w:rPr>
          <w:color w:val="000000"/>
        </w:rPr>
        <w:t xml:space="preserve"> This image was generated with the assistance of Artificial Intelligence (AI).</w:t>
      </w:r>
    </w:p>
    <w:p w14:paraId="1DD3C394" w14:textId="77777777" w:rsidR="00F57F32" w:rsidRDefault="00F57F32" w:rsidP="00F57F32">
      <w:pPr>
        <w:pStyle w:val="embeddedapa-figure-label"/>
        <w:spacing w:line="480" w:lineRule="auto"/>
        <w:rPr>
          <w:color w:val="000000"/>
        </w:rPr>
      </w:pPr>
    </w:p>
    <w:p w14:paraId="643A8A7E" w14:textId="30ACA589" w:rsidR="00F57F32" w:rsidRPr="00CD2DAD" w:rsidRDefault="00F57F32" w:rsidP="00F57F32">
      <w:pPr>
        <w:pStyle w:val="Caption"/>
        <w:rPr>
          <w:b/>
          <w:bCs/>
        </w:rPr>
      </w:pPr>
      <w:bookmarkStart w:id="36" w:name="_Toc169701674"/>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F64BAA">
        <w:rPr>
          <w:b/>
          <w:bCs/>
          <w:noProof/>
        </w:rPr>
        <w:t>3</w:t>
      </w:r>
      <w:r w:rsidRPr="00A96DC3">
        <w:rPr>
          <w:b/>
          <w:bCs/>
        </w:rPr>
        <w:fldChar w:fldCharType="end"/>
      </w:r>
      <w:r w:rsidR="00111044">
        <w:rPr>
          <w:b/>
          <w:bCs/>
        </w:rPr>
        <w:t xml:space="preserve"> </w:t>
      </w:r>
      <w:r w:rsidR="00111044">
        <w:rPr>
          <w:b/>
          <w:bCs/>
        </w:rPr>
        <w:br/>
      </w:r>
      <w:r w:rsidRPr="00A96DC3">
        <w:rPr>
          <w:i/>
          <w:iCs w:val="0"/>
          <w:color w:val="000000" w:themeColor="text1"/>
        </w:rPr>
        <w:t>Flowchart: Digital Twin Representation of Foliage (AI-Driven Foliage Detection Using Machine Learning and Computer Vision)</w:t>
      </w:r>
      <w:bookmarkEnd w:id="36"/>
    </w:p>
    <w:p w14:paraId="34E0015B" w14:textId="77777777" w:rsidR="00F57F32" w:rsidRDefault="00F57F32" w:rsidP="00F57F32">
      <w:pPr>
        <w:pStyle w:val="NormalWeb"/>
      </w:pPr>
      <w:r>
        <w:rPr>
          <w:noProof/>
        </w:rPr>
        <mc:AlternateContent>
          <mc:Choice Requires="wpg">
            <w:drawing>
              <wp:anchor distT="0" distB="0" distL="114300" distR="114300" simplePos="0" relativeHeight="251682816" behindDoc="0" locked="0" layoutInCell="1" allowOverlap="1" wp14:anchorId="183B13BE" wp14:editId="2D71197F">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B13BE" id="Group 7" o:spid="_x0000_s1026" style="position:absolute;margin-left:231.05pt;margin-top:313.75pt;width:227.7pt;height:197.5pt;z-index:251682816;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Pr>
          <w:noProof/>
        </w:rPr>
        <w:drawing>
          <wp:inline distT="0" distB="0" distL="0" distR="0" wp14:anchorId="66EBDCD3" wp14:editId="018373A2">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10A0C406" w14:textId="77777777" w:rsidR="00F57F32" w:rsidRPr="00B96CDA" w:rsidRDefault="00F57F32" w:rsidP="00F57F32">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028CC3FE" w14:textId="77777777" w:rsidR="00F57F32" w:rsidRPr="00887A22" w:rsidRDefault="00F57F32" w:rsidP="00F57F32">
      <w:pPr>
        <w:pStyle w:val="Heading2"/>
      </w:pPr>
      <w:bookmarkStart w:id="37" w:name="_Toc229316235"/>
      <w:bookmarkStart w:id="38" w:name="_Toc464831637"/>
      <w:bookmarkStart w:id="39" w:name="_Toc465328382"/>
      <w:bookmarkStart w:id="40" w:name="_Toc169701541"/>
      <w:r w:rsidRPr="00887A22">
        <w:t>Research Questions</w:t>
      </w:r>
      <w:bookmarkEnd w:id="37"/>
      <w:bookmarkEnd w:id="38"/>
      <w:bookmarkEnd w:id="39"/>
      <w:bookmarkEnd w:id="40"/>
    </w:p>
    <w:p w14:paraId="6D47A862" w14:textId="77777777" w:rsidR="00F57F32" w:rsidRDefault="00F57F32" w:rsidP="00F57F32">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7113B1E2" w14:textId="77777777" w:rsidR="00F57F32" w:rsidRDefault="00F57F32" w:rsidP="00F57F32">
      <w:pPr>
        <w:pStyle w:val="Heading3"/>
        <w:rPr>
          <w:rFonts w:eastAsia="Times New Roman"/>
        </w:rPr>
      </w:pPr>
      <w:commentRangeStart w:id="41"/>
      <w:commentRangeStart w:id="42"/>
      <w:r w:rsidRPr="00D00B18">
        <w:rPr>
          <w:rFonts w:eastAsia="Times New Roman"/>
        </w:rPr>
        <w:t>RQ1</w:t>
      </w:r>
      <w:r w:rsidRPr="00887A22">
        <w:rPr>
          <w:rFonts w:eastAsia="Times New Roman"/>
        </w:rPr>
        <w:t xml:space="preserve"> </w:t>
      </w:r>
    </w:p>
    <w:p w14:paraId="1B9C2CCE" w14:textId="77777777" w:rsidR="00F57F32" w:rsidRDefault="00F57F32" w:rsidP="00F57F32">
      <w:pPr>
        <w:suppressAutoHyphens/>
        <w:spacing w:line="480" w:lineRule="auto"/>
        <w:ind w:firstLine="720"/>
        <w:contextualSpacing/>
      </w:pPr>
      <w:r>
        <w:t xml:space="preserve">What extent can a digital twin representation of foliage, created using machine learning, computer vision, and image analysis techniques achieving an MIoU greater than </w:t>
      </w:r>
      <w:commentRangeStart w:id="43"/>
      <w:commentRangeStart w:id="44"/>
      <w:r>
        <w:t>60%</w:t>
      </w:r>
      <w:commentRangeEnd w:id="43"/>
      <w:r>
        <w:rPr>
          <w:rStyle w:val="CommentReference"/>
        </w:rPr>
        <w:commentReference w:id="43"/>
      </w:r>
      <w:commentRangeEnd w:id="44"/>
      <w:r>
        <w:rPr>
          <w:rStyle w:val="CommentReference"/>
          <w:rFonts w:eastAsia="Times New Roman" w:cs="Arial"/>
          <w:szCs w:val="20"/>
        </w:rPr>
        <w:commentReference w:id="44"/>
      </w:r>
      <w:r>
        <w:t xml:space="preserve"> with LiDAR as the ground truth, effectively capture the spatial distribution and characteristics of foliage in natural environments?</w:t>
      </w:r>
      <w:commentRangeEnd w:id="41"/>
      <w:r>
        <w:rPr>
          <w:rStyle w:val="CommentReference"/>
        </w:rPr>
        <w:commentReference w:id="41"/>
      </w:r>
      <w:commentRangeEnd w:id="42"/>
      <w:r>
        <w:rPr>
          <w:rStyle w:val="CommentReference"/>
        </w:rPr>
        <w:commentReference w:id="42"/>
      </w:r>
    </w:p>
    <w:p w14:paraId="516F9E7F" w14:textId="77777777" w:rsidR="00F57F32" w:rsidRDefault="00F57F32" w:rsidP="00F57F32">
      <w:pPr>
        <w:pStyle w:val="Heading3"/>
        <w:rPr>
          <w:rFonts w:eastAsia="Times New Roman"/>
        </w:rPr>
      </w:pPr>
      <w:r>
        <w:rPr>
          <w:rFonts w:eastAsia="Times New Roman"/>
        </w:rPr>
        <w:t xml:space="preserve">RQ2 </w:t>
      </w:r>
    </w:p>
    <w:p w14:paraId="422048CD" w14:textId="77777777" w:rsidR="00F57F32" w:rsidRDefault="00F57F32" w:rsidP="00F57F32">
      <w:pPr>
        <w:suppressAutoHyphens/>
        <w:spacing w:line="480" w:lineRule="auto"/>
        <w:ind w:firstLine="720"/>
        <w:contextualSpacing/>
      </w:pPr>
      <w:commentRangeStart w:id="45"/>
      <w:commentRangeStart w:id="46"/>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commentRangeEnd w:id="45"/>
      <w:r>
        <w:rPr>
          <w:rStyle w:val="CommentReference"/>
          <w:rFonts w:eastAsia="Times New Roman" w:cs="Arial"/>
          <w:szCs w:val="20"/>
        </w:rPr>
        <w:commentReference w:id="45"/>
      </w:r>
      <w:commentRangeEnd w:id="46"/>
      <w:r>
        <w:rPr>
          <w:rStyle w:val="CommentReference"/>
          <w:rFonts w:eastAsia="Times New Roman" w:cs="Arial"/>
          <w:szCs w:val="20"/>
        </w:rPr>
        <w:commentReference w:id="46"/>
      </w:r>
    </w:p>
    <w:p w14:paraId="6B95B211" w14:textId="77777777" w:rsidR="00F57F32" w:rsidRDefault="00F57F32" w:rsidP="00F57F32">
      <w:pPr>
        <w:pStyle w:val="Heading3"/>
        <w:rPr>
          <w:rFonts w:eastAsia="Times New Roman"/>
        </w:rPr>
      </w:pPr>
      <w:r>
        <w:rPr>
          <w:rFonts w:eastAsia="Times New Roman"/>
        </w:rPr>
        <w:lastRenderedPageBreak/>
        <w:t>RQ3</w:t>
      </w:r>
    </w:p>
    <w:p w14:paraId="68DD2EF5" w14:textId="77777777" w:rsidR="00F57F32" w:rsidRDefault="00F57F32" w:rsidP="00F57F32">
      <w:pPr>
        <w:suppressAutoHyphens/>
        <w:spacing w:line="480" w:lineRule="auto"/>
        <w:ind w:firstLine="720"/>
        <w:contextualSpacing/>
      </w:pPr>
      <w:commentRangeStart w:id="47"/>
      <w:commentRangeStart w:id="48"/>
      <w:r w:rsidRPr="00C565E9">
        <w:t>What is the accuracy and performance of Digital Twin models concerning the area of foliage represented, as measured by Mean Intersection over Union (MIoU), compared to traditional LiDAR and UAV datasets</w:t>
      </w:r>
      <w:r>
        <w:t>?</w:t>
      </w:r>
      <w:commentRangeEnd w:id="47"/>
      <w:r w:rsidRPr="00874F06">
        <w:commentReference w:id="47"/>
      </w:r>
      <w:commentRangeEnd w:id="48"/>
      <w:r>
        <w:rPr>
          <w:rStyle w:val="CommentReference"/>
          <w:rFonts w:eastAsia="Times New Roman" w:cs="Arial"/>
          <w:szCs w:val="20"/>
        </w:rPr>
        <w:commentReference w:id="48"/>
      </w:r>
    </w:p>
    <w:p w14:paraId="085F65B8" w14:textId="77777777" w:rsidR="00F57F32" w:rsidRDefault="00F57F32" w:rsidP="00F57F32">
      <w:pPr>
        <w:pStyle w:val="Heading3"/>
        <w:rPr>
          <w:rFonts w:eastAsia="Times New Roman"/>
        </w:rPr>
      </w:pPr>
      <w:r>
        <w:rPr>
          <w:rFonts w:eastAsia="Times New Roman"/>
        </w:rPr>
        <w:t>RQ4</w:t>
      </w:r>
    </w:p>
    <w:p w14:paraId="4ECDE8DC" w14:textId="77777777" w:rsidR="00F57F32" w:rsidRPr="00887A22" w:rsidRDefault="00F57F32" w:rsidP="00F57F32">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 by identifying suitable node placements?</w:t>
      </w:r>
    </w:p>
    <w:p w14:paraId="4C6B0F6C" w14:textId="77777777" w:rsidR="00F57F32" w:rsidRDefault="00F57F32" w:rsidP="00F57F32">
      <w:pPr>
        <w:pStyle w:val="Heading2"/>
        <w:rPr>
          <w:i/>
        </w:rPr>
      </w:pPr>
      <w:bookmarkStart w:id="49" w:name="_Toc169701542"/>
      <w:r w:rsidRPr="00887A22">
        <w:t>Hypotheses</w:t>
      </w:r>
      <w:bookmarkEnd w:id="49"/>
      <w:r w:rsidRPr="00887A22">
        <w:rPr>
          <w:i/>
        </w:rPr>
        <w:t xml:space="preserve"> </w:t>
      </w:r>
    </w:p>
    <w:p w14:paraId="423B715C" w14:textId="77777777" w:rsidR="00F57F32" w:rsidRPr="00F10F23" w:rsidRDefault="00F57F32" w:rsidP="00F57F32">
      <w:pPr>
        <w:spacing w:line="480" w:lineRule="auto"/>
        <w:ind w:firstLine="720"/>
        <w:rPr>
          <w:color w:val="000000"/>
        </w:rPr>
      </w:pPr>
      <w:commentRangeStart w:id="50"/>
      <w:commentRangeStart w:id="51"/>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commentRangeEnd w:id="50"/>
      <w:r>
        <w:rPr>
          <w:rStyle w:val="CommentReference"/>
          <w:rFonts w:eastAsia="Times New Roman" w:cs="Arial"/>
          <w:szCs w:val="20"/>
        </w:rPr>
        <w:commentReference w:id="50"/>
      </w:r>
      <w:commentRangeEnd w:id="51"/>
      <w:r>
        <w:rPr>
          <w:rStyle w:val="CommentReference"/>
          <w:rFonts w:eastAsia="Times New Roman" w:cs="Arial"/>
          <w:szCs w:val="20"/>
        </w:rPr>
        <w:commentReference w:id="51"/>
      </w:r>
    </w:p>
    <w:p w14:paraId="7D78A91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0</w:t>
      </w:r>
    </w:p>
    <w:p w14:paraId="18FAD86E" w14:textId="77777777" w:rsidR="00F57F32" w:rsidRPr="00ED4CD1" w:rsidRDefault="00F57F32" w:rsidP="00F57F32">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6A4DB32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41DDB12F"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70E33AC1" w14:textId="77777777" w:rsidR="00F57F32" w:rsidRDefault="00F57F32" w:rsidP="00F57F32">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851E06B"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581B4EB3" w14:textId="77777777" w:rsidR="00F57F32" w:rsidRDefault="00F57F32" w:rsidP="00F57F32">
      <w:pPr>
        <w:pStyle w:val="Heading3"/>
        <w:rPr>
          <w:rFonts w:eastAsia="Times New Roman"/>
        </w:rPr>
      </w:pPr>
      <w:r w:rsidRPr="002A25CE">
        <w:rPr>
          <w:rFonts w:eastAsia="Times New Roman"/>
        </w:rPr>
        <w:t>H2</w:t>
      </w:r>
      <w:r w:rsidRPr="002A25CE">
        <w:rPr>
          <w:rFonts w:eastAsia="Times New Roman"/>
          <w:vertAlign w:val="subscript"/>
        </w:rPr>
        <w:t>a</w:t>
      </w:r>
    </w:p>
    <w:p w14:paraId="2AA6FD19" w14:textId="77777777" w:rsidR="00F57F32" w:rsidRPr="00ED4CD1" w:rsidRDefault="00F57F32" w:rsidP="00F57F32">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Pr>
          <w:rFonts w:eastAsia="Times New Roman" w:cs="Times New Roman"/>
          <w:szCs w:val="24"/>
        </w:rPr>
        <w:tab/>
      </w:r>
      <w:r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63487A47" w14:textId="77777777" w:rsidR="00F57F32" w:rsidRDefault="00F57F32" w:rsidP="00F57F32">
      <w:pPr>
        <w:pStyle w:val="Heading3"/>
        <w:rPr>
          <w:rFonts w:eastAsia="Times New Roman"/>
        </w:rPr>
      </w:pPr>
      <w:r>
        <w:rPr>
          <w:rFonts w:eastAsia="Times New Roman"/>
        </w:rPr>
        <w:t>H3</w:t>
      </w:r>
      <w:r>
        <w:rPr>
          <w:rFonts w:eastAsia="Times New Roman"/>
          <w:vertAlign w:val="subscript"/>
        </w:rPr>
        <w:t>0</w:t>
      </w:r>
    </w:p>
    <w:p w14:paraId="6E87D998" w14:textId="77777777" w:rsidR="00F57F32" w:rsidRDefault="00F57F32" w:rsidP="00F57F32">
      <w:pPr>
        <w:suppressAutoHyphens/>
        <w:spacing w:line="480" w:lineRule="auto"/>
        <w:ind w:firstLine="720"/>
        <w:contextualSpacing/>
        <w:rPr>
          <w:rFonts w:eastAsia="Times New Roman" w:cs="Times New Roman"/>
          <w:szCs w:val="24"/>
        </w:rPr>
      </w:pPr>
      <w:commentRangeStart w:id="52"/>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CB39A52" w14:textId="77777777" w:rsidR="00F57F32" w:rsidRDefault="00F57F32" w:rsidP="00F57F32">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4134309A" w14:textId="77777777" w:rsidR="00F57F32" w:rsidRDefault="00F57F32" w:rsidP="00F57F32">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Pr>
          <w:rFonts w:eastAsia="Times New Roman" w:cs="Times New Roman"/>
          <w:szCs w:val="24"/>
        </w:rPr>
        <w:t>.</w:t>
      </w:r>
      <w:commentRangeEnd w:id="52"/>
      <w:r w:rsidRPr="008379E0">
        <w:rPr>
          <w:rFonts w:cs="Times New Roman"/>
          <w:szCs w:val="24"/>
        </w:rPr>
        <w:commentReference w:id="52"/>
      </w:r>
    </w:p>
    <w:p w14:paraId="0A3964AE" w14:textId="77777777" w:rsidR="00F57F32" w:rsidRDefault="00F57F32" w:rsidP="00F57F32">
      <w:pPr>
        <w:pStyle w:val="Heading3"/>
        <w:rPr>
          <w:rFonts w:eastAsia="Times New Roman"/>
        </w:rPr>
      </w:pPr>
      <w:r>
        <w:rPr>
          <w:rFonts w:eastAsia="Times New Roman"/>
        </w:rPr>
        <w:t>H4</w:t>
      </w:r>
      <w:r>
        <w:rPr>
          <w:rFonts w:eastAsia="Times New Roman"/>
          <w:vertAlign w:val="subscript"/>
        </w:rPr>
        <w:t>0</w:t>
      </w:r>
    </w:p>
    <w:p w14:paraId="56D82DCB"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3E61A2A2" w14:textId="77777777" w:rsidR="00F57F32" w:rsidRDefault="00F57F32" w:rsidP="00F57F32">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42A8EB2E" w14:textId="77777777" w:rsidR="00F57F32" w:rsidRPr="00887A22" w:rsidRDefault="00F57F32" w:rsidP="00F57F32">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Pr>
          <w:rFonts w:eastAsia="Times New Roman" w:cs="Times New Roman"/>
          <w:szCs w:val="24"/>
        </w:rPr>
        <w:t>.</w:t>
      </w:r>
    </w:p>
    <w:p w14:paraId="655324BE" w14:textId="77777777" w:rsidR="00F57F32" w:rsidRPr="00887A22" w:rsidRDefault="00F57F32" w:rsidP="00F57F32">
      <w:pPr>
        <w:pStyle w:val="Heading2"/>
      </w:pPr>
      <w:bookmarkStart w:id="53" w:name="_Toc251423637"/>
      <w:bookmarkStart w:id="54" w:name="_Toc464831646"/>
      <w:bookmarkStart w:id="55" w:name="_Toc465328385"/>
      <w:bookmarkStart w:id="56" w:name="_Toc169701543"/>
      <w:r w:rsidRPr="00887A22">
        <w:t>Significance of the Study</w:t>
      </w:r>
      <w:bookmarkEnd w:id="53"/>
      <w:bookmarkEnd w:id="54"/>
      <w:bookmarkEnd w:id="55"/>
      <w:bookmarkEnd w:id="56"/>
    </w:p>
    <w:p w14:paraId="41B56F7B" w14:textId="77777777" w:rsidR="00F57F32" w:rsidRDefault="00F57F32" w:rsidP="00F57F32">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68828F15" w14:textId="77777777" w:rsidR="00F57F32" w:rsidRDefault="00F57F32" w:rsidP="00F57F32">
      <w:pPr>
        <w:spacing w:line="480" w:lineRule="auto"/>
        <w:ind w:firstLine="720"/>
        <w:rPr>
          <w:color w:val="000000"/>
        </w:rPr>
      </w:pPr>
      <w:r>
        <w:rPr>
          <w:color w:val="000000"/>
        </w:rPr>
        <w:t xml:space="preserve">The </w:t>
      </w:r>
      <w:commentRangeStart w:id="57"/>
      <w:commentRangeStart w:id="58"/>
      <w:r>
        <w:rPr>
          <w:color w:val="000000"/>
        </w:rPr>
        <w:t>purpose of this study</w:t>
      </w:r>
      <w:commentRangeEnd w:id="57"/>
      <w:r>
        <w:rPr>
          <w:rStyle w:val="CommentReference"/>
          <w:rFonts w:eastAsia="Times New Roman" w:cs="Arial"/>
          <w:szCs w:val="20"/>
        </w:rPr>
        <w:commentReference w:id="57"/>
      </w:r>
      <w:commentRangeEnd w:id="58"/>
      <w:r>
        <w:rPr>
          <w:rStyle w:val="CommentReference"/>
          <w:rFonts w:eastAsia="Times New Roman" w:cs="Arial"/>
          <w:szCs w:val="20"/>
        </w:rPr>
        <w:commentReference w:id="58"/>
      </w:r>
      <w:r>
        <w:t xml:space="preserve"> is to provide a data-driven framework that can be used to improve the accuracy of predicting signal interference caused by foliage</w:t>
      </w:r>
      <w:r>
        <w:rPr>
          <w:color w:val="000000"/>
        </w:rPr>
        <w:t xml:space="preserve"> and there by identifying the suitable locations for mmW node placements which provides increased network coverage and user data connectivity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3B80AD1" w14:textId="77777777" w:rsidR="00F57F32" w:rsidRPr="00A03C55" w:rsidRDefault="00F57F32" w:rsidP="00F57F32">
      <w:pPr>
        <w:spacing w:after="0" w:line="480" w:lineRule="auto"/>
        <w:ind w:firstLine="720"/>
        <w:contextualSpacing/>
        <w:rPr>
          <w:color w:val="0D0D0D"/>
          <w:shd w:val="clear" w:color="auto" w:fill="FFFFFF"/>
        </w:rPr>
      </w:pPr>
      <w:commentRangeStart w:id="59"/>
      <w:commentRangeStart w:id="60"/>
      <w:r>
        <w:rPr>
          <w:color w:val="000000"/>
        </w:rPr>
        <w:t>A number of</w:t>
      </w:r>
      <w:commentRangeEnd w:id="59"/>
      <w:r>
        <w:rPr>
          <w:rStyle w:val="CommentReference"/>
          <w:rFonts w:eastAsia="Times New Roman" w:cs="Arial"/>
          <w:szCs w:val="20"/>
        </w:rPr>
        <w:commentReference w:id="59"/>
      </w:r>
      <w:commentRangeEnd w:id="60"/>
      <w:r>
        <w:rPr>
          <w:rStyle w:val="CommentReference"/>
          <w:rFonts w:eastAsia="Times New Roman" w:cs="Arial"/>
          <w:szCs w:val="20"/>
        </w:rPr>
        <w:commentReference w:id="60"/>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7683ED3B" w14:textId="77777777" w:rsidR="00F57F32" w:rsidRPr="00887A22" w:rsidRDefault="00F57F32" w:rsidP="00F57F32">
      <w:pPr>
        <w:pStyle w:val="Heading2"/>
      </w:pPr>
      <w:bookmarkStart w:id="61" w:name="_Toc229316236"/>
      <w:bookmarkStart w:id="62" w:name="_Toc464831647"/>
      <w:bookmarkStart w:id="63" w:name="_Toc465328386"/>
      <w:bookmarkStart w:id="64" w:name="_Toc169701544"/>
      <w:r w:rsidRPr="00887A22">
        <w:t>Definitions of Key Terms</w:t>
      </w:r>
      <w:bookmarkEnd w:id="61"/>
      <w:bookmarkEnd w:id="62"/>
      <w:bookmarkEnd w:id="63"/>
      <w:bookmarkEnd w:id="64"/>
    </w:p>
    <w:p w14:paraId="3E30F3A2" w14:textId="77777777" w:rsidR="00F57F32" w:rsidRDefault="00F57F32" w:rsidP="00F57F32">
      <w:pPr>
        <w:spacing w:line="480" w:lineRule="auto"/>
        <w:ind w:firstLine="720"/>
        <w:rPr>
          <w:color w:val="000000"/>
        </w:rPr>
      </w:pPr>
      <w:r>
        <w:rPr>
          <w:color w:val="000000"/>
        </w:rPr>
        <w:t>Here are definitions of key terms for the current study: </w:t>
      </w:r>
    </w:p>
    <w:p w14:paraId="76FF69C9" w14:textId="77777777" w:rsidR="00F57F32" w:rsidRPr="00175236" w:rsidRDefault="00F57F32" w:rsidP="00F57F32">
      <w:pPr>
        <w:pStyle w:val="Heading3"/>
        <w:rPr>
          <w:rFonts w:eastAsia="Times New Roman"/>
        </w:rPr>
      </w:pPr>
      <w:r w:rsidRPr="00175236">
        <w:rPr>
          <w:rFonts w:eastAsia="Times New Roman"/>
        </w:rPr>
        <w:t>Cross Industry Standard Process for Data Mining (CRISP-DM)</w:t>
      </w:r>
    </w:p>
    <w:p w14:paraId="3F8A3F5A" w14:textId="77777777" w:rsidR="00F57F32" w:rsidRDefault="00F57F32" w:rsidP="00F57F32">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35AD38F0" w14:textId="77777777" w:rsidR="00F57F32" w:rsidRDefault="00F57F32" w:rsidP="00F57F3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6E0F7A" w14:textId="77777777" w:rsidR="00F57F32" w:rsidRDefault="00F57F32" w:rsidP="00F57F3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 integrating IoT, AI, and real-time data to enable dynamic analysis and predictive modeling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6548F52" w14:textId="77777777" w:rsidR="00F57F32" w:rsidRPr="005E4775" w:rsidRDefault="00F57F32" w:rsidP="00F57F32">
      <w:pPr>
        <w:pStyle w:val="Heading3"/>
        <w:rPr>
          <w:rFonts w:eastAsia="Times New Roman"/>
        </w:rPr>
      </w:pPr>
      <w:r w:rsidRPr="005E4775">
        <w:rPr>
          <w:rFonts w:eastAsia="Times New Roman"/>
        </w:rPr>
        <w:t>Foliage Representation</w:t>
      </w:r>
    </w:p>
    <w:p w14:paraId="750AE1A7" w14:textId="77777777" w:rsidR="00F57F32" w:rsidRDefault="00F57F32" w:rsidP="00F57F32">
      <w:pPr>
        <w:suppressAutoHyphens/>
        <w:spacing w:after="0" w:line="480" w:lineRule="auto"/>
        <w:ind w:firstLine="720"/>
        <w:contextualSpacing/>
        <w:rPr>
          <w:color w:val="000000"/>
        </w:rPr>
      </w:pPr>
      <w:r>
        <w:rPr>
          <w:color w:val="000000"/>
        </w:rPr>
        <w:t xml:space="preserve">In the context of the current study, foliage representation focuses on the accurate digital depiction of vegetative elements and their impact on wireless signal. It is a </w:t>
      </w:r>
      <w:r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Pr>
          <w:color w:val="000000"/>
        </w:rPr>
        <w:t>S</w:t>
      </w:r>
      <w:r w:rsidRPr="00995862">
        <w:rPr>
          <w:color w:val="000000"/>
        </w:rPr>
        <w:t>easonal variations in foliage attenuation to understand how environmental changes impact path loss through vegetation</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Pr="00995862">
        <w:rPr>
          <w:color w:val="000000"/>
        </w:rPr>
        <w:t>.</w:t>
      </w:r>
    </w:p>
    <w:p w14:paraId="3D7FAB98" w14:textId="77777777" w:rsidR="00F57F32" w:rsidRPr="00A92E35" w:rsidRDefault="00F57F32" w:rsidP="00F57F32">
      <w:pPr>
        <w:pStyle w:val="Heading3"/>
        <w:rPr>
          <w:rFonts w:eastAsia="Times New Roman"/>
        </w:rPr>
      </w:pPr>
      <w:r w:rsidRPr="00A92E35">
        <w:rPr>
          <w:rFonts w:eastAsia="Times New Roman"/>
        </w:rPr>
        <w:t>Path loss</w:t>
      </w:r>
    </w:p>
    <w:p w14:paraId="65E6BDA8" w14:textId="77777777" w:rsidR="00F57F32" w:rsidRPr="00887A22" w:rsidRDefault="00F57F32" w:rsidP="00F57F3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and interacts with natural obstacles like foliage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D0D0D"/>
          <w:shd w:val="clear" w:color="auto" w:fill="FFFFFF"/>
        </w:rPr>
        <w:t>.</w:t>
      </w:r>
    </w:p>
    <w:p w14:paraId="6006D542" w14:textId="77777777" w:rsidR="00F57F32" w:rsidRPr="00C63B02" w:rsidRDefault="00F57F32" w:rsidP="00F57F32">
      <w:pPr>
        <w:pStyle w:val="Heading3"/>
        <w:rPr>
          <w:rFonts w:eastAsia="Times New Roman"/>
        </w:rPr>
      </w:pPr>
      <w:r w:rsidRPr="00C63B02">
        <w:rPr>
          <w:rFonts w:eastAsia="Times New Roman"/>
        </w:rPr>
        <w:lastRenderedPageBreak/>
        <w:t>Geospatial Data</w:t>
      </w:r>
    </w:p>
    <w:p w14:paraId="01302F27" w14:textId="77777777" w:rsidR="00F57F32" w:rsidRDefault="00F57F32" w:rsidP="00F57F32">
      <w:pPr>
        <w:pStyle w:val="li"/>
        <w:spacing w:line="480" w:lineRule="auto"/>
        <w:ind w:firstLine="720"/>
        <w:rPr>
          <w:color w:val="000000"/>
        </w:rPr>
      </w:pPr>
      <w:r>
        <w:rPr>
          <w:color w:val="000000"/>
        </w:rPr>
        <w:t>Data that provides information about the geographic location or spatial characteristics of objects, features, or events is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308DAD68" w14:textId="77777777" w:rsidR="00F57F32" w:rsidRPr="00C63B02" w:rsidRDefault="00F57F32" w:rsidP="00F57F32">
      <w:pPr>
        <w:pStyle w:val="Heading3"/>
        <w:rPr>
          <w:rFonts w:eastAsia="Times New Roman"/>
        </w:rPr>
      </w:pPr>
      <w:commentRangeStart w:id="65"/>
      <w:r w:rsidRPr="00C63B02">
        <w:rPr>
          <w:rFonts w:eastAsia="Times New Roman"/>
        </w:rPr>
        <w:t>Hypothesis Testing</w:t>
      </w:r>
    </w:p>
    <w:p w14:paraId="46423823" w14:textId="77777777" w:rsidR="00F57F32" w:rsidRDefault="00F57F32" w:rsidP="00F57F32">
      <w:pPr>
        <w:pStyle w:val="li"/>
        <w:spacing w:line="480" w:lineRule="auto"/>
        <w:ind w:firstLine="720"/>
        <w:rPr>
          <w:color w:val="000000"/>
        </w:rPr>
      </w:pPr>
      <w:r>
        <w:rPr>
          <w:color w:val="000000"/>
        </w:rPr>
        <w:t>A statistical process is used to assess the validity of research hypotheses by evaluating whether observed data is consistent with the proposed hypotheses.</w:t>
      </w:r>
      <w:commentRangeEnd w:id="65"/>
      <w:r>
        <w:rPr>
          <w:rStyle w:val="CommentReference"/>
          <w:rFonts w:cs="Arial"/>
          <w:szCs w:val="20"/>
        </w:rPr>
        <w:commentReference w:id="65"/>
      </w:r>
    </w:p>
    <w:p w14:paraId="75707562" w14:textId="77777777" w:rsidR="00F57F32" w:rsidRPr="00C63B02" w:rsidRDefault="00F57F32" w:rsidP="00F57F32">
      <w:pPr>
        <w:pStyle w:val="Heading3"/>
        <w:rPr>
          <w:rFonts w:eastAsia="Times New Roman"/>
        </w:rPr>
      </w:pPr>
      <w:r w:rsidRPr="00C63B02">
        <w:rPr>
          <w:rFonts w:eastAsia="Times New Roman"/>
        </w:rPr>
        <w:t>Li</w:t>
      </w:r>
      <w:r>
        <w:rPr>
          <w:rFonts w:eastAsia="Times New Roman"/>
        </w:rPr>
        <w:t>D</w:t>
      </w:r>
      <w:r w:rsidRPr="00C63B02">
        <w:rPr>
          <w:rFonts w:eastAsia="Times New Roman"/>
        </w:rPr>
        <w:t>AR (Light Detection and Ranging)</w:t>
      </w:r>
    </w:p>
    <w:p w14:paraId="765430E0" w14:textId="77777777" w:rsidR="00F57F32" w:rsidRDefault="00F57F32" w:rsidP="00F57F32">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6E40062" w14:textId="77777777" w:rsidR="00F57F32" w:rsidRPr="005E72EC" w:rsidRDefault="00F57F32" w:rsidP="00F57F32">
      <w:pPr>
        <w:pStyle w:val="Heading3"/>
        <w:rPr>
          <w:rFonts w:eastAsia="Times New Roman"/>
          <w:strike/>
          <w:rPrChange w:id="66" w:author="Irene Tsapara" w:date="2024-03-23T10:58:00Z">
            <w:rPr>
              <w:rFonts w:eastAsia="Times New Roman"/>
            </w:rPr>
          </w:rPrChange>
        </w:rPr>
      </w:pPr>
      <w:r w:rsidRPr="005E72EC">
        <w:rPr>
          <w:rFonts w:eastAsia="Times New Roman"/>
          <w:strike/>
          <w:rPrChange w:id="67" w:author="Irene Tsapara" w:date="2024-03-23T10:58:00Z">
            <w:rPr>
              <w:rFonts w:eastAsia="Times New Roman"/>
            </w:rPr>
          </w:rPrChange>
        </w:rPr>
        <w:t xml:space="preserve">Machine Learning Model </w:t>
      </w:r>
    </w:p>
    <w:p w14:paraId="43EF5E95" w14:textId="77777777" w:rsidR="00F57F32" w:rsidRPr="005E72EC" w:rsidRDefault="00F57F32" w:rsidP="00F57F32">
      <w:pPr>
        <w:pStyle w:val="li"/>
        <w:spacing w:line="480" w:lineRule="auto"/>
        <w:ind w:firstLine="720"/>
        <w:rPr>
          <w:strike/>
          <w:color w:val="000000"/>
          <w:rPrChange w:id="68" w:author="Irene Tsapara" w:date="2024-03-23T10:58:00Z">
            <w:rPr>
              <w:color w:val="000000"/>
            </w:rPr>
          </w:rPrChange>
        </w:rPr>
      </w:pPr>
      <w:r w:rsidRPr="005E72EC">
        <w:rPr>
          <w:strike/>
          <w:color w:val="000000"/>
          <w:rPrChange w:id="69" w:author="Irene Tsapara" w:date="2024-03-23T10:58:00Z">
            <w:rPr>
              <w:color w:val="000000"/>
            </w:rPr>
          </w:rPrChange>
        </w:rPr>
        <w:t>A computational system is trained to perform specific tasks or make predictions based on data, often utilizing algorithms that improve their performance over time (</w:t>
      </w:r>
      <w:r w:rsidRPr="005E72EC">
        <w:rPr>
          <w:rStyle w:val="Contrib"/>
          <w:strike/>
          <w:color w:val="000000"/>
          <w:rPrChange w:id="70" w:author="Irene Tsapara" w:date="2024-03-23T10:58:00Z">
            <w:rPr>
              <w:rStyle w:val="Contrib"/>
              <w:color w:val="000000"/>
            </w:rPr>
          </w:rPrChange>
        </w:rPr>
        <w:t>Hayat Suhendar</w:t>
      </w:r>
      <w:r w:rsidRPr="005E72EC">
        <w:rPr>
          <w:rStyle w:val="citation"/>
          <w:strike/>
          <w:color w:val="000000"/>
          <w:rPrChange w:id="71" w:author="Irene Tsapara" w:date="2024-03-23T10:58:00Z">
            <w:rPr>
              <w:rStyle w:val="citation"/>
              <w:color w:val="000000"/>
            </w:rPr>
          </w:rPrChange>
        </w:rPr>
        <w:t xml:space="preserve"> &amp; </w:t>
      </w:r>
      <w:r w:rsidRPr="005E72EC">
        <w:rPr>
          <w:rStyle w:val="Contrib"/>
          <w:strike/>
          <w:color w:val="000000"/>
          <w:rPrChange w:id="72" w:author="Irene Tsapara" w:date="2024-03-23T10:58:00Z">
            <w:rPr>
              <w:rStyle w:val="Contrib"/>
              <w:color w:val="000000"/>
            </w:rPr>
          </w:rPrChange>
        </w:rPr>
        <w:t>Widyani</w:t>
      </w:r>
      <w:r w:rsidRPr="005E72EC">
        <w:rPr>
          <w:strike/>
          <w:color w:val="000000"/>
          <w:rPrChange w:id="73" w:author="Irene Tsapara" w:date="2024-03-23T10:58:00Z">
            <w:rPr>
              <w:color w:val="000000"/>
            </w:rPr>
          </w:rPrChange>
        </w:rPr>
        <w:t xml:space="preserve">, </w:t>
      </w:r>
      <w:r w:rsidRPr="005E72EC">
        <w:rPr>
          <w:rStyle w:val="citation"/>
          <w:strike/>
          <w:color w:val="000000"/>
          <w:rPrChange w:id="74" w:author="Irene Tsapara" w:date="2024-03-23T10:58:00Z">
            <w:rPr>
              <w:rStyle w:val="citation"/>
              <w:color w:val="000000"/>
            </w:rPr>
          </w:rPrChange>
        </w:rPr>
        <w:t>2023</w:t>
      </w:r>
      <w:r w:rsidRPr="005E72EC">
        <w:rPr>
          <w:strike/>
          <w:color w:val="000000"/>
          <w:rPrChange w:id="75" w:author="Irene Tsapara" w:date="2024-03-23T10:58:00Z">
            <w:rPr>
              <w:color w:val="000000"/>
            </w:rPr>
          </w:rPrChange>
        </w:rPr>
        <w:t xml:space="preserve">; </w:t>
      </w:r>
      <w:r w:rsidRPr="005E72EC">
        <w:rPr>
          <w:rStyle w:val="Contrib"/>
          <w:strike/>
          <w:color w:val="000000"/>
          <w:rPrChange w:id="76" w:author="Irene Tsapara" w:date="2024-03-23T10:58:00Z">
            <w:rPr>
              <w:rStyle w:val="Contrib"/>
              <w:color w:val="000000"/>
            </w:rPr>
          </w:rPrChange>
        </w:rPr>
        <w:t>Kapteyn</w:t>
      </w:r>
      <w:r w:rsidRPr="005E72EC">
        <w:rPr>
          <w:rStyle w:val="citation"/>
          <w:strike/>
          <w:color w:val="000000"/>
          <w:rPrChange w:id="77" w:author="Irene Tsapara" w:date="2024-03-23T10:58:00Z">
            <w:rPr>
              <w:rStyle w:val="citation"/>
              <w:color w:val="000000"/>
            </w:rPr>
          </w:rPrChange>
        </w:rPr>
        <w:t xml:space="preserve"> &amp; </w:t>
      </w:r>
      <w:r w:rsidRPr="005E72EC">
        <w:rPr>
          <w:rStyle w:val="Contrib"/>
          <w:strike/>
          <w:color w:val="000000"/>
          <w:rPrChange w:id="78" w:author="Irene Tsapara" w:date="2024-03-23T10:58:00Z">
            <w:rPr>
              <w:rStyle w:val="Contrib"/>
              <w:color w:val="000000"/>
            </w:rPr>
          </w:rPrChange>
        </w:rPr>
        <w:t>Willcox</w:t>
      </w:r>
      <w:r w:rsidRPr="005E72EC">
        <w:rPr>
          <w:strike/>
          <w:color w:val="000000"/>
          <w:rPrChange w:id="79" w:author="Irene Tsapara" w:date="2024-03-23T10:58:00Z">
            <w:rPr>
              <w:color w:val="000000"/>
            </w:rPr>
          </w:rPrChange>
        </w:rPr>
        <w:t xml:space="preserve">, </w:t>
      </w:r>
      <w:r w:rsidRPr="005E72EC">
        <w:rPr>
          <w:rStyle w:val="citation"/>
          <w:strike/>
          <w:color w:val="000000"/>
          <w:rPrChange w:id="80" w:author="Irene Tsapara" w:date="2024-03-23T10:58:00Z">
            <w:rPr>
              <w:rStyle w:val="citation"/>
              <w:color w:val="000000"/>
            </w:rPr>
          </w:rPrChange>
        </w:rPr>
        <w:t>2020</w:t>
      </w:r>
      <w:r w:rsidRPr="005E72EC">
        <w:rPr>
          <w:strike/>
          <w:color w:val="000000"/>
          <w:rPrChange w:id="81" w:author="Irene Tsapara" w:date="2024-03-23T10:58:00Z">
            <w:rPr>
              <w:color w:val="000000"/>
            </w:rPr>
          </w:rPrChange>
        </w:rPr>
        <w:t>).</w:t>
      </w:r>
    </w:p>
    <w:p w14:paraId="510C4FB2" w14:textId="77777777" w:rsidR="00F57F32" w:rsidRPr="00C63B02" w:rsidRDefault="00F57F32" w:rsidP="00F57F32">
      <w:pPr>
        <w:pStyle w:val="Heading3"/>
        <w:rPr>
          <w:rFonts w:eastAsia="Times New Roman"/>
        </w:rPr>
      </w:pPr>
      <w:r w:rsidRPr="00C63B02">
        <w:rPr>
          <w:rFonts w:eastAsia="Times New Roman"/>
        </w:rPr>
        <w:t>Mask RCNN</w:t>
      </w:r>
    </w:p>
    <w:p w14:paraId="605A4A23" w14:textId="77777777" w:rsidR="00F57F32" w:rsidRDefault="00F57F32" w:rsidP="00F57F32">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14:paraId="02DAFED4" w14:textId="77777777" w:rsidR="00F57F32" w:rsidRPr="00C63B02" w:rsidRDefault="00F57F32" w:rsidP="00F57F32">
      <w:pPr>
        <w:pStyle w:val="Heading3"/>
        <w:rPr>
          <w:rFonts w:eastAsia="Times New Roman"/>
        </w:rPr>
      </w:pPr>
      <w:r w:rsidRPr="005E72EC">
        <w:rPr>
          <w:rFonts w:eastAsia="Times New Roman"/>
          <w:strike/>
          <w:rPrChange w:id="82" w:author="Irene Tsapara" w:date="2024-03-23T10:59:00Z">
            <w:rPr>
              <w:rFonts w:eastAsia="Times New Roman"/>
            </w:rPr>
          </w:rPrChange>
        </w:rPr>
        <w:t>Precision, Recall, F1-Score, and</w:t>
      </w:r>
      <w:r w:rsidRPr="00C63B02">
        <w:rPr>
          <w:rFonts w:eastAsia="Times New Roman"/>
        </w:rPr>
        <w:t xml:space="preserve"> Intersection Over Union (IoU)</w:t>
      </w:r>
    </w:p>
    <w:p w14:paraId="266EC3E3" w14:textId="77777777" w:rsidR="00F57F32" w:rsidRDefault="00F57F32" w:rsidP="00F57F32">
      <w:pPr>
        <w:pStyle w:val="li"/>
        <w:spacing w:line="480" w:lineRule="auto"/>
        <w:ind w:firstLine="720"/>
        <w:rPr>
          <w:color w:val="000000"/>
        </w:rPr>
      </w:pPr>
      <w:r>
        <w:rPr>
          <w:color w:val="000000"/>
        </w:rPr>
        <w:t xml:space="preserve">Performance metrics are used to evaluate the accuracy and effectiveness of machine learning models. Precision measures the proportion of true positive predictions, recall measures the ability to identify actual positives, the F1-score is a harmonic mean of precision and recall, </w:t>
      </w:r>
      <w:r>
        <w:rPr>
          <w:color w:val="000000"/>
        </w:rPr>
        <w:lastRenderedPageBreak/>
        <w:t>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025DB024" w14:textId="77777777" w:rsidR="00F57F32" w:rsidRPr="005E72EC" w:rsidRDefault="00F57F32" w:rsidP="00F57F32">
      <w:pPr>
        <w:pStyle w:val="Heading3"/>
        <w:rPr>
          <w:rFonts w:eastAsia="Times New Roman"/>
          <w:strike/>
          <w:rPrChange w:id="83" w:author="Irene Tsapara" w:date="2024-03-23T10:59:00Z">
            <w:rPr>
              <w:rFonts w:eastAsia="Times New Roman"/>
            </w:rPr>
          </w:rPrChange>
        </w:rPr>
      </w:pPr>
      <w:r w:rsidRPr="005E72EC">
        <w:rPr>
          <w:rFonts w:eastAsia="Times New Roman"/>
          <w:strike/>
          <w:rPrChange w:id="84" w:author="Irene Tsapara" w:date="2024-03-23T10:59:00Z">
            <w:rPr>
              <w:rFonts w:eastAsia="Times New Roman"/>
            </w:rPr>
          </w:rPrChange>
        </w:rPr>
        <w:t>Quality Assurance and Validation</w:t>
      </w:r>
    </w:p>
    <w:p w14:paraId="5F3B02EF" w14:textId="77777777" w:rsidR="00F57F32" w:rsidRPr="005E72EC" w:rsidRDefault="00F57F32" w:rsidP="00F57F32">
      <w:pPr>
        <w:pStyle w:val="li"/>
        <w:spacing w:line="480" w:lineRule="auto"/>
        <w:ind w:firstLine="720"/>
        <w:rPr>
          <w:strike/>
          <w:color w:val="000000"/>
          <w:rPrChange w:id="85" w:author="Irene Tsapara" w:date="2024-03-23T10:59:00Z">
            <w:rPr>
              <w:color w:val="000000"/>
            </w:rPr>
          </w:rPrChange>
        </w:rPr>
      </w:pPr>
      <w:r w:rsidRPr="005E72EC">
        <w:rPr>
          <w:strike/>
          <w:color w:val="000000"/>
          <w:rPrChange w:id="86" w:author="Irene Tsapara" w:date="2024-03-23T10:59:00Z">
            <w:rPr>
              <w:color w:val="000000"/>
            </w:rPr>
          </w:rPrChange>
        </w:rPr>
        <w:t>Ensuring data integrity, accuracy, and reliability through systematic checks and validation procedures to confirm that the collected data and results are trustworthy.</w:t>
      </w:r>
    </w:p>
    <w:p w14:paraId="75EC6AF5" w14:textId="77777777" w:rsidR="00F57F32" w:rsidRPr="005E72EC" w:rsidRDefault="00F57F32" w:rsidP="00F57F32">
      <w:pPr>
        <w:pStyle w:val="Heading3"/>
        <w:rPr>
          <w:rFonts w:eastAsia="Times New Roman"/>
          <w:strike/>
          <w:rPrChange w:id="87" w:author="Irene Tsapara" w:date="2024-03-23T10:59:00Z">
            <w:rPr>
              <w:rFonts w:eastAsia="Times New Roman"/>
            </w:rPr>
          </w:rPrChange>
        </w:rPr>
      </w:pPr>
      <w:r w:rsidRPr="005E72EC">
        <w:rPr>
          <w:rFonts w:eastAsia="Times New Roman"/>
          <w:strike/>
          <w:rPrChange w:id="88" w:author="Irene Tsapara" w:date="2024-03-23T10:59:00Z">
            <w:rPr>
              <w:rFonts w:eastAsia="Times New Roman"/>
            </w:rPr>
          </w:rPrChange>
        </w:rPr>
        <w:t>Statistical Analysis</w:t>
      </w:r>
    </w:p>
    <w:p w14:paraId="09D02B93" w14:textId="77777777" w:rsidR="00F57F32" w:rsidRPr="005E72EC" w:rsidRDefault="00F57F32" w:rsidP="00F57F32">
      <w:pPr>
        <w:pStyle w:val="li"/>
        <w:spacing w:line="480" w:lineRule="auto"/>
        <w:ind w:firstLine="720"/>
        <w:rPr>
          <w:strike/>
          <w:color w:val="000000"/>
          <w:rPrChange w:id="89" w:author="Irene Tsapara" w:date="2024-03-23T10:59:00Z">
            <w:rPr>
              <w:color w:val="000000"/>
            </w:rPr>
          </w:rPrChange>
        </w:rPr>
      </w:pPr>
      <w:r w:rsidRPr="005E72EC">
        <w:rPr>
          <w:strike/>
          <w:color w:val="000000"/>
          <w:rPrChange w:id="90" w:author="Irene Tsapara" w:date="2024-03-23T10:59:00Z">
            <w:rPr>
              <w:color w:val="000000"/>
            </w:rPr>
          </w:rPrChange>
        </w:rPr>
        <w:t>Applying statistical techniques and tests to analyze and interpret data, identify patterns, and draw meaningful conclusions from datasets.</w:t>
      </w:r>
    </w:p>
    <w:p w14:paraId="12244F8B" w14:textId="77777777" w:rsidR="00F57F32" w:rsidRPr="005E72EC" w:rsidRDefault="00F57F32" w:rsidP="00F57F32">
      <w:pPr>
        <w:pStyle w:val="Heading3"/>
        <w:rPr>
          <w:rFonts w:eastAsia="Times New Roman"/>
          <w:strike/>
          <w:rPrChange w:id="91" w:author="Irene Tsapara" w:date="2024-03-23T10:59:00Z">
            <w:rPr>
              <w:rFonts w:eastAsia="Times New Roman"/>
            </w:rPr>
          </w:rPrChange>
        </w:rPr>
      </w:pPr>
      <w:r w:rsidRPr="005E72EC">
        <w:rPr>
          <w:rFonts w:eastAsia="Times New Roman"/>
          <w:strike/>
          <w:rPrChange w:id="92" w:author="Irene Tsapara" w:date="2024-03-23T10:59:00Z">
            <w:rPr>
              <w:rFonts w:eastAsia="Times New Roman"/>
            </w:rPr>
          </w:rPrChange>
        </w:rPr>
        <w:t>Spatial Analysis</w:t>
      </w:r>
    </w:p>
    <w:p w14:paraId="160C3043" w14:textId="77777777" w:rsidR="00F57F32" w:rsidRPr="005E72EC" w:rsidRDefault="00F57F32" w:rsidP="00F57F32">
      <w:pPr>
        <w:pStyle w:val="li"/>
        <w:spacing w:line="480" w:lineRule="auto"/>
        <w:ind w:firstLine="720"/>
        <w:rPr>
          <w:strike/>
          <w:color w:val="000000"/>
          <w:rPrChange w:id="93" w:author="Irene Tsapara" w:date="2024-03-23T10:59:00Z">
            <w:rPr>
              <w:color w:val="000000"/>
            </w:rPr>
          </w:rPrChange>
        </w:rPr>
      </w:pPr>
      <w:r w:rsidRPr="005E72EC">
        <w:rPr>
          <w:strike/>
          <w:color w:val="000000"/>
          <w:rPrChange w:id="94" w:author="Irene Tsapara" w:date="2024-03-23T10:59:00Z">
            <w:rPr>
              <w:color w:val="000000"/>
            </w:rPr>
          </w:rPrChange>
        </w:rPr>
        <w:t>Examining the spatial distribution, relationships, and patterns of geographic features or data, often using geographic information system (GIS) tools and methods.</w:t>
      </w:r>
    </w:p>
    <w:p w14:paraId="6CA4269F" w14:textId="77777777" w:rsidR="00F57F32" w:rsidRPr="00C63B02" w:rsidRDefault="00F57F32" w:rsidP="00F57F32">
      <w:pPr>
        <w:pStyle w:val="Heading3"/>
        <w:rPr>
          <w:rFonts w:eastAsia="Times New Roman"/>
        </w:rPr>
      </w:pPr>
      <w:r w:rsidRPr="00C63B02">
        <w:rPr>
          <w:rFonts w:eastAsia="Times New Roman"/>
        </w:rPr>
        <w:t>UAV (Unmanned Aerial Vehicle)</w:t>
      </w:r>
    </w:p>
    <w:p w14:paraId="706A8903" w14:textId="77777777" w:rsidR="00F57F32" w:rsidRDefault="00F57F32" w:rsidP="00F57F32">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Luo</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p>
    <w:p w14:paraId="42171D9E" w14:textId="77777777" w:rsidR="00F57F32" w:rsidRPr="005E72EC" w:rsidRDefault="00F57F32" w:rsidP="00F57F32">
      <w:pPr>
        <w:pStyle w:val="Heading3"/>
        <w:rPr>
          <w:rFonts w:eastAsia="Times New Roman"/>
          <w:strike/>
          <w:rPrChange w:id="95" w:author="Irene Tsapara" w:date="2024-03-23T10:59:00Z">
            <w:rPr>
              <w:rFonts w:eastAsia="Times New Roman"/>
            </w:rPr>
          </w:rPrChange>
        </w:rPr>
      </w:pPr>
      <w:r w:rsidRPr="005E72EC">
        <w:rPr>
          <w:rFonts w:eastAsia="Times New Roman"/>
          <w:strike/>
          <w:rPrChange w:id="96" w:author="Irene Tsapara" w:date="2024-03-23T10:59:00Z">
            <w:rPr>
              <w:rFonts w:eastAsia="Times New Roman"/>
            </w:rPr>
          </w:rPrChange>
        </w:rPr>
        <w:t>Visualization</w:t>
      </w:r>
    </w:p>
    <w:p w14:paraId="0BD81509" w14:textId="77777777" w:rsidR="00F57F32" w:rsidRPr="005E72EC" w:rsidRDefault="00F57F32" w:rsidP="00F57F32">
      <w:pPr>
        <w:suppressAutoHyphens/>
        <w:spacing w:after="0" w:line="480" w:lineRule="auto"/>
        <w:ind w:firstLine="720"/>
        <w:contextualSpacing/>
        <w:rPr>
          <w:strike/>
          <w:color w:val="000000"/>
          <w:rPrChange w:id="97" w:author="Irene Tsapara" w:date="2024-03-23T10:59:00Z">
            <w:rPr>
              <w:color w:val="000000"/>
            </w:rPr>
          </w:rPrChange>
        </w:rPr>
      </w:pPr>
      <w:r w:rsidRPr="005E72EC">
        <w:rPr>
          <w:strike/>
          <w:color w:val="000000"/>
          <w:rPrChange w:id="98" w:author="Irene Tsapara" w:date="2024-03-23T10:59:00Z">
            <w:rPr>
              <w:color w:val="000000"/>
            </w:rPr>
          </w:rPrChange>
        </w:rPr>
        <w:t>Visual aids, such as charts, maps, graphs, or diagrams, can be used to represent and communicate data and analysis results in a comprehensible and informative manner.</w:t>
      </w:r>
    </w:p>
    <w:p w14:paraId="7BABBD8D" w14:textId="77777777" w:rsidR="00F57F32" w:rsidRPr="00887A22" w:rsidRDefault="00F57F32" w:rsidP="00F57F32">
      <w:pPr>
        <w:pStyle w:val="Heading2"/>
      </w:pPr>
      <w:bookmarkStart w:id="99" w:name="_Toc464831650"/>
      <w:bookmarkStart w:id="100" w:name="_Toc465328387"/>
      <w:bookmarkStart w:id="101" w:name="_Toc169701545"/>
      <w:bookmarkStart w:id="102" w:name="_Toc145748782"/>
      <w:r w:rsidRPr="00887A22">
        <w:t>Summary</w:t>
      </w:r>
      <w:bookmarkEnd w:id="99"/>
      <w:bookmarkEnd w:id="100"/>
      <w:bookmarkEnd w:id="101"/>
    </w:p>
    <w:bookmarkEnd w:id="102"/>
    <w:p w14:paraId="0693CEC6" w14:textId="77777777" w:rsidR="00F57F32" w:rsidRDefault="00F57F32" w:rsidP="00F57F32">
      <w:pPr>
        <w:spacing w:line="480" w:lineRule="auto"/>
        <w:ind w:firstLine="720"/>
        <w:rPr>
          <w:color w:val="000000"/>
        </w:rPr>
      </w:pPr>
      <w:r>
        <w:rPr>
          <w:color w:val="000000"/>
        </w:rPr>
        <w:t xml:space="preserve">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w:t>
      </w:r>
      <w:r>
        <w:rPr>
          <w:color w:val="000000"/>
        </w:rPr>
        <w:lastRenderedPageBreak/>
        <w:t>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6F7041D7" w14:textId="77777777" w:rsidR="00F57F32" w:rsidRDefault="00F57F32" w:rsidP="00F57F32">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09AD2FC" w14:textId="77777777" w:rsidR="00F57F32" w:rsidRDefault="00F57F32" w:rsidP="00F57F32">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w:t>
      </w:r>
      <w:r>
        <w:rPr>
          <w:color w:val="000000"/>
        </w:rPr>
        <w:lastRenderedPageBreak/>
        <w:t>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commentRangeStart w:id="103"/>
      <w:commentRangeStart w:id="104"/>
      <w:r>
        <w:t>A number of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Pr>
          <w:color w:val="000000"/>
        </w:rPr>
        <w:t>.</w:t>
      </w:r>
      <w:commentRangeEnd w:id="103"/>
      <w:r>
        <w:rPr>
          <w:rStyle w:val="CommentReference"/>
          <w:rFonts w:eastAsia="Times New Roman" w:cs="Arial"/>
          <w:szCs w:val="20"/>
        </w:rPr>
        <w:commentReference w:id="103"/>
      </w:r>
      <w:commentRangeEnd w:id="104"/>
      <w:r>
        <w:rPr>
          <w:rStyle w:val="CommentReference"/>
          <w:rFonts w:eastAsia="Times New Roman" w:cs="Arial"/>
          <w:szCs w:val="20"/>
        </w:rPr>
        <w:commentReference w:id="104"/>
      </w:r>
    </w:p>
    <w:p w14:paraId="0E9CED62" w14:textId="77777777" w:rsidR="00F57F32" w:rsidRDefault="00F57F32" w:rsidP="00F57F32">
      <w:pPr>
        <w:spacing w:line="480" w:lineRule="auto"/>
        <w:ind w:firstLine="720"/>
      </w:pPr>
      <w:commentRangeStart w:id="105"/>
      <w:commentRangeStart w:id="106"/>
      <w:r>
        <w:rPr>
          <w:color w:val="000000"/>
        </w:rPr>
        <w:t xml:space="preserve">In summary, </w:t>
      </w:r>
      <w:commentRangeEnd w:id="105"/>
      <w:r>
        <w:rPr>
          <w:rStyle w:val="CommentReference"/>
          <w:rFonts w:eastAsia="Times New Roman" w:cs="Arial"/>
          <w:szCs w:val="20"/>
        </w:rPr>
        <w:commentReference w:id="105"/>
      </w:r>
      <w:commentRangeEnd w:id="106"/>
      <w:r>
        <w:rPr>
          <w:rStyle w:val="CommentReference"/>
          <w:rFonts w:eastAsia="Times New Roman" w:cs="Arial"/>
          <w:szCs w:val="20"/>
        </w:rPr>
        <w:commentReference w:id="106"/>
      </w:r>
      <w:r>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354B884B" w14:textId="77777777" w:rsidR="00F57F32" w:rsidRDefault="00F57F32" w:rsidP="00F57F32">
      <w:r>
        <w:br w:type="page"/>
      </w:r>
    </w:p>
    <w:p w14:paraId="23B68DBE" w14:textId="77777777" w:rsidR="00ED48BB" w:rsidRPr="00887A22" w:rsidRDefault="00ED48BB" w:rsidP="00ED48BB">
      <w:pPr>
        <w:pStyle w:val="Heading1"/>
      </w:pPr>
      <w:bookmarkStart w:id="107" w:name="_Toc97025081"/>
      <w:bookmarkStart w:id="108" w:name="_Toc165902218"/>
      <w:bookmarkStart w:id="109" w:name="_Toc169701546"/>
      <w:commentRangeStart w:id="110"/>
      <w:commentRangeStart w:id="111"/>
      <w:commentRangeStart w:id="112"/>
      <w:r>
        <w:lastRenderedPageBreak/>
        <w:t xml:space="preserve">Chapter 2: </w:t>
      </w:r>
      <w:commentRangeStart w:id="113"/>
      <w:commentRangeStart w:id="114"/>
      <w:r>
        <w:t xml:space="preserve">Literature </w:t>
      </w:r>
      <w:commentRangeStart w:id="115"/>
      <w:r>
        <w:t>Review</w:t>
      </w:r>
      <w:commentRangeEnd w:id="110"/>
      <w:r>
        <w:rPr>
          <w:rStyle w:val="CommentReference"/>
        </w:rPr>
        <w:commentReference w:id="110"/>
      </w:r>
      <w:commentRangeEnd w:id="111"/>
      <w:r>
        <w:rPr>
          <w:rStyle w:val="CommentReference"/>
        </w:rPr>
        <w:commentReference w:id="111"/>
      </w:r>
      <w:commentRangeEnd w:id="115"/>
      <w:r>
        <w:rPr>
          <w:rStyle w:val="CommentReference"/>
        </w:rPr>
        <w:commentReference w:id="115"/>
      </w:r>
      <w:commentRangeEnd w:id="112"/>
      <w:r>
        <w:rPr>
          <w:rStyle w:val="CommentReference"/>
        </w:rPr>
        <w:commentReference w:id="112"/>
      </w:r>
      <w:bookmarkStart w:id="116" w:name="_Toc464831651"/>
      <w:bookmarkStart w:id="117" w:name="_Toc465328388"/>
      <w:bookmarkEnd w:id="107"/>
      <w:bookmarkEnd w:id="108"/>
      <w:bookmarkEnd w:id="116"/>
      <w:bookmarkEnd w:id="117"/>
      <w:commentRangeEnd w:id="113"/>
      <w:r>
        <w:rPr>
          <w:rStyle w:val="CommentReference"/>
        </w:rPr>
        <w:commentReference w:id="113"/>
      </w:r>
      <w:commentRangeEnd w:id="114"/>
      <w:r>
        <w:rPr>
          <w:rStyle w:val="CommentReference"/>
          <w:b w:val="0"/>
          <w:bCs w:val="0"/>
          <w:szCs w:val="20"/>
        </w:rPr>
        <w:commentReference w:id="114"/>
      </w:r>
      <w:bookmarkEnd w:id="109"/>
    </w:p>
    <w:p w14:paraId="2D686979" w14:textId="77777777" w:rsidR="00ED48BB" w:rsidRDefault="00ED48BB" w:rsidP="00ED48BB">
      <w:pPr>
        <w:spacing w:line="480" w:lineRule="auto"/>
        <w:ind w:firstLine="720"/>
        <w:rPr>
          <w:color w:val="000000"/>
        </w:rPr>
      </w:pPr>
      <w:r>
        <w:rPr>
          <w:color w:val="000000"/>
        </w:rPr>
        <w:t xml:space="preserve">The evolution of wireless communication networks towards higher frequencies, particularly </w:t>
      </w:r>
      <w:commentRangeStart w:id="118"/>
      <w:commentRangeStart w:id="119"/>
      <w:r>
        <w:rPr>
          <w:color w:val="000000"/>
        </w:rPr>
        <w:t>mmW</w:t>
      </w:r>
      <w:commentRangeEnd w:id="118"/>
      <w:r>
        <w:rPr>
          <w:rStyle w:val="CommentReference"/>
          <w:rFonts w:eastAsia="Times New Roman" w:cs="Arial"/>
          <w:szCs w:val="20"/>
        </w:rPr>
        <w:commentReference w:id="118"/>
      </w:r>
      <w:commentRangeEnd w:id="119"/>
      <w:r>
        <w:rPr>
          <w:rStyle w:val="CommentReference"/>
          <w:rFonts w:eastAsia="Times New Roman" w:cs="Arial"/>
          <w:szCs w:val="20"/>
        </w:rPr>
        <w:commentReference w:id="119"/>
      </w:r>
      <w:r>
        <w:rPr>
          <w:color w:val="000000"/>
        </w:rPr>
        <w:t xml:space="preserve">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9A30A52" w14:textId="77777777" w:rsidR="00ED48BB" w:rsidRDefault="00ED48BB" w:rsidP="00ED48BB">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ECFAA95" w14:textId="77777777" w:rsidR="00ED48BB" w:rsidRDefault="00ED48BB" w:rsidP="00ED48BB">
      <w:pPr>
        <w:spacing w:line="480" w:lineRule="auto"/>
        <w:ind w:firstLine="720"/>
      </w:pPr>
      <w:r>
        <w:t xml:space="preserve">The impact of vegetation on wireless communication systems operating at high frequency microwave signals in the mmW radio bands is significant. </w:t>
      </w:r>
      <w:r w:rsidRPr="00D152EF">
        <w:t xml:space="preserve">The presence of vegetation leads to increased path loss, affecting the received power levels and, consequently, network performance metrics such as packet error rate (PER) and throughput. Through measurements and analysis, the </w:t>
      </w:r>
      <w:r w:rsidRPr="00D152EF">
        <w:lastRenderedPageBreak/>
        <w:t>study highlights the significant impact of vegetation on network performance at V-band frequencies, emphasizing the importance of considering vegetation effects in the design and deployment of wireless communication systems in such environments</w:t>
      </w:r>
      <w:r>
        <w:t xml:space="preserve"> (De Beelde et al., 2023)</w:t>
      </w:r>
      <w:r w:rsidRPr="00D152EF">
        <w:t>.</w:t>
      </w:r>
    </w:p>
    <w:p w14:paraId="1FCFD1D9" w14:textId="77777777" w:rsidR="00ED48BB" w:rsidRDefault="00ED48BB" w:rsidP="00ED48BB">
      <w:pPr>
        <w:spacing w:line="480" w:lineRule="auto"/>
        <w:ind w:firstLine="720"/>
      </w:pPr>
      <w:r>
        <w:t>Computer vision and image analysis techniques are used to identify vegetation. By processing images captured from drones or satellites, these technologies can analyze various visual features such as color, texture, and shape to differentiate between different types of vegetation and assess their health and distribution. Machine learning algorithms classify vegetation types, detect changes over time, and monitor environmental conditions. By applying computer vision and image analysis to vegetation identification, natural resources, agricultural lands, and ecosystems can be studied and managed without invasive methods (He et al., 2018).</w:t>
      </w:r>
    </w:p>
    <w:p w14:paraId="02B242C2" w14:textId="77777777" w:rsidR="00ED48BB" w:rsidRDefault="00ED48BB" w:rsidP="00ED48BB">
      <w:pPr>
        <w:spacing w:line="480" w:lineRule="auto"/>
        <w:ind w:firstLine="720"/>
      </w:pPr>
      <w:r>
        <w:t>A segmentation ML algorithm (Mask R-CNN, YOLO) for estimating areas occupied by the vegetation in aerial images. By combining transfer learning with a small number of training samples, the proposed approach achieves accurate area calculations, demonstrating superior performance compared to traditional methods (J. Chen et al., 2021).</w:t>
      </w:r>
    </w:p>
    <w:p w14:paraId="0BB7C68D" w14:textId="77777777" w:rsidR="00ED48BB" w:rsidRDefault="00ED48BB" w:rsidP="00ED48BB">
      <w:pPr>
        <w:spacing w:line="480" w:lineRule="auto"/>
        <w:ind w:firstLine="720"/>
      </w:pPr>
      <w:r>
        <w:t>There are challenges identified in remote sensing image analysis data which include the need for a large amount of training data, difficulty in obtaining label data for remote sensing images, and the complexity of high-resolution images requiring improved segmentation algorithms. The integration of auxiliary data into deep learning algorithms, and the optimization of network architecture for efficient learning from small samples. Additionally, lightweight networks, migration learning, GAN, and other network architectures are suggested as hot research topics for the future (Jiang et al., 2023).</w:t>
      </w:r>
    </w:p>
    <w:p w14:paraId="2448B9F0" w14:textId="77777777" w:rsidR="00ED48BB" w:rsidRDefault="00ED48BB" w:rsidP="00ED48BB">
      <w:pPr>
        <w:spacing w:line="480" w:lineRule="auto"/>
        <w:ind w:firstLine="720"/>
      </w:pPr>
      <w:r>
        <w:lastRenderedPageBreak/>
        <w:t>In the context of land cover mapping and hyperspectral imaging, computer vision and image analysis techniques are instrumental in identifying vegetation. With these technologies, different types of vegetation can be detected and classified automatically based on their spectral signatures and spatial characteristics. A computer vision algorithm can be used to analyze remote sensing data to provide researchers with valuable insights into agricultural, land management, and environmental studies. (Savelonas et al., 2022).</w:t>
      </w:r>
    </w:p>
    <w:p w14:paraId="1511E4D4" w14:textId="77777777" w:rsidR="00ED48BB" w:rsidRDefault="00ED48BB" w:rsidP="00ED48BB">
      <w:pPr>
        <w:spacing w:line="480" w:lineRule="auto"/>
        <w:ind w:firstLine="720"/>
      </w:pPr>
      <w:r>
        <w:t>Mask R-CNN offers several benefits for extracting disturbed areas from high-resolution satellite imagery. Firstly, it provides a compact and versatile framework for object instance segmentation, allowing for the identification and segmentation of targets within images with high precision. Secondly, by incorporating a Fully Convolutional Network (FCN) branch, Mask R-CNN achieves pixel-level segmentation of target objects, enabling detailed extraction of disturbed areas. Additionally, the model's integration of the channel attention mechanism enhances its ability to detect target objects effectively by preserving crucial channel features and suppressing irrelevant information. Overall, Mask R-CNN improves object recognition and segmentation accuracy, leading to more precise identification and extraction of disturbed areas (Y. Zhao et al., 2023).</w:t>
      </w:r>
    </w:p>
    <w:p w14:paraId="6A844988" w14:textId="77777777" w:rsidR="00ED48BB" w:rsidRPr="00D152EF" w:rsidRDefault="00ED48BB" w:rsidP="00ED48BB">
      <w:pPr>
        <w:spacing w:line="480" w:lineRule="auto"/>
        <w:ind w:firstLine="720"/>
        <w:rPr>
          <w:color w:val="000000"/>
        </w:rPr>
      </w:pPr>
      <w:r>
        <w:t>An improved Mask R-CNN or YOLO ML algorithm, optimizing the backbone network architecture for instance segmentation, mask estimation of vegetation in aerial imagery, achieves superior performance in accurately identifying and segmenting vegetation from complex backgrounds (Sun et al., 2023).</w:t>
      </w:r>
    </w:p>
    <w:p w14:paraId="7005C48D" w14:textId="77777777" w:rsidR="00ED48BB" w:rsidRPr="00D152EF" w:rsidRDefault="00ED48BB" w:rsidP="00ED48BB">
      <w:pPr>
        <w:spacing w:line="480" w:lineRule="auto"/>
        <w:ind w:firstLine="720"/>
        <w:rPr>
          <w:strike/>
          <w:color w:val="000000"/>
        </w:rPr>
      </w:pPr>
      <w:r w:rsidRPr="00D152EF">
        <w:rPr>
          <w:strike/>
          <w:color w:val="000000"/>
        </w:rPr>
        <w:t xml:space="preserve">A computer vision model based on machine learning will be used to accomplish this goal by utilizing a large dataset of foliage imagery. Utilizing advanced instance semantic </w:t>
      </w:r>
      <w:r w:rsidRPr="00D152EF">
        <w:rPr>
          <w:strike/>
          <w:color w:val="000000"/>
        </w:rPr>
        <w:lastRenderedPageBreak/>
        <w:t xml:space="preserve">segmentation techniques, the model aims to identify and categorize foliage within images, employing a combination of image segmentation, classification, and object detection methodologies. This approach facilitates a pixel-level analysis of vegetative elements, enhancing the digital twin environment with a nuanced understanding of the interactions between vegetation and signal propagation. Such an endeavor not only aims to mitigate the adverse effects of foliage on mmW network signals but also strives to bridge the theoretical and practical gaps in network planning faced by natural vegetation </w:t>
      </w:r>
      <w:commentRangeStart w:id="120"/>
      <w:commentRangeStart w:id="121"/>
      <w:r w:rsidRPr="00D152EF">
        <w:rPr>
          <w:strike/>
          <w:color w:val="000000"/>
        </w:rPr>
        <w:t>challenges (</w:t>
      </w:r>
      <w:r w:rsidRPr="00D152EF">
        <w:rPr>
          <w:rStyle w:val="Contrib"/>
          <w:strike/>
          <w:color w:val="000000"/>
        </w:rPr>
        <w:t>J. Chen</w:t>
      </w:r>
      <w:r w:rsidRPr="00D152EF">
        <w:rPr>
          <w:rStyle w:val="citation"/>
          <w:strike/>
          <w:color w:val="000000"/>
        </w:rPr>
        <w:t xml:space="preserve"> et al.</w:t>
      </w:r>
      <w:r w:rsidRPr="00D152EF">
        <w:rPr>
          <w:strike/>
          <w:color w:val="000000"/>
        </w:rPr>
        <w:t xml:space="preserve">, </w:t>
      </w:r>
      <w:r w:rsidRPr="00D152EF">
        <w:rPr>
          <w:rStyle w:val="citation"/>
          <w:strike/>
          <w:color w:val="000000"/>
        </w:rPr>
        <w:t>2021</w:t>
      </w:r>
      <w:r w:rsidRPr="00D152EF">
        <w:rPr>
          <w:strike/>
          <w:color w:val="000000"/>
        </w:rPr>
        <w:t xml:space="preserve">; </w:t>
      </w:r>
      <w:r w:rsidRPr="00D152EF">
        <w:rPr>
          <w:rStyle w:val="Contrib"/>
          <w:strike/>
          <w:color w:val="000000"/>
        </w:rPr>
        <w:t>De Beelde</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He</w:t>
      </w:r>
      <w:r w:rsidRPr="00D152EF">
        <w:rPr>
          <w:rStyle w:val="citation"/>
          <w:strike/>
          <w:color w:val="000000"/>
        </w:rPr>
        <w:t xml:space="preserve"> et al.</w:t>
      </w:r>
      <w:r w:rsidRPr="00D152EF">
        <w:rPr>
          <w:strike/>
          <w:color w:val="000000"/>
        </w:rPr>
        <w:t xml:space="preserve">, </w:t>
      </w:r>
      <w:r w:rsidRPr="00D152EF">
        <w:rPr>
          <w:rStyle w:val="citation"/>
          <w:strike/>
          <w:color w:val="000000"/>
        </w:rPr>
        <w:t>2018</w:t>
      </w:r>
      <w:r w:rsidRPr="00D152EF">
        <w:rPr>
          <w:strike/>
          <w:color w:val="000000"/>
        </w:rPr>
        <w:t xml:space="preserve">; </w:t>
      </w:r>
      <w:r w:rsidRPr="00D152EF">
        <w:rPr>
          <w:rStyle w:val="Contrib"/>
          <w:strike/>
          <w:color w:val="000000"/>
        </w:rPr>
        <w:t>Jiang</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Savelonas</w:t>
      </w:r>
      <w:r w:rsidRPr="00D152EF">
        <w:rPr>
          <w:rStyle w:val="citation"/>
          <w:strike/>
          <w:color w:val="000000"/>
        </w:rPr>
        <w:t xml:space="preserve"> et al.</w:t>
      </w:r>
      <w:r w:rsidRPr="00D152EF">
        <w:rPr>
          <w:strike/>
          <w:color w:val="000000"/>
        </w:rPr>
        <w:t xml:space="preserve">, </w:t>
      </w:r>
      <w:r w:rsidRPr="00D152EF">
        <w:rPr>
          <w:rStyle w:val="citation"/>
          <w:strike/>
          <w:color w:val="000000"/>
        </w:rPr>
        <w:t>2022</w:t>
      </w:r>
      <w:r w:rsidRPr="00D152EF">
        <w:rPr>
          <w:strike/>
          <w:color w:val="000000"/>
        </w:rPr>
        <w:t xml:space="preserve">; </w:t>
      </w:r>
      <w:r w:rsidRPr="00D152EF">
        <w:rPr>
          <w:rStyle w:val="Contrib"/>
          <w:strike/>
          <w:color w:val="000000"/>
        </w:rPr>
        <w:t>Sun</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Y. Zhao</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w:t>
      </w:r>
      <w:commentRangeEnd w:id="120"/>
      <w:r w:rsidRPr="00D152EF">
        <w:rPr>
          <w:rStyle w:val="CommentReference"/>
          <w:rFonts w:eastAsia="Times New Roman" w:cs="Arial"/>
          <w:strike/>
          <w:szCs w:val="20"/>
        </w:rPr>
        <w:commentReference w:id="120"/>
      </w:r>
      <w:commentRangeEnd w:id="121"/>
      <w:r>
        <w:rPr>
          <w:rStyle w:val="CommentReference"/>
          <w:rFonts w:eastAsia="Times New Roman" w:cs="Arial"/>
          <w:szCs w:val="20"/>
        </w:rPr>
        <w:commentReference w:id="121"/>
      </w:r>
    </w:p>
    <w:p w14:paraId="28524B29" w14:textId="77777777" w:rsidR="00ED48BB" w:rsidRDefault="00ED48BB" w:rsidP="00ED48BB">
      <w:pPr>
        <w:spacing w:line="480" w:lineRule="auto"/>
        <w:ind w:firstLine="720"/>
        <w:rPr>
          <w:color w:val="000000"/>
        </w:rPr>
      </w:pPr>
      <w:r>
        <w:rPr>
          <w:color w:val="000000"/>
        </w:rPr>
        <w:t>The methodology will include the utilization of aerial and street view imagery complemented by LiDAR or UAV datasets from extensive geographic areas, including Philadelphia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These resources will support the model’s validation through grid-based assessments and Mean Intersection over Union (MIoU) metrics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w:t>
      </w:r>
      <w:r w:rsidRPr="001B5817">
        <w:rPr>
          <w:strike/>
          <w:color w:val="000000"/>
        </w:rPr>
        <w:t>(</w:t>
      </w:r>
      <w:commentRangeStart w:id="122"/>
      <w:commentRangeStart w:id="123"/>
      <w:r w:rsidRPr="001B5817">
        <w:rPr>
          <w:rStyle w:val="StyledText"/>
          <w:i w:val="0"/>
          <w:iCs w:val="0"/>
          <w:strike/>
          <w:color w:val="000000"/>
        </w:rPr>
        <w:t>Research Natural Areas</w:t>
      </w:r>
      <w:r w:rsidRPr="001B5817">
        <w:rPr>
          <w:strike/>
          <w:color w:val="000000"/>
        </w:rPr>
        <w:t xml:space="preserve">, </w:t>
      </w:r>
      <w:r w:rsidRPr="001B5817">
        <w:rPr>
          <w:rStyle w:val="citation"/>
          <w:strike/>
          <w:color w:val="000000"/>
        </w:rPr>
        <w:t>2023</w:t>
      </w:r>
      <w:r w:rsidRPr="001B5817">
        <w:rPr>
          <w:strike/>
          <w:color w:val="000000"/>
        </w:rPr>
        <w:t xml:space="preserve">; </w:t>
      </w:r>
      <w:r w:rsidRPr="001B5817">
        <w:rPr>
          <w:rStyle w:val="StyledText"/>
          <w:i w:val="0"/>
          <w:iCs w:val="0"/>
          <w:strike/>
          <w:color w:val="000000"/>
        </w:rPr>
        <w:t>OCM Partners</w:t>
      </w:r>
      <w:r w:rsidRPr="001B5817">
        <w:rPr>
          <w:strike/>
          <w:color w:val="000000"/>
        </w:rPr>
        <w:t xml:space="preserve">, </w:t>
      </w:r>
      <w:r w:rsidRPr="001B5817">
        <w:rPr>
          <w:rStyle w:val="citation"/>
          <w:strike/>
          <w:color w:val="000000"/>
        </w:rPr>
        <w:t>2024</w:t>
      </w:r>
      <w:r w:rsidRPr="001B5817">
        <w:rPr>
          <w:strike/>
          <w:color w:val="000000"/>
        </w:rPr>
        <w:t xml:space="preserve">; </w:t>
      </w:r>
      <w:r w:rsidRPr="00291284">
        <w:rPr>
          <w:rStyle w:val="StyledText"/>
          <w:i w:val="0"/>
          <w:iCs w:val="0"/>
          <w:strike/>
          <w:color w:val="000000"/>
        </w:rPr>
        <w:t xml:space="preserve">Philadelphia Lidar - LAS Files </w:t>
      </w:r>
      <w:r w:rsidRPr="00291284">
        <w:rPr>
          <w:rStyle w:val="StyledText"/>
          <w:i w:val="0"/>
          <w:iCs w:val="0"/>
          <w:strike/>
          <w:color w:val="000000" w:themeColor="text1"/>
        </w:rPr>
        <w:t xml:space="preserve">2022 </w:t>
      </w:r>
      <w:commentRangeStart w:id="124"/>
      <w:commentRangeStart w:id="125"/>
      <w:r w:rsidRPr="00291284">
        <w:rPr>
          <w:rStyle w:val="StyledText"/>
          <w:i w:val="0"/>
          <w:iCs w:val="0"/>
          <w:strike/>
          <w:color w:val="000000" w:themeColor="text1"/>
        </w:rPr>
        <w:t>{2022}</w:t>
      </w:r>
      <w:commentRangeEnd w:id="124"/>
      <w:r w:rsidRPr="00291284">
        <w:rPr>
          <w:rStyle w:val="CommentReference"/>
          <w:strike/>
        </w:rPr>
        <w:commentReference w:id="124"/>
      </w:r>
      <w:commentRangeEnd w:id="125"/>
      <w:r w:rsidRPr="00291284">
        <w:rPr>
          <w:rStyle w:val="CommentReference"/>
          <w:rFonts w:eastAsia="Times New Roman" w:cs="Arial"/>
          <w:strike/>
          <w:szCs w:val="20"/>
        </w:rPr>
        <w:commentReference w:id="125"/>
      </w:r>
      <w:r w:rsidRPr="00291284">
        <w:rPr>
          <w:rStyle w:val="StyledText"/>
          <w:i w:val="0"/>
          <w:iCs w:val="0"/>
          <w:strike/>
          <w:color w:val="000000" w:themeColor="text1"/>
        </w:rPr>
        <w:t xml:space="preserve"> </w:t>
      </w:r>
      <w:r w:rsidRPr="00291284">
        <w:rPr>
          <w:rStyle w:val="StyledText"/>
          <w:i w:val="0"/>
          <w:iCs w:val="0"/>
          <w:strike/>
          <w:color w:val="000000"/>
        </w:rPr>
        <w:t>- Big</w:t>
      </w:r>
      <w:r w:rsidRPr="001B5817">
        <w:rPr>
          <w:rStyle w:val="StyledText"/>
          <w:i w:val="0"/>
          <w:iCs w:val="0"/>
          <w:strike/>
          <w:color w:val="000000"/>
        </w:rPr>
        <w:t xml:space="preserve"> Ten Academic Alliance Geoportal</w:t>
      </w:r>
      <w:r w:rsidRPr="001B5817">
        <w:rPr>
          <w:strike/>
          <w:color w:val="000000"/>
        </w:rPr>
        <w:t xml:space="preserve">, </w:t>
      </w:r>
      <w:r w:rsidRPr="001B5817">
        <w:rPr>
          <w:rStyle w:val="citation"/>
          <w:strike/>
          <w:color w:val="000000"/>
        </w:rPr>
        <w:t>2022</w:t>
      </w:r>
      <w:r w:rsidRPr="001B5817">
        <w:rPr>
          <w:strike/>
          <w:color w:val="000000"/>
        </w:rPr>
        <w:t xml:space="preserve">; </w:t>
      </w:r>
      <w:r w:rsidRPr="001B5817">
        <w:rPr>
          <w:rStyle w:val="Contrib"/>
          <w:strike/>
          <w:color w:val="000000"/>
        </w:rPr>
        <w:t>Rezatofighi</w:t>
      </w:r>
      <w:r w:rsidRPr="001B5817">
        <w:rPr>
          <w:rStyle w:val="citation"/>
          <w:strike/>
          <w:color w:val="000000"/>
        </w:rPr>
        <w:t xml:space="preserve"> et al.</w:t>
      </w:r>
      <w:r w:rsidRPr="001B5817">
        <w:rPr>
          <w:strike/>
          <w:color w:val="000000"/>
        </w:rPr>
        <w:t xml:space="preserve">, </w:t>
      </w:r>
      <w:r w:rsidRPr="001B5817">
        <w:rPr>
          <w:rStyle w:val="citation"/>
          <w:strike/>
          <w:color w:val="000000"/>
        </w:rPr>
        <w:t>2019</w:t>
      </w:r>
      <w:r w:rsidRPr="001B5817">
        <w:rPr>
          <w:strike/>
          <w:color w:val="000000"/>
        </w:rPr>
        <w:t>).</w:t>
      </w:r>
      <w:commentRangeEnd w:id="122"/>
      <w:r w:rsidRPr="001B5817">
        <w:rPr>
          <w:rStyle w:val="CommentReference"/>
          <w:rFonts w:eastAsia="Times New Roman" w:cs="Arial"/>
          <w:strike/>
          <w:szCs w:val="20"/>
        </w:rPr>
        <w:commentReference w:id="122"/>
      </w:r>
      <w:commentRangeEnd w:id="123"/>
      <w:r>
        <w:rPr>
          <w:rStyle w:val="CommentReference"/>
          <w:rFonts w:eastAsia="Times New Roman" w:cs="Arial"/>
          <w:szCs w:val="20"/>
        </w:rPr>
        <w:commentReference w:id="123"/>
      </w:r>
    </w:p>
    <w:p w14:paraId="781A3A22" w14:textId="77777777" w:rsidR="00ED48BB" w:rsidRDefault="00ED48BB" w:rsidP="00ED48BB">
      <w:pPr>
        <w:spacing w:line="480" w:lineRule="auto"/>
        <w:ind w:firstLine="720"/>
        <w:rPr>
          <w:color w:val="000000"/>
        </w:rPr>
      </w:pPr>
      <w:r>
        <w:rPr>
          <w:color w:val="000000"/>
        </w:rPr>
        <w:t>Because of the continuous growth and transformation of foliage, conventional methods of acquiring foliage data, such as UAVs (</w:t>
      </w:r>
      <w:r>
        <w:t>Suhaizad et al., 2023)</w:t>
      </w:r>
      <w:r>
        <w:rPr>
          <w:color w:val="000000"/>
        </w:rPr>
        <w:t xml:space="preserve"> and LiDAR (Q. Chen et al., 2022), have high operating costs and require substantial physical effort to maintain current information (Hematang et al., 2022). The proposed study aims to circumvent these challenges by leveraging more cost-effective and efficient alternatives, such as Google Street View and satellite images (Aikoh et al., 2023), in conjunction with advanced computer vision and machine learning models </w:t>
      </w:r>
      <w:r>
        <w:rPr>
          <w:color w:val="000000"/>
        </w:rPr>
        <w:lastRenderedPageBreak/>
        <w:t>for object detection (</w:t>
      </w:r>
      <w:r>
        <w:t>Shen et al., 2023; Y. Zhao et al., 2023</w:t>
      </w:r>
      <w:r>
        <w:rPr>
          <w:color w:val="000000"/>
        </w:rPr>
        <w:t xml:space="preserve">). </w:t>
      </w:r>
      <w:r>
        <w:t>The machine learning approach enables fast processing of large datasets, accurate vegetation filtering in complex environments (Mazzacca et al., 2022).</w:t>
      </w:r>
      <w:r>
        <w:rPr>
          <w:color w:val="000000"/>
        </w:rPr>
        <w:t xml:space="preserve"> </w:t>
      </w:r>
      <w:commentRangeStart w:id="126"/>
      <w:commentRangeStart w:id="127"/>
      <w:r w:rsidRPr="00332A6E">
        <w:rPr>
          <w:strike/>
          <w:color w:val="000000"/>
        </w:rPr>
        <w:t>(</w:t>
      </w:r>
      <w:r w:rsidRPr="00332A6E">
        <w:rPr>
          <w:rStyle w:val="Contrib"/>
          <w:strike/>
          <w:color w:val="000000"/>
        </w:rPr>
        <w:t>Aikoh</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Q. Chen</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Hematang</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Mazzacca</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Shen</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Suhaizad</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Y. Zhao</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w:t>
      </w:r>
      <w:commentRangeEnd w:id="126"/>
      <w:r w:rsidRPr="00332A6E">
        <w:rPr>
          <w:rStyle w:val="CommentReference"/>
          <w:rFonts w:eastAsia="Times New Roman" w:cs="Arial"/>
          <w:strike/>
          <w:szCs w:val="20"/>
        </w:rPr>
        <w:commentReference w:id="126"/>
      </w:r>
      <w:commentRangeEnd w:id="127"/>
      <w:r>
        <w:rPr>
          <w:rStyle w:val="CommentReference"/>
          <w:rFonts w:eastAsia="Times New Roman" w:cs="Arial"/>
          <w:szCs w:val="20"/>
        </w:rPr>
        <w:commentReference w:id="127"/>
      </w:r>
    </w:p>
    <w:p w14:paraId="21352D2E" w14:textId="77777777" w:rsidR="00ED48BB" w:rsidRDefault="00ED48BB" w:rsidP="00ED48BB">
      <w:pPr>
        <w:spacing w:line="480" w:lineRule="auto"/>
        <w:ind w:firstLine="720"/>
        <w:rPr>
          <w:color w:val="000000"/>
        </w:rPr>
      </w:pPr>
      <w:r>
        <w:rPr>
          <w:color w:val="000000"/>
        </w:rPr>
        <w:t xml:space="preserve">Ultimately, by creating a DT of an environment replete with foliage, this study seeks to equip network operators with a critical tool for deploying higher-frequency networks, such as those required for 5G and 6G technologies (Gabriele et al., 2023). </w:t>
      </w:r>
    </w:p>
    <w:p w14:paraId="1012F6E2" w14:textId="77777777" w:rsidR="00ED48BB" w:rsidRDefault="00ED48BB" w:rsidP="00ED48BB">
      <w:pPr>
        <w:spacing w:line="480" w:lineRule="auto"/>
        <w:ind w:firstLine="720"/>
        <w:rPr>
          <w:color w:val="000000"/>
        </w:rPr>
      </w:pPr>
      <w:r>
        <w:t>DT technology in optimizing and developing 5G networks by creating high-fidelity digital replicas of physical entities. These DTs evolve synchronously with their physical counterparts and can be used for various purposes such as enhancing preventive maintenance programs, predicting network performance, and optimizing decision-making processes in the network (</w:t>
      </w:r>
      <w:r>
        <w:rPr>
          <w:color w:val="000000"/>
        </w:rPr>
        <w:t xml:space="preserve">Nguyen et al., 2021). </w:t>
      </w:r>
      <w:r>
        <w:rPr>
          <w:shd w:val="clear" w:color="auto" w:fill="F9F9FE"/>
        </w:rPr>
        <w:t>DT technology plays a significant role in replicating physical assets digitally to optimize performance and maintenance (</w:t>
      </w:r>
      <w:r>
        <w:rPr>
          <w:color w:val="000000"/>
        </w:rPr>
        <w:t>Qi &amp; Tao, 2018)</w:t>
      </w:r>
      <w:r>
        <w:rPr>
          <w:shd w:val="clear" w:color="auto" w:fill="F9F9FE"/>
        </w:rPr>
        <w:t>.</w:t>
      </w:r>
      <w:r>
        <w:rPr>
          <w:color w:val="000000"/>
        </w:rPr>
        <w:t xml:space="preserve"> </w:t>
      </w:r>
    </w:p>
    <w:p w14:paraId="42960648" w14:textId="77777777" w:rsidR="00ED48BB" w:rsidRDefault="00ED48BB" w:rsidP="00ED48BB">
      <w:pPr>
        <w:spacing w:line="480" w:lineRule="auto"/>
        <w:ind w:firstLine="720"/>
        <w:rPr>
          <w:color w:val="000000"/>
        </w:rPr>
      </w:pPr>
      <w:r>
        <w:rPr>
          <w:color w:val="000000"/>
        </w:rPr>
        <w:t>The representation of foliage or vegetation in DTs as a key aspect of urban development projects. By utilizing automated procedural workflows, developers can create realistic representations of vegetation in Virtual Reality (VR) environments, allowing stakeholders to visualize and interact with green structures in urban settings. By integrating real-time sensor data, physical models, and simulations into DTs,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(Thuvander et al., 2022).</w:t>
      </w:r>
    </w:p>
    <w:p w14:paraId="107BCB41" w14:textId="77777777" w:rsidR="00ED48BB" w:rsidRPr="007926C9" w:rsidRDefault="00ED48BB" w:rsidP="00ED48BB">
      <w:pPr>
        <w:spacing w:line="480" w:lineRule="auto"/>
        <w:ind w:firstLine="720"/>
        <w:rPr>
          <w:color w:val="000000"/>
        </w:rPr>
      </w:pPr>
      <w:r>
        <w:lastRenderedPageBreak/>
        <w:t>DTs are instrumental in enhancing vegetation coverage analysis by creating a virtual representation of the research area, enabling high-accuracy plant identification through Convolutional Neural Network modeling. This technology facilitates the assessment of spatial-temporal characteristics and changes in vegetation coverage, providing valuable insights into the impact of urban expansion on the natural environment. By integrating Digital Twins with multispectral data from various sources like satellite remote sensing, surveys, the study offers a comprehensive understanding of vegetation dynamics and supports informed decision-making for sustainable urban development practices (</w:t>
      </w:r>
      <w:r>
        <w:rPr>
          <w:color w:val="000000"/>
        </w:rPr>
        <w:t>D. Zhao et al., 2022)</w:t>
      </w:r>
      <w:r>
        <w:t>.</w:t>
      </w:r>
    </w:p>
    <w:p w14:paraId="783140F2" w14:textId="77777777" w:rsidR="00ED48BB" w:rsidRPr="00DD1D53" w:rsidRDefault="00ED48BB" w:rsidP="00ED48BB">
      <w:pPr>
        <w:spacing w:line="480" w:lineRule="auto"/>
        <w:ind w:firstLine="720"/>
        <w:rPr>
          <w:color w:val="000000"/>
        </w:rPr>
      </w:pPr>
      <w:r>
        <w:rPr>
          <w:color w:val="000000"/>
        </w:rPr>
        <w:t xml:space="preserve">This digital twin representation of foliage tool is intended to facilitate optimal node placement for enhanced coverage and user experience, addressing one of the main challenges, foliage impact in mmW network deployment. </w:t>
      </w:r>
      <w:r w:rsidRPr="007926C9">
        <w:rPr>
          <w:strike/>
          <w:color w:val="000000"/>
        </w:rPr>
        <w:t>(</w:t>
      </w:r>
      <w:commentRangeStart w:id="128"/>
      <w:commentRangeStart w:id="129"/>
      <w:r w:rsidRPr="007926C9">
        <w:rPr>
          <w:rStyle w:val="Contrib"/>
          <w:strike/>
          <w:color w:val="000000"/>
        </w:rPr>
        <w:t>Gabriele</w:t>
      </w:r>
      <w:r w:rsidRPr="007926C9">
        <w:rPr>
          <w:rStyle w:val="citation"/>
          <w:strike/>
          <w:color w:val="000000"/>
        </w:rPr>
        <w:t xml:space="preserve"> et al.</w:t>
      </w:r>
      <w:r w:rsidRPr="007926C9">
        <w:rPr>
          <w:strike/>
          <w:color w:val="000000"/>
        </w:rPr>
        <w:t xml:space="preserve">, </w:t>
      </w:r>
      <w:r w:rsidRPr="007926C9">
        <w:rPr>
          <w:rStyle w:val="citation"/>
          <w:strike/>
          <w:color w:val="000000"/>
        </w:rPr>
        <w:t>2023</w:t>
      </w:r>
      <w:r w:rsidRPr="007926C9">
        <w:rPr>
          <w:strike/>
          <w:color w:val="000000"/>
        </w:rPr>
        <w:t xml:space="preserve">; </w:t>
      </w:r>
      <w:r w:rsidRPr="007926C9">
        <w:rPr>
          <w:rStyle w:val="Contrib"/>
          <w:strike/>
          <w:color w:val="000000"/>
        </w:rPr>
        <w:t>Nguyen</w:t>
      </w:r>
      <w:r w:rsidRPr="007926C9">
        <w:rPr>
          <w:rStyle w:val="citation"/>
          <w:strike/>
          <w:color w:val="000000"/>
        </w:rPr>
        <w:t xml:space="preserve"> et al.</w:t>
      </w:r>
      <w:r w:rsidRPr="007926C9">
        <w:rPr>
          <w:strike/>
          <w:color w:val="000000"/>
        </w:rPr>
        <w:t xml:space="preserve">, </w:t>
      </w:r>
      <w:r w:rsidRPr="007926C9">
        <w:rPr>
          <w:rStyle w:val="citation"/>
          <w:strike/>
          <w:color w:val="000000"/>
        </w:rPr>
        <w:t>2021</w:t>
      </w:r>
      <w:r w:rsidRPr="007926C9">
        <w:rPr>
          <w:strike/>
          <w:color w:val="000000"/>
        </w:rPr>
        <w:t xml:space="preserve">; </w:t>
      </w:r>
      <w:r w:rsidRPr="007926C9">
        <w:rPr>
          <w:rStyle w:val="Contrib"/>
          <w:strike/>
          <w:color w:val="000000"/>
        </w:rPr>
        <w:t>Qi</w:t>
      </w:r>
      <w:r w:rsidRPr="007926C9">
        <w:rPr>
          <w:rStyle w:val="citation"/>
          <w:strike/>
          <w:color w:val="000000"/>
        </w:rPr>
        <w:t xml:space="preserve"> &amp; </w:t>
      </w:r>
      <w:r w:rsidRPr="007926C9">
        <w:rPr>
          <w:rStyle w:val="Contrib"/>
          <w:strike/>
          <w:color w:val="000000"/>
        </w:rPr>
        <w:t>Tao</w:t>
      </w:r>
      <w:r w:rsidRPr="007926C9">
        <w:rPr>
          <w:strike/>
          <w:color w:val="000000"/>
        </w:rPr>
        <w:t xml:space="preserve">, </w:t>
      </w:r>
      <w:r w:rsidRPr="007926C9">
        <w:rPr>
          <w:rStyle w:val="citation"/>
          <w:strike/>
          <w:color w:val="000000"/>
        </w:rPr>
        <w:t>2018</w:t>
      </w:r>
      <w:r w:rsidRPr="007926C9">
        <w:rPr>
          <w:strike/>
          <w:color w:val="000000"/>
        </w:rPr>
        <w:t xml:space="preserve">; </w:t>
      </w:r>
      <w:r w:rsidRPr="007926C9">
        <w:rPr>
          <w:rStyle w:val="Contrib"/>
          <w:strike/>
          <w:color w:val="000000"/>
        </w:rPr>
        <w:t>Thuvander</w:t>
      </w:r>
      <w:r w:rsidRPr="007926C9">
        <w:rPr>
          <w:rStyle w:val="citation"/>
          <w:strike/>
          <w:color w:val="000000"/>
        </w:rPr>
        <w:t xml:space="preserve"> et al.</w:t>
      </w:r>
      <w:r w:rsidRPr="007926C9">
        <w:rPr>
          <w:strike/>
          <w:color w:val="000000"/>
        </w:rPr>
        <w:t xml:space="preserve">, </w:t>
      </w:r>
      <w:r w:rsidRPr="007926C9">
        <w:rPr>
          <w:rStyle w:val="citation"/>
          <w:strike/>
          <w:color w:val="000000"/>
        </w:rPr>
        <w:t>2022</w:t>
      </w:r>
      <w:r w:rsidRPr="007926C9">
        <w:rPr>
          <w:strike/>
          <w:color w:val="000000"/>
        </w:rPr>
        <w:t xml:space="preserve">; </w:t>
      </w:r>
      <w:r w:rsidRPr="007926C9">
        <w:rPr>
          <w:rStyle w:val="Contrib"/>
          <w:strike/>
          <w:color w:val="000000"/>
        </w:rPr>
        <w:t>D. Zhao</w:t>
      </w:r>
      <w:r w:rsidRPr="007926C9">
        <w:rPr>
          <w:rStyle w:val="citation"/>
          <w:strike/>
          <w:color w:val="000000"/>
        </w:rPr>
        <w:t xml:space="preserve"> et al.</w:t>
      </w:r>
      <w:r w:rsidRPr="007926C9">
        <w:rPr>
          <w:strike/>
          <w:color w:val="000000"/>
        </w:rPr>
        <w:t xml:space="preserve">, </w:t>
      </w:r>
      <w:r w:rsidRPr="007926C9">
        <w:rPr>
          <w:rStyle w:val="citation"/>
          <w:strike/>
          <w:color w:val="000000"/>
        </w:rPr>
        <w:t>2022</w:t>
      </w:r>
      <w:r w:rsidRPr="007926C9">
        <w:rPr>
          <w:strike/>
          <w:color w:val="000000"/>
        </w:rPr>
        <w:t>).</w:t>
      </w:r>
      <w:commentRangeEnd w:id="128"/>
      <w:r>
        <w:rPr>
          <w:rStyle w:val="CommentReference"/>
          <w:rFonts w:eastAsia="Times New Roman" w:cs="Arial"/>
          <w:szCs w:val="20"/>
        </w:rPr>
        <w:commentReference w:id="128"/>
      </w:r>
      <w:commentRangeEnd w:id="129"/>
      <w:r>
        <w:rPr>
          <w:rStyle w:val="CommentReference"/>
          <w:rFonts w:eastAsia="Times New Roman" w:cs="Arial"/>
          <w:szCs w:val="20"/>
        </w:rPr>
        <w:commentReference w:id="129"/>
      </w:r>
      <w:r>
        <w:rPr>
          <w:color w:val="000000"/>
        </w:rPr>
        <w:t xml:space="preserve"> </w:t>
      </w:r>
      <w:commentRangeStart w:id="130"/>
      <w:commentRangeStart w:id="131"/>
      <w:r w:rsidRPr="4305B856">
        <w:rPr>
          <w:color w:val="000000" w:themeColor="text1"/>
        </w:rPr>
        <w:t>This literature review delineates the study’s comprehensive approach, positioning it at the forefront of addressing the complex interplay between natural vegetation and advanced wireless communication technologies.</w:t>
      </w:r>
      <w:commentRangeEnd w:id="130"/>
      <w:r>
        <w:rPr>
          <w:rStyle w:val="CommentReference"/>
        </w:rPr>
        <w:commentReference w:id="130"/>
      </w:r>
      <w:commentRangeEnd w:id="131"/>
      <w:r>
        <w:rPr>
          <w:rStyle w:val="CommentReference"/>
          <w:rFonts w:eastAsia="Times New Roman" w:cs="Arial"/>
          <w:szCs w:val="20"/>
        </w:rPr>
        <w:commentReference w:id="131"/>
      </w:r>
    </w:p>
    <w:p w14:paraId="149576EF" w14:textId="77777777" w:rsidR="00ED48BB" w:rsidRDefault="00ED48BB" w:rsidP="00ED48BB">
      <w:pPr>
        <w:pStyle w:val="Heading2"/>
        <w:rPr>
          <w:shd w:val="clear" w:color="auto" w:fill="FFFFFF"/>
        </w:rPr>
      </w:pPr>
      <w:bookmarkStart w:id="132" w:name="_Toc165902219"/>
      <w:bookmarkStart w:id="133" w:name="_Toc169701547"/>
      <w:r>
        <w:rPr>
          <w:shd w:val="clear" w:color="auto" w:fill="FFFFFF"/>
        </w:rPr>
        <w:t>Key Areas in Building Digital Twin Representation of Foliage</w:t>
      </w:r>
      <w:bookmarkEnd w:id="132"/>
      <w:bookmarkEnd w:id="133"/>
    </w:p>
    <w:p w14:paraId="45005B68" w14:textId="77777777" w:rsidR="00ED48BB" w:rsidRDefault="00ED48BB" w:rsidP="00ED48BB">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39BF818B" w14:textId="77777777" w:rsidR="00ED48BB" w:rsidRDefault="00ED48BB" w:rsidP="00ED48BB">
      <w:pPr>
        <w:pStyle w:val="Heading3"/>
      </w:pPr>
      <w:r>
        <w:rPr>
          <w:shd w:val="clear" w:color="auto" w:fill="FFFFFF"/>
        </w:rPr>
        <w:lastRenderedPageBreak/>
        <w:t>Challenges in mmW Network Planning</w:t>
      </w:r>
    </w:p>
    <w:p w14:paraId="02D98665" w14:textId="77777777" w:rsidR="00ED48BB" w:rsidRDefault="00ED48BB" w:rsidP="00ED48BB">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network performance, capacity expansion for IoT applications, spectrum efficiency, support for innovative use cases, and future-proofing networks for evolving technologies. Leveraging mmW technology enables operators to deliver high-speed, low-latency connectivity, accommodate a large number of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6E057C72" w14:textId="77777777" w:rsidR="00ED48BB" w:rsidRDefault="00ED48BB" w:rsidP="00ED48BB">
      <w:pPr>
        <w:spacing w:line="480" w:lineRule="auto"/>
        <w:ind w:firstLine="720"/>
        <w:rPr>
          <w:color w:val="000000"/>
        </w:rPr>
      </w:pPr>
      <w:r>
        <w:rPr>
          <w:color w:val="000000"/>
        </w:rPr>
        <w:t xml:space="preserve">The mmW technology faces several challenges in 5G networks, including high propagation losses, limited range, obstruction sensitivity, fading and reflections, equipment and infrastructure requirements, and regulatory </w:t>
      </w:r>
      <w:r w:rsidRPr="003E5C00">
        <w:t>considerations (Abdullah et al., 2020). There</w:t>
      </w:r>
      <w:r>
        <w:rPr>
          <w:color w:val="000000"/>
        </w:rPr>
        <w:t xml:space="preserve"> are several challenges associated with mmW frequencies, including their susceptibility to atmospheric absorption, scattering, and penetration losses through obstacles like buildings and vegetation (</w:t>
      </w:r>
      <w:r>
        <w:rPr>
          <w:rStyle w:val="citation"/>
          <w:color w:val="000000"/>
        </w:rPr>
        <w:t>Figure</w:t>
      </w:r>
      <w:r>
        <w:rPr>
          <w:color w:val="000000"/>
        </w:rPr>
        <w:t xml:space="preserve"> </w:t>
      </w:r>
      <w:r>
        <w:rPr>
          <w:rStyle w:val="citation"/>
          <w:color w:val="000000"/>
        </w:rPr>
        <w:t>4</w:t>
      </w:r>
      <w:r>
        <w:rPr>
          <w:color w:val="000000"/>
        </w:rPr>
        <w:t>)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t xml:space="preserve">It is crucial to study foliage or vegetation to better understand path loss in 5G networks and to optimize their deployment. </w:t>
      </w:r>
      <w:r>
        <w:rPr>
          <w:color w:val="000000"/>
        </w:rPr>
        <w:t>Vegetation plays a crucial role in causing attenuation and signal loss in mmW propagation due to scattering and absorption effects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By analyzing the impact of foliage on signal propagation, researchers can gain insights into the specific challenges posed by vegetation, such as signal penetration through leaves, branches, and tree structures </w:t>
      </w:r>
      <w:r>
        <w:t>(</w:t>
      </w:r>
      <w:r>
        <w:rPr>
          <w:rStyle w:val="contrib0"/>
        </w:rPr>
        <w:t>Farooq</w:t>
      </w:r>
      <w:r>
        <w:rPr>
          <w:rStyle w:val="contriblist"/>
        </w:rPr>
        <w:t xml:space="preserve"> &amp; </w:t>
      </w:r>
      <w:r>
        <w:rPr>
          <w:rStyle w:val="contrib0"/>
        </w:rPr>
        <w:t>Lokam</w:t>
      </w:r>
      <w:r>
        <w:t xml:space="preserve">, </w:t>
      </w:r>
      <w:r>
        <w:rPr>
          <w:rStyle w:val="Date4"/>
        </w:rPr>
        <w:t>2023</w:t>
      </w:r>
      <w:r>
        <w:t xml:space="preserve">; </w:t>
      </w:r>
      <w:r>
        <w:rPr>
          <w:rStyle w:val="contrib0"/>
        </w:rPr>
        <w:t>Najafova</w:t>
      </w:r>
      <w:r>
        <w:t xml:space="preserve">, </w:t>
      </w:r>
      <w:r>
        <w:rPr>
          <w:rStyle w:val="Date4"/>
        </w:rPr>
        <w:lastRenderedPageBreak/>
        <w:t>2022</w:t>
      </w:r>
      <w:r>
        <w:t>)</w:t>
      </w:r>
      <w:r>
        <w:rPr>
          <w:color w:val="000000"/>
        </w:rPr>
        <w:t xml:space="preserve"> </w:t>
      </w:r>
      <w:r w:rsidRPr="00B31159">
        <w:rPr>
          <w:strike/>
          <w:color w:val="000000"/>
        </w:rPr>
        <w:t>(</w:t>
      </w:r>
      <w:commentRangeStart w:id="134"/>
      <w:commentRangeStart w:id="135"/>
      <w:r w:rsidRPr="00B31159">
        <w:rPr>
          <w:rStyle w:val="Contrib"/>
          <w:strike/>
          <w:color w:val="000000"/>
        </w:rPr>
        <w:t>Abdullah</w:t>
      </w:r>
      <w:r w:rsidRPr="00B31159">
        <w:rPr>
          <w:rStyle w:val="citation"/>
          <w:strike/>
          <w:color w:val="000000"/>
        </w:rPr>
        <w:t xml:space="preserve"> et al.</w:t>
      </w:r>
      <w:r w:rsidRPr="00B31159">
        <w:rPr>
          <w:strike/>
          <w:color w:val="000000"/>
        </w:rPr>
        <w:t xml:space="preserve">, </w:t>
      </w:r>
      <w:r w:rsidRPr="00B31159">
        <w:rPr>
          <w:rStyle w:val="citation"/>
          <w:strike/>
          <w:color w:val="000000"/>
        </w:rPr>
        <w:t>2020</w:t>
      </w:r>
      <w:r w:rsidRPr="00B31159">
        <w:rPr>
          <w:strike/>
          <w:color w:val="000000"/>
        </w:rPr>
        <w:t xml:space="preserve">; </w:t>
      </w:r>
      <w:r w:rsidRPr="00B31159">
        <w:rPr>
          <w:rStyle w:val="Contrib"/>
          <w:strike/>
          <w:color w:val="000000"/>
        </w:rPr>
        <w:t>Barb</w:t>
      </w:r>
      <w:r w:rsidRPr="00B31159">
        <w:rPr>
          <w:rStyle w:val="citation"/>
          <w:strike/>
          <w:color w:val="000000"/>
        </w:rPr>
        <w:t xml:space="preserve"> et al.</w:t>
      </w:r>
      <w:r w:rsidRPr="00B31159">
        <w:rPr>
          <w:strike/>
          <w:color w:val="000000"/>
        </w:rPr>
        <w:t xml:space="preserve">, </w:t>
      </w:r>
      <w:r w:rsidRPr="00B31159">
        <w:rPr>
          <w:rStyle w:val="citation"/>
          <w:strike/>
          <w:color w:val="000000"/>
        </w:rPr>
        <w:t>2022</w:t>
      </w:r>
      <w:r w:rsidRPr="00B31159">
        <w:rPr>
          <w:strike/>
          <w:color w:val="000000"/>
        </w:rPr>
        <w:t xml:space="preserve">; </w:t>
      </w:r>
      <w:r w:rsidRPr="00B31159">
        <w:rPr>
          <w:rStyle w:val="Contrib"/>
          <w:strike/>
          <w:color w:val="000000"/>
        </w:rPr>
        <w:t>Chikhale</w:t>
      </w:r>
      <w:r w:rsidRPr="00B31159">
        <w:rPr>
          <w:rStyle w:val="citation"/>
          <w:strike/>
          <w:color w:val="000000"/>
        </w:rPr>
        <w:t xml:space="preserve"> et al.</w:t>
      </w:r>
      <w:r w:rsidRPr="00B31159">
        <w:rPr>
          <w:strike/>
          <w:color w:val="000000"/>
        </w:rPr>
        <w:t xml:space="preserve">, </w:t>
      </w:r>
      <w:r w:rsidRPr="00B31159">
        <w:rPr>
          <w:rStyle w:val="citation"/>
          <w:strike/>
          <w:color w:val="000000"/>
        </w:rPr>
        <w:t>2022</w:t>
      </w:r>
      <w:r w:rsidRPr="00B31159">
        <w:rPr>
          <w:strike/>
          <w:color w:val="000000"/>
        </w:rPr>
        <w:t xml:space="preserve">; </w:t>
      </w:r>
      <w:r w:rsidRPr="00B31159">
        <w:rPr>
          <w:rStyle w:val="Contrib"/>
          <w:strike/>
          <w:color w:val="000000"/>
        </w:rPr>
        <w:t>Farooq</w:t>
      </w:r>
      <w:r w:rsidRPr="00B31159">
        <w:rPr>
          <w:rStyle w:val="citation"/>
          <w:strike/>
          <w:color w:val="000000"/>
        </w:rPr>
        <w:t xml:space="preserve"> &amp; </w:t>
      </w:r>
      <w:r w:rsidRPr="00B31159">
        <w:rPr>
          <w:rStyle w:val="Contrib"/>
          <w:strike/>
          <w:color w:val="000000"/>
        </w:rPr>
        <w:t>Lokam</w:t>
      </w:r>
      <w:r w:rsidRPr="00B31159">
        <w:rPr>
          <w:strike/>
          <w:color w:val="000000"/>
        </w:rPr>
        <w:t xml:space="preserve">, </w:t>
      </w:r>
      <w:r w:rsidRPr="00B31159">
        <w:rPr>
          <w:rStyle w:val="citation"/>
          <w:strike/>
          <w:color w:val="000000"/>
        </w:rPr>
        <w:t>2023</w:t>
      </w:r>
      <w:r w:rsidRPr="00B31159">
        <w:rPr>
          <w:strike/>
          <w:color w:val="000000"/>
        </w:rPr>
        <w:t xml:space="preserve">; </w:t>
      </w:r>
      <w:r w:rsidRPr="00B31159">
        <w:rPr>
          <w:rStyle w:val="Contrib"/>
          <w:strike/>
          <w:color w:val="000000"/>
        </w:rPr>
        <w:t>Y. Zhang</w:t>
      </w:r>
      <w:r w:rsidRPr="00B31159">
        <w:rPr>
          <w:rStyle w:val="citation"/>
          <w:strike/>
          <w:color w:val="000000"/>
        </w:rPr>
        <w:t xml:space="preserve"> et al.</w:t>
      </w:r>
      <w:r w:rsidRPr="00B31159">
        <w:rPr>
          <w:strike/>
          <w:color w:val="000000"/>
        </w:rPr>
        <w:t xml:space="preserve">, </w:t>
      </w:r>
      <w:r w:rsidRPr="00B31159">
        <w:rPr>
          <w:rStyle w:val="citation"/>
          <w:strike/>
          <w:color w:val="000000"/>
        </w:rPr>
        <w:t>2019</w:t>
      </w:r>
      <w:r w:rsidRPr="00B31159">
        <w:rPr>
          <w:strike/>
          <w:color w:val="000000"/>
        </w:rPr>
        <w:t>)</w:t>
      </w:r>
      <w:r>
        <w:rPr>
          <w:color w:val="000000"/>
        </w:rPr>
        <w:t>.</w:t>
      </w:r>
      <w:commentRangeEnd w:id="134"/>
      <w:r>
        <w:rPr>
          <w:rStyle w:val="CommentReference"/>
          <w:rFonts w:eastAsia="Times New Roman" w:cs="Arial"/>
          <w:szCs w:val="20"/>
        </w:rPr>
        <w:commentReference w:id="134"/>
      </w:r>
      <w:commentRangeEnd w:id="135"/>
      <w:r>
        <w:rPr>
          <w:rStyle w:val="CommentReference"/>
          <w:rFonts w:eastAsia="Times New Roman" w:cs="Arial"/>
          <w:szCs w:val="20"/>
        </w:rPr>
        <w:commentReference w:id="135"/>
      </w:r>
    </w:p>
    <w:p w14:paraId="6384249D" w14:textId="77777777" w:rsidR="00ED48BB" w:rsidRDefault="00ED48BB" w:rsidP="00ED48BB">
      <w:pPr>
        <w:spacing w:line="480" w:lineRule="auto"/>
        <w:ind w:firstLine="720"/>
        <w:rPr>
          <w:color w:val="000000"/>
        </w:rPr>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5F7D8DE6" w14:textId="77777777" w:rsidR="00ED48BB" w:rsidRDefault="00ED48BB" w:rsidP="00ED48BB">
      <w:pPr>
        <w:pStyle w:val="embeddedapa-figure-label"/>
        <w:spacing w:line="480" w:lineRule="auto"/>
        <w:rPr>
          <w:color w:val="000000"/>
        </w:rPr>
      </w:pPr>
    </w:p>
    <w:p w14:paraId="619CD83B" w14:textId="5F53ECA5" w:rsidR="00ED48BB" w:rsidRPr="00CD2DAD" w:rsidRDefault="00ED48BB" w:rsidP="00ED48BB">
      <w:pPr>
        <w:pStyle w:val="Caption"/>
      </w:pPr>
      <w:bookmarkStart w:id="136" w:name="_Toc165902046"/>
      <w:bookmarkStart w:id="137" w:name="_Toc169701675"/>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r w:rsidR="004C6839">
        <w:t xml:space="preserve"> </w:t>
      </w:r>
      <w:r w:rsidR="004C6839">
        <w:br/>
      </w:r>
      <w:r w:rsidRPr="00CD2DAD">
        <w:rPr>
          <w:rFonts w:eastAsia="Times New Roman" w:cs="Times New Roman"/>
          <w:i/>
          <w:color w:val="000000"/>
          <w:szCs w:val="24"/>
        </w:rPr>
        <w:t>Obstacles in 5G Millimeter-Wave Deployment</w:t>
      </w:r>
      <w:bookmarkEnd w:id="136"/>
      <w:bookmarkEnd w:id="137"/>
    </w:p>
    <w:p w14:paraId="592027C6" w14:textId="77777777" w:rsidR="00ED48BB" w:rsidRDefault="00ED48BB" w:rsidP="00ED48BB">
      <w:pPr>
        <w:pStyle w:val="embeddedembedded-img"/>
        <w:spacing w:line="480" w:lineRule="auto"/>
        <w:rPr>
          <w:color w:val="000000"/>
        </w:rPr>
      </w:pPr>
      <w:r>
        <w:rPr>
          <w:noProof/>
          <w:color w:val="000000"/>
        </w:rPr>
        <w:drawing>
          <wp:inline distT="0" distB="0" distL="0" distR="0" wp14:anchorId="6ABA64F6" wp14:editId="0BC02FED">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23"/>
                    <a:stretch>
                      <a:fillRect/>
                    </a:stretch>
                  </pic:blipFill>
                  <pic:spPr>
                    <a:xfrm>
                      <a:off x="0" y="0"/>
                      <a:ext cx="4762500" cy="2446311"/>
                    </a:xfrm>
                    <a:prstGeom prst="rect">
                      <a:avLst/>
                    </a:prstGeom>
                  </pic:spPr>
                </pic:pic>
              </a:graphicData>
            </a:graphic>
          </wp:inline>
        </w:drawing>
      </w:r>
    </w:p>
    <w:p w14:paraId="41A2B6B0" w14:textId="77777777" w:rsidR="00ED48BB" w:rsidRDefault="00ED48BB" w:rsidP="00ED48BB">
      <w:pPr>
        <w:spacing w:line="480" w:lineRule="auto"/>
        <w:rPr>
          <w:i/>
          <w:iCs/>
          <w:color w:val="000000"/>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1A475D06" w14:textId="77777777" w:rsidR="00ED48BB" w:rsidRPr="00DA46F2" w:rsidRDefault="00ED48BB" w:rsidP="00ED48BB">
      <w:pPr>
        <w:spacing w:line="480" w:lineRule="auto"/>
        <w:ind w:firstLine="720"/>
        <w:rPr>
          <w:shd w:val="clear" w:color="auto" w:fill="FFFFFF"/>
        </w:rPr>
      </w:pPr>
    </w:p>
    <w:p w14:paraId="3EC875EA" w14:textId="77777777" w:rsidR="00ED48BB" w:rsidRPr="00C13616" w:rsidRDefault="00ED48BB" w:rsidP="00ED48BB">
      <w:pPr>
        <w:pStyle w:val="Heading3"/>
        <w:rPr>
          <w:shd w:val="clear" w:color="auto" w:fill="FFFFFF"/>
        </w:rPr>
      </w:pPr>
      <w:r w:rsidRPr="00C13616">
        <w:rPr>
          <w:shd w:val="clear" w:color="auto" w:fill="FFFFFF"/>
        </w:rPr>
        <w:t>Role of Foliage in mmW Wireless Network Planning and Deployment</w:t>
      </w:r>
    </w:p>
    <w:p w14:paraId="2B605778" w14:textId="77777777" w:rsidR="00ED48BB" w:rsidRDefault="00ED48BB" w:rsidP="00ED48BB">
      <w:pPr>
        <w:spacing w:line="480" w:lineRule="auto"/>
        <w:ind w:firstLine="720"/>
        <w:rPr>
          <w:color w:val="000000"/>
        </w:rPr>
      </w:pPr>
      <w:r>
        <w:rPr>
          <w:color w:val="000000"/>
        </w:rPr>
        <w:t xml:space="preserve">In 5G millimeter-wave (mmWave) networks, foliage or vegetation plays a crucial role by causing signal attenuation through scattering and absorption effects. The presence of leaves, branches, tree trunks, and twigs in foliage environments can obstruct and scatter mmWave </w:t>
      </w:r>
      <w:r>
        <w:rPr>
          <w:color w:val="000000"/>
        </w:rPr>
        <w:lastRenderedPageBreak/>
        <w:t>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mmWave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2A0858AF" w14:textId="77777777" w:rsidR="00ED48BB" w:rsidRDefault="00ED48BB" w:rsidP="00ED48BB">
      <w:pPr>
        <w:spacing w:line="480" w:lineRule="auto"/>
        <w:ind w:firstLine="720"/>
        <w:rPr>
          <w:color w:val="000000"/>
        </w:rPr>
      </w:pPr>
      <w:r>
        <w:rPr>
          <w:color w:val="000000"/>
        </w:rPr>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1D3EECFF" w14:textId="77777777" w:rsidR="00ED48BB" w:rsidRDefault="00ED48BB" w:rsidP="00ED48BB">
      <w:pPr>
        <w:spacing w:line="480" w:lineRule="auto"/>
        <w:ind w:firstLine="720"/>
        <w:rPr>
          <w:color w:val="000000"/>
        </w:rPr>
      </w:pPr>
      <w:r>
        <w:rPr>
          <w:color w:val="000000"/>
        </w:rPr>
        <w:t>Foliage depth plays a crucial role in determining the optimal deployment of mmW networks and the coverage area in the presence of foliage obstacles</w:t>
      </w:r>
      <w:r w:rsidRPr="4305B856">
        <w:rPr>
          <w:color w:val="000000" w:themeColor="text1"/>
        </w:rPr>
        <w:t xml:space="preserve">. </w:t>
      </w:r>
      <w:commentRangeStart w:id="138"/>
      <w:commentRangeStart w:id="139"/>
      <w:commentRangeStart w:id="140"/>
      <w:r w:rsidRPr="4305B856">
        <w:rPr>
          <w:color w:val="000000" w:themeColor="text1"/>
        </w:rPr>
        <w:t>Vegetation loss rises precisely proportional to the depth of the vegetation</w:t>
      </w:r>
      <w:commentRangeEnd w:id="138"/>
      <w:r>
        <w:rPr>
          <w:rStyle w:val="CommentReference"/>
        </w:rPr>
        <w:commentReference w:id="138"/>
      </w:r>
      <w:commentRangeEnd w:id="139"/>
      <w:r>
        <w:rPr>
          <w:rStyle w:val="CommentReference"/>
          <w:rFonts w:eastAsia="Times New Roman" w:cs="Arial"/>
          <w:szCs w:val="20"/>
        </w:rPr>
        <w:commentReference w:id="139"/>
      </w:r>
      <w:commentRangeEnd w:id="140"/>
      <w:r>
        <w:rPr>
          <w:rStyle w:val="CommentReference"/>
          <w:rFonts w:eastAsia="Times New Roman" w:cs="Arial"/>
          <w:szCs w:val="20"/>
        </w:rPr>
        <w:commentReference w:id="140"/>
      </w:r>
      <w:r w:rsidRPr="4305B856">
        <w:rPr>
          <w:color w:val="000000" w:themeColor="text1"/>
        </w:rPr>
        <w:t>,</w:t>
      </w:r>
      <w:r>
        <w:rPr>
          <w:color w:val="000000"/>
        </w:rPr>
        <w:t xml:space="preserve"> as shown by the graph (</w:t>
      </w:r>
      <w:r>
        <w:rPr>
          <w:rStyle w:val="citation"/>
          <w:color w:val="000000"/>
        </w:rPr>
        <w:t>Figure</w:t>
      </w:r>
      <w:r>
        <w:rPr>
          <w:color w:val="000000"/>
        </w:rPr>
        <w:t xml:space="preserve"> </w:t>
      </w:r>
      <w:r>
        <w:rPr>
          <w:rStyle w:val="citation"/>
          <w:color w:val="000000"/>
        </w:rPr>
        <w:t>5</w:t>
      </w:r>
      <w:r>
        <w:rPr>
          <w:color w:val="000000"/>
        </w:rPr>
        <w:t>). The findings suggest that foliage attenuation can pose challenges to mmW or 5G network deployment by limiting signal propagation and coverage range, thereby affecting the overall 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1216A7B0" w14:textId="77777777" w:rsidR="00ED48BB" w:rsidRDefault="00ED48BB" w:rsidP="00ED48BB">
      <w:pPr>
        <w:spacing w:line="480" w:lineRule="auto"/>
        <w:ind w:firstLine="720"/>
        <w:rPr>
          <w:color w:val="000000"/>
        </w:rPr>
      </w:pPr>
      <w:r>
        <w:rPr>
          <w:color w:val="000000"/>
        </w:rPr>
        <w:lastRenderedPageBreak/>
        <w:t>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4EAA1259" w14:textId="61B266FB" w:rsidR="00ED48BB" w:rsidRPr="00DE737F" w:rsidRDefault="00ED48BB" w:rsidP="00ED48BB">
      <w:pPr>
        <w:pStyle w:val="Caption"/>
      </w:pPr>
      <w:bookmarkStart w:id="141" w:name="_Toc165902047"/>
      <w:bookmarkStart w:id="142" w:name="_Toc169701676"/>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r w:rsidR="00DE737F">
        <w:t xml:space="preserve"> </w:t>
      </w:r>
      <w:r w:rsidR="00DE737F">
        <w:br/>
      </w:r>
      <w:r w:rsidRPr="4305B856">
        <w:rPr>
          <w:rFonts w:eastAsia="Times New Roman" w:cs="Times New Roman"/>
          <w:i/>
          <w:color w:val="000000" w:themeColor="text1"/>
        </w:rPr>
        <w:t>Vegetation Loss Simulation Results</w:t>
      </w:r>
      <w:bookmarkEnd w:id="141"/>
      <w:bookmarkEnd w:id="142"/>
    </w:p>
    <w:p w14:paraId="6D8EB66C" w14:textId="77777777" w:rsidR="00ED48BB" w:rsidRDefault="00ED48BB" w:rsidP="00ED48BB">
      <w:pPr>
        <w:pStyle w:val="embeddedembedded-img"/>
        <w:spacing w:line="480" w:lineRule="auto"/>
        <w:rPr>
          <w:color w:val="000000"/>
        </w:rPr>
      </w:pPr>
      <w:commentRangeStart w:id="143"/>
      <w:commentRangeStart w:id="144"/>
      <w:commentRangeEnd w:id="143"/>
      <w:r>
        <w:rPr>
          <w:rStyle w:val="CommentReference"/>
        </w:rPr>
        <w:commentReference w:id="143"/>
      </w:r>
      <w:commentRangeEnd w:id="144"/>
      <w:r>
        <w:rPr>
          <w:rStyle w:val="CommentReference"/>
          <w:rFonts w:cs="Arial"/>
          <w:szCs w:val="20"/>
        </w:rPr>
        <w:commentReference w:id="144"/>
      </w:r>
      <w:r>
        <w:rPr>
          <w:noProof/>
        </w:rPr>
        <w:drawing>
          <wp:inline distT="0" distB="0" distL="0" distR="0" wp14:anchorId="66FB428E" wp14:editId="649D0491">
            <wp:extent cx="5943600" cy="3770630"/>
            <wp:effectExtent l="0" t="0" r="0" b="5715"/>
            <wp:docPr id="1156819701" name="Picture 3"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9701" name="Picture 3" descr="A graph of different model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70630"/>
                    </a:xfrm>
                    <a:prstGeom prst="rect">
                      <a:avLst/>
                    </a:prstGeom>
                    <a:noFill/>
                    <a:ln>
                      <a:noFill/>
                    </a:ln>
                  </pic:spPr>
                </pic:pic>
              </a:graphicData>
            </a:graphic>
          </wp:inline>
        </w:drawing>
      </w:r>
    </w:p>
    <w:p w14:paraId="16F94220"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736A86E2" w14:textId="77777777" w:rsidR="00ED48BB" w:rsidRDefault="00ED48BB" w:rsidP="00ED48BB">
      <w:pPr>
        <w:pStyle w:val="Heading3"/>
        <w:rPr>
          <w:shd w:val="clear" w:color="auto" w:fill="FFFFFF"/>
        </w:rPr>
      </w:pPr>
      <w:r w:rsidRPr="00C13616">
        <w:rPr>
          <w:shd w:val="clear" w:color="auto" w:fill="FFFFFF"/>
        </w:rPr>
        <w:lastRenderedPageBreak/>
        <w:t>Traditional Datasets from LiDAR and UAV data</w:t>
      </w:r>
    </w:p>
    <w:p w14:paraId="58C59452" w14:textId="77777777" w:rsidR="00ED48BB" w:rsidRDefault="00ED48BB" w:rsidP="00ED48BB">
      <w:pPr>
        <w:spacing w:line="480" w:lineRule="auto"/>
        <w:ind w:firstLine="720"/>
        <w:rPr>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benefits of LiDAR in comprehending foliage or vegetation include its sensitivity to vertical vegetation structure variations, enabling effective analysis in natural resources and forest applications. Additionally, LiDAR offers precise spatial information on vegetation shape and 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2D2B4E29" w14:textId="62E5B399" w:rsidR="00ED48BB" w:rsidRPr="00B427B3" w:rsidRDefault="00ED48BB" w:rsidP="00ED48BB">
      <w:pPr>
        <w:pStyle w:val="Caption"/>
      </w:pPr>
      <w:bookmarkStart w:id="145" w:name="_Toc165902048"/>
      <w:bookmarkStart w:id="146" w:name="_Toc169701677"/>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Illustration of Collection of Data in Lidar and UAV</w:t>
      </w:r>
      <w:bookmarkEnd w:id="145"/>
      <w:bookmarkEnd w:id="146"/>
    </w:p>
    <w:p w14:paraId="71624299" w14:textId="77777777" w:rsidR="00ED48BB" w:rsidRDefault="00ED48BB" w:rsidP="00ED48BB">
      <w:pPr>
        <w:pStyle w:val="embeddedembedded-img"/>
        <w:spacing w:line="480" w:lineRule="auto"/>
        <w:rPr>
          <w:color w:val="000000"/>
        </w:rPr>
      </w:pPr>
      <w:r>
        <w:rPr>
          <w:noProof/>
          <w:color w:val="000000"/>
        </w:rPr>
        <w:drawing>
          <wp:inline distT="0" distB="0" distL="0" distR="0" wp14:anchorId="226F5EFE" wp14:editId="259C02C7">
            <wp:extent cx="5224780" cy="2766951"/>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5"/>
                    <a:stretch>
                      <a:fillRect/>
                    </a:stretch>
                  </pic:blipFill>
                  <pic:spPr>
                    <a:xfrm>
                      <a:off x="0" y="0"/>
                      <a:ext cx="5236398" cy="2773104"/>
                    </a:xfrm>
                    <a:prstGeom prst="rect">
                      <a:avLst/>
                    </a:prstGeom>
                  </pic:spPr>
                </pic:pic>
              </a:graphicData>
            </a:graphic>
          </wp:inline>
        </w:drawing>
      </w:r>
    </w:p>
    <w:p w14:paraId="61A1E144"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1A4BC6F2" w14:textId="77777777" w:rsidR="00ED48BB" w:rsidRDefault="00ED48BB" w:rsidP="00ED48BB">
      <w:pPr>
        <w:spacing w:line="480" w:lineRule="auto"/>
        <w:ind w:firstLine="720"/>
        <w:rPr>
          <w:color w:val="000000"/>
        </w:rPr>
      </w:pPr>
      <w:del w:id="147" w:author="Mohamed Yoosuf Mohamed Nabeel" w:date="2024-06-15T07:02:00Z">
        <w:r w:rsidRPr="4305B856" w:rsidDel="00975DFF">
          <w:rPr>
            <w:color w:val="000000" w:themeColor="text1"/>
          </w:rPr>
          <w:lastRenderedPageBreak/>
          <w:delText>But that said</w:delText>
        </w:r>
      </w:del>
      <w:ins w:id="148" w:author="Mohamed Yoosuf Mohamed Nabeel" w:date="2024-06-15T07:02:00Z">
        <w:r w:rsidRPr="4305B856">
          <w:rPr>
            <w:color w:val="000000" w:themeColor="text1"/>
          </w:rPr>
          <w:t>However</w:t>
        </w:r>
      </w:ins>
      <w:r>
        <w:rPr>
          <w:color w:val="000000"/>
        </w:rPr>
        <w:t>,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81BF233" w14:textId="77777777" w:rsidR="00ED48BB" w:rsidRDefault="00ED48BB" w:rsidP="00ED48BB">
      <w:pPr>
        <w:spacing w:line="480" w:lineRule="auto"/>
        <w:ind w:firstLine="720"/>
        <w:rPr>
          <w:color w:val="000000"/>
        </w:rPr>
      </w:pPr>
      <w:r>
        <w:rPr>
          <w:color w:val="000000"/>
        </w:rPr>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132788E3" w14:textId="77777777" w:rsidR="00ED48BB" w:rsidRDefault="00ED48BB" w:rsidP="00ED48BB">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 This complexity is further exacerbated when dealing with large-scale LiDAR data sets that can reach tens of Terabytes in volume, stressing the storage and computational limits of a single computer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EBB37B1" w14:textId="77777777" w:rsidR="00ED48BB" w:rsidRDefault="00ED48BB" w:rsidP="00ED48BB">
      <w:pPr>
        <w:spacing w:line="480" w:lineRule="auto"/>
        <w:ind w:firstLine="720"/>
        <w:rPr>
          <w:color w:val="000000"/>
        </w:rPr>
      </w:pPr>
      <w:r>
        <w:rPr>
          <w:color w:val="000000"/>
        </w:rPr>
        <w:lastRenderedPageBreak/>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This dataset aims to enhance safety by detecting small and flying UAVs, support object detection tasks, facilitate the 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1F54693B" w14:textId="77777777" w:rsidR="00ED48BB" w:rsidRDefault="00ED48BB" w:rsidP="00ED48BB">
      <w:pPr>
        <w:spacing w:line="480" w:lineRule="auto"/>
        <w:ind w:firstLine="720"/>
        <w:rPr>
          <w:color w:val="000000"/>
        </w:rPr>
      </w:pPr>
      <w:r>
        <w:rPr>
          <w:color w:val="000000"/>
        </w:rPr>
        <w:t>Like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0455AD84" w14:textId="77777777" w:rsidR="00ED48BB" w:rsidRPr="00C13616" w:rsidRDefault="00ED48BB" w:rsidP="00ED48BB">
      <w:pPr>
        <w:spacing w:line="480" w:lineRule="auto"/>
        <w:ind w:firstLine="720"/>
      </w:pPr>
      <w:r>
        <w:rPr>
          <w:color w:val="000000"/>
        </w:rPr>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65EE5374" w14:textId="77777777" w:rsidR="00ED48BB" w:rsidRPr="00795531" w:rsidRDefault="00ED48BB" w:rsidP="00ED48BB">
      <w:pPr>
        <w:pStyle w:val="Heading3"/>
      </w:pPr>
      <w:r w:rsidRPr="00795531">
        <w:lastRenderedPageBreak/>
        <w:t>Digital Twins</w:t>
      </w:r>
    </w:p>
    <w:p w14:paraId="03047351" w14:textId="77777777" w:rsidR="00ED48BB" w:rsidRDefault="00ED48BB" w:rsidP="00ED48BB">
      <w:pPr>
        <w:spacing w:line="480" w:lineRule="auto"/>
        <w:ind w:firstLine="720"/>
        <w:rPr>
          <w:color w:val="000000"/>
        </w:rPr>
      </w:pPr>
      <w:r>
        <w:rPr>
          <w:color w:val="000000"/>
        </w:rPr>
        <w:t>The concept of digital twins has a rich history that dates to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This historical event highlighted the power of digital twins in crisis management and problem-solving. Over the years, advancements in sensor technology and computational power have propelled the concept of 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5CC8ACA9" w14:textId="77777777" w:rsidR="00ED48BB" w:rsidRDefault="00ED48BB" w:rsidP="00ED48BB">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xml:space="preserve">). </w:t>
      </w:r>
      <w:commentRangeStart w:id="149"/>
      <w:commentRangeStart w:id="150"/>
      <w:r>
        <w:t>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xml:space="preserve">). </w:t>
      </w:r>
      <w:commentRangeEnd w:id="149"/>
      <w:r>
        <w:rPr>
          <w:rStyle w:val="CommentReference"/>
          <w:rFonts w:eastAsia="Times New Roman" w:cs="Arial"/>
          <w:szCs w:val="20"/>
        </w:rPr>
        <w:commentReference w:id="149"/>
      </w:r>
      <w:commentRangeEnd w:id="150"/>
      <w:r>
        <w:rPr>
          <w:rStyle w:val="CommentReference"/>
          <w:rFonts w:eastAsia="Times New Roman" w:cs="Arial"/>
          <w:szCs w:val="20"/>
        </w:rPr>
        <w:commentReference w:id="150"/>
      </w:r>
      <w:r>
        <w:t>In manufacturing, they enable predictive maintenance, performance optimization, and customer-centric product design. In healthcare, 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1994BF1E" w14:textId="77777777" w:rsidR="00ED48BB" w:rsidRDefault="00ED48BB" w:rsidP="00ED48BB">
      <w:pPr>
        <w:spacing w:line="480" w:lineRule="auto"/>
        <w:ind w:firstLine="720"/>
        <w:rPr>
          <w:color w:val="000000"/>
        </w:rPr>
      </w:pPr>
      <w:r>
        <w:rPr>
          <w:color w:val="000000"/>
        </w:rPr>
        <w:t xml:space="preserve">Digital Twins provides companies with the ability to quickly detect and solve physical problems, design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7A74A5B5" w14:textId="77777777" w:rsidR="00ED48BB" w:rsidRDefault="00ED48BB" w:rsidP="00ED48BB">
      <w:pPr>
        <w:spacing w:line="480" w:lineRule="auto"/>
        <w:ind w:firstLine="720"/>
        <w:rPr>
          <w:color w:val="000000"/>
        </w:rPr>
      </w:pPr>
      <w:r>
        <w:rPr>
          <w:color w:val="000000"/>
        </w:rPr>
        <w:lastRenderedPageBreak/>
        <w:t>Digital twins are helping city planning by providing a mirrored digital representation of the city, enabling stakeholders to visualize and plan various aspects effectively. They enhance the visualization and planning of cities by incorporating detailed information on buildings and city elements. Integration of Building Information Modeling (BIM) and Geographic Information System (GIS) applications maximizes the potential of digital twins in city planning. Real-time data updates and efficient 3D model processing reduce the time between data updates and model adjustments, facilitating better decision-making in urban planning processes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483BE16A" w14:textId="56D79B44" w:rsidR="00ED48BB" w:rsidRPr="00B427B3" w:rsidRDefault="00ED48BB" w:rsidP="00ED48BB">
      <w:pPr>
        <w:pStyle w:val="Caption"/>
      </w:pPr>
      <w:bookmarkStart w:id="151" w:name="_Toc165902049"/>
      <w:bookmarkStart w:id="152" w:name="_Toc169701678"/>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Elements of the Digital Twin Ecosystem</w:t>
      </w:r>
      <w:bookmarkEnd w:id="151"/>
      <w:bookmarkEnd w:id="152"/>
    </w:p>
    <w:p w14:paraId="3C4372AE" w14:textId="77777777" w:rsidR="00ED48BB" w:rsidRDefault="00ED48BB" w:rsidP="00ED48BB">
      <w:pPr>
        <w:pStyle w:val="embeddedembedded-img"/>
        <w:spacing w:line="480" w:lineRule="auto"/>
        <w:rPr>
          <w:color w:val="000000"/>
        </w:rPr>
      </w:pPr>
      <w:r>
        <w:rPr>
          <w:noProof/>
          <w:color w:val="000000"/>
        </w:rPr>
        <w:drawing>
          <wp:inline distT="0" distB="0" distL="0" distR="0" wp14:anchorId="6D235139" wp14:editId="7EEFFC1A">
            <wp:extent cx="6156056" cy="34319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6"/>
                    <a:stretch>
                      <a:fillRect/>
                    </a:stretch>
                  </pic:blipFill>
                  <pic:spPr>
                    <a:xfrm>
                      <a:off x="0" y="0"/>
                      <a:ext cx="6179369" cy="3444966"/>
                    </a:xfrm>
                    <a:prstGeom prst="rect">
                      <a:avLst/>
                    </a:prstGeom>
                  </pic:spPr>
                </pic:pic>
              </a:graphicData>
            </a:graphic>
          </wp:inline>
        </w:drawing>
      </w:r>
    </w:p>
    <w:p w14:paraId="02934885"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6751B87B" w14:textId="77777777" w:rsidR="00ED48BB" w:rsidRDefault="00ED48BB" w:rsidP="00ED48BB">
      <w:pPr>
        <w:spacing w:line="480" w:lineRule="auto"/>
        <w:ind w:firstLine="720"/>
        <w:rPr>
          <w:color w:val="000000"/>
        </w:rPr>
      </w:pPr>
      <w:r>
        <w:rPr>
          <w:color w:val="000000"/>
        </w:rPr>
        <w:lastRenderedPageBreak/>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By representing foliage in a digital twin, telecommunication companies can simulate the impact of vegetation on network signals. This representation helps in optimizing antenna placement for better coverage, 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451F404B" w14:textId="77777777" w:rsidR="00ED48BB" w:rsidRPr="006D6389" w:rsidRDefault="00ED48BB" w:rsidP="00ED48BB">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5AF26685" w14:textId="77777777" w:rsidR="00ED48BB" w:rsidRPr="00795531" w:rsidRDefault="00ED48BB" w:rsidP="00ED48BB">
      <w:pPr>
        <w:pStyle w:val="Heading3"/>
      </w:pPr>
      <w:r w:rsidRPr="00795531">
        <w:t>Machine Learning and Computer Vision in Environmental Modeling</w:t>
      </w:r>
    </w:p>
    <w:p w14:paraId="2053DE06" w14:textId="77777777" w:rsidR="00ED48BB" w:rsidRDefault="00ED48BB" w:rsidP="00ED48BB">
      <w:pPr>
        <w:spacing w:line="480" w:lineRule="auto"/>
        <w:ind w:firstLine="720"/>
        <w:rPr>
          <w:color w:val="000000"/>
        </w:rPr>
      </w:pPr>
      <w:r>
        <w:rPr>
          <w:color w:val="000000"/>
        </w:rPr>
        <w:t>Artificial Intelligence (AI) and Machine Learning (ML) technologies have revolutionized many fields, including the study of vegetation and foliage. This transformation has been driven by the exponential growth of computing power and the widespread availability of low-cost memory, which have helped process large datasets that were previously unmanageable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With this computational leap, researchers and technologists have been able to </w:t>
      </w:r>
      <w:r w:rsidRPr="4305B856">
        <w:rPr>
          <w:color w:val="000000" w:themeColor="text1"/>
        </w:rPr>
        <w:t xml:space="preserve">develop AI/ML computer vision image </w:t>
      </w:r>
      <w:del w:id="153" w:author="Mohamed Yoosuf Mohamed Nabeel" w:date="2024-06-15T07:05:00Z">
        <w:r w:rsidRPr="4305B856" w:rsidDel="00975DFF">
          <w:rPr>
            <w:color w:val="000000" w:themeColor="text1"/>
          </w:rPr>
          <w:delText>analysis</w:delText>
        </w:r>
      </w:del>
      <w:ins w:id="154" w:author="Mohamed Yoosuf Mohamed Nabeel" w:date="2024-06-15T07:05:00Z">
        <w:r w:rsidRPr="4305B856">
          <w:rPr>
            <w:color w:val="000000" w:themeColor="text1"/>
          </w:rPr>
          <w:t>classification</w:t>
        </w:r>
      </w:ins>
      <w:r w:rsidRPr="4305B856">
        <w:rPr>
          <w:color w:val="000000" w:themeColor="text1"/>
        </w:rPr>
        <w:t xml:space="preserve"> algorithms that can identify and</w:t>
      </w:r>
      <w:r>
        <w:rPr>
          <w:color w:val="000000"/>
        </w:rPr>
        <w:t xml:space="preserve">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w:t>
      </w:r>
    </w:p>
    <w:p w14:paraId="4C7960A0" w14:textId="77777777" w:rsidR="00ED48BB" w:rsidRDefault="00ED48BB" w:rsidP="00ED48BB">
      <w:pPr>
        <w:spacing w:line="480" w:lineRule="auto"/>
        <w:ind w:firstLine="720"/>
        <w:rPr>
          <w:color w:val="000000"/>
        </w:rPr>
      </w:pPr>
      <w:r>
        <w:rPr>
          <w:color w:val="000000"/>
        </w:rPr>
        <w:lastRenderedPageBreak/>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677CA8CC" w14:textId="77777777" w:rsidR="00ED48BB" w:rsidRDefault="00ED48BB" w:rsidP="00ED48BB">
      <w:pPr>
        <w:spacing w:line="480" w:lineRule="auto"/>
        <w:ind w:firstLine="720"/>
        <w:rPr>
          <w:color w:val="000000"/>
        </w:rPr>
      </w:pPr>
      <w:r>
        <w:rPr>
          <w:color w:val="000000"/>
        </w:rPr>
        <w:t>Furthermore, AI/ML models can process and analyze data in real time, providing immediate insights into vegetation conditions and facilitating proactive decision-making. With AI/ML advancements and increased computational power and storage, these applications may become even more sophisticated, offering even more sophisticated tools for monitoring and managing the environment.</w:t>
      </w:r>
    </w:p>
    <w:p w14:paraId="34648FAC" w14:textId="77777777" w:rsidR="00ED48BB" w:rsidRDefault="00ED48BB" w:rsidP="00ED48BB">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These models are trained using features such as geometric characteristics and height-based information to 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0E8931A" w14:textId="77777777" w:rsidR="00ED48BB" w:rsidRPr="00512523" w:rsidRDefault="00ED48BB" w:rsidP="00ED48BB">
      <w:pPr>
        <w:spacing w:line="480" w:lineRule="auto"/>
        <w:ind w:firstLine="720"/>
      </w:pPr>
      <w:r>
        <w:rPr>
          <w:color w:val="000000"/>
        </w:rPr>
        <w:t xml:space="preserve">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w:t>
      </w:r>
      <w:r>
        <w:rPr>
          <w:color w:val="000000"/>
        </w:rPr>
        <w:lastRenderedPageBreak/>
        <w:t>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14:paraId="45600936" w14:textId="77777777" w:rsidR="00ED48BB" w:rsidRDefault="00ED48BB" w:rsidP="00ED48BB">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104E425F" w14:textId="77777777" w:rsidR="00ED48BB" w:rsidRDefault="00ED48BB" w:rsidP="00ED48BB">
      <w:pPr>
        <w:spacing w:line="480" w:lineRule="auto"/>
        <w:ind w:firstLine="720"/>
        <w:rPr>
          <w:color w:val="000000"/>
        </w:rPr>
      </w:pPr>
      <w:r>
        <w:tab/>
      </w:r>
      <w:r>
        <w:rPr>
          <w:color w:val="000000"/>
        </w:rPr>
        <w:t>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data; and the necessity for plant ecologists to stay updated on technological advancements in UAV technology and remote sensing techniques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2555039D" w14:textId="77777777" w:rsidR="00ED48BB" w:rsidRDefault="00ED48BB" w:rsidP="00ED48BB">
      <w:pPr>
        <w:spacing w:line="480" w:lineRule="auto"/>
        <w:ind w:firstLine="720"/>
        <w:rPr>
          <w:color w:val="000000"/>
        </w:rPr>
      </w:pPr>
      <w:r>
        <w:rPr>
          <w:color w:val="000000"/>
        </w:rPr>
        <w:t>Traditional airborne LiDAR systems can be expensive to acquire and operate, making them less accessible for projects with budget constraints. The cost of LiDAR data collection, 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4978745A" w14:textId="77777777" w:rsidR="00ED48BB" w:rsidRDefault="00ED48BB" w:rsidP="00ED48BB">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2D148420" w14:textId="77777777" w:rsidR="00ED48BB" w:rsidRDefault="00ED48BB" w:rsidP="00ED48BB">
      <w:pPr>
        <w:spacing w:line="480" w:lineRule="auto"/>
        <w:ind w:firstLine="720"/>
        <w:rPr>
          <w:color w:val="000000"/>
        </w:rPr>
      </w:pPr>
      <w:r>
        <w:rPr>
          <w:color w:val="000000"/>
        </w:rPr>
        <w:t xml:space="preserve">Processing LiDAR data can be complex and time-consuming, requiring specialized software, expertise, and computational resources. Analyzing and interpreting LiDAR point cloud data involves data cleaning, classification, feature extraction, and model generation, which can </w:t>
      </w:r>
      <w:r>
        <w:rPr>
          <w:color w:val="000000"/>
        </w:rPr>
        <w:lastRenderedPageBreak/>
        <w:t>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071D9AE4" w14:textId="77777777" w:rsidR="00ED48BB" w:rsidRDefault="00ED48BB" w:rsidP="00ED48BB">
      <w:pPr>
        <w:spacing w:line="480" w:lineRule="auto"/>
        <w:ind w:firstLine="720"/>
        <w:rPr>
          <w:color w:val="000000"/>
        </w:rPr>
      </w:pPr>
      <w:r>
        <w:rPr>
          <w:color w:val="000000"/>
        </w:rPr>
        <w:t>The use of digital twins in the telecommunications sector has become essential for providing a detailed model of physical network components and behaviors. It allows operators to monitor, simulate, and manage their networks efficiently, resulting in heightened efficiency, 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technologies, making them a crucial component of an effective network planning process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15CBD973" w14:textId="77777777" w:rsidR="00ED48BB" w:rsidRDefault="00ED48BB" w:rsidP="00ED48BB">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4861C23B" w14:textId="77777777" w:rsidR="00ED48BB" w:rsidRDefault="00ED48BB" w:rsidP="00ED48BB">
      <w:pPr>
        <w:spacing w:line="480" w:lineRule="auto"/>
        <w:ind w:firstLine="720"/>
        <w:rPr>
          <w:color w:val="000000"/>
        </w:rPr>
      </w:pPr>
      <w:r>
        <w:rPr>
          <w:color w:val="000000"/>
        </w:rPr>
        <w:t xml:space="preserve">Furthermore, by leveraging advanced computer vision, image analysis, and machine learning algorithms, digital twins can analyze the impact of foliage on network performance, </w:t>
      </w:r>
      <w:r>
        <w:rPr>
          <w:color w:val="000000"/>
        </w:rPr>
        <w:lastRenderedPageBreak/>
        <w:t>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96526C6" w14:textId="77777777" w:rsidR="00ED48BB" w:rsidRDefault="00ED48BB" w:rsidP="00ED48BB">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88D75DC" w14:textId="77777777" w:rsidR="00ED48BB" w:rsidRDefault="00ED48BB" w:rsidP="00ED48BB">
      <w:pPr>
        <w:spacing w:line="480" w:lineRule="auto"/>
        <w:ind w:firstLine="720"/>
        <w:rPr>
          <w:color w:val="000000"/>
        </w:rPr>
      </w:pPr>
      <w:r>
        <w:rPr>
          <w:color w:val="000000"/>
        </w:rPr>
        <w:t>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enhances the engagement of citizens in the planning process, especially in areas where new developments are built in nature or forest areas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5EF6366" w14:textId="77777777" w:rsidR="00ED48BB" w:rsidRDefault="00ED48BB" w:rsidP="00ED48BB">
      <w:pPr>
        <w:spacing w:line="480" w:lineRule="auto"/>
        <w:ind w:firstLine="720"/>
        <w:rPr>
          <w:color w:val="000000"/>
        </w:rPr>
      </w:pPr>
      <w:r>
        <w:rPr>
          <w:color w:val="000000"/>
        </w:rPr>
        <w:t>Furthermore, Digital Twins is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BC4F7CE" w14:textId="77777777" w:rsidR="00ED48BB" w:rsidRPr="00254545" w:rsidRDefault="00ED48BB" w:rsidP="00ED48BB">
      <w:pPr>
        <w:spacing w:line="480" w:lineRule="auto"/>
        <w:ind w:firstLine="720"/>
        <w:rPr>
          <w:shd w:val="clear" w:color="auto" w:fill="F9F9FE"/>
        </w:rPr>
      </w:pPr>
      <w:r>
        <w:rPr>
          <w:color w:val="000000"/>
        </w:rPr>
        <w:t xml:space="preserve">Using low-cost satellite or aerial imagery data sources like Google Imagery, applying computer vision, image analysis, and semantic segmentation machine learning techniques to </w:t>
      </w:r>
      <w:r>
        <w:rPr>
          <w:color w:val="000000"/>
        </w:rPr>
        <w:lastRenderedPageBreak/>
        <w:t>extract the relevant information related to foliage or vegetation from the imagery, we can build the Digital twin representation of foliage.</w:t>
      </w:r>
    </w:p>
    <w:p w14:paraId="6E6352B4" w14:textId="77777777" w:rsidR="00ED48BB" w:rsidRDefault="00ED48BB" w:rsidP="00ED48BB">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7368BE6C" w14:textId="77777777" w:rsidR="00ED48BB" w:rsidRDefault="00ED48BB" w:rsidP="00ED48BB">
      <w:pPr>
        <w:spacing w:line="480" w:lineRule="auto"/>
        <w:ind w:firstLine="720"/>
        <w:rPr>
          <w:color w:val="000000"/>
        </w:rPr>
      </w:pPr>
      <w:r w:rsidRPr="4305B856">
        <w:rPr>
          <w:color w:val="000000" w:themeColor="text1"/>
        </w:rPr>
        <w:t xml:space="preserve">As foliage or vegetation is one of the factors impacting the advanced mmW, 5G, and 6G technologies deployment, </w:t>
      </w:r>
      <w:commentRangeStart w:id="155"/>
      <w:commentRangeStart w:id="156"/>
      <w:r w:rsidRPr="4305B856">
        <w:rPr>
          <w:color w:val="000000" w:themeColor="text1"/>
        </w:rPr>
        <w:t>current methods of identifying foliage for network planning</w:t>
      </w:r>
      <w:commentRangeEnd w:id="155"/>
      <w:r>
        <w:rPr>
          <w:rStyle w:val="CommentReference"/>
        </w:rPr>
        <w:commentReference w:id="155"/>
      </w:r>
      <w:commentRangeEnd w:id="156"/>
      <w:r>
        <w:rPr>
          <w:rStyle w:val="CommentReference"/>
          <w:rFonts w:eastAsia="Times New Roman" w:cs="Arial"/>
          <w:szCs w:val="20"/>
        </w:rPr>
        <w:commentReference w:id="156"/>
      </w:r>
      <w:r>
        <w:rPr>
          <w:color w:val="000000" w:themeColor="text1"/>
        </w:rPr>
        <w:t xml:space="preserve"> </w:t>
      </w:r>
      <w:r>
        <w:t>(</w:t>
      </w:r>
      <w:r>
        <w:rPr>
          <w:rStyle w:val="contrib0"/>
        </w:rPr>
        <w:t>Barb</w:t>
      </w:r>
      <w:r>
        <w:rPr>
          <w:rStyle w:val="contriblist"/>
        </w:rPr>
        <w:t xml:space="preserve"> et al.</w:t>
      </w:r>
      <w:r>
        <w:t xml:space="preserve">, </w:t>
      </w:r>
      <w:r>
        <w:rPr>
          <w:rStyle w:val="Date4"/>
        </w:rPr>
        <w:t>2022</w:t>
      </w:r>
      <w:r>
        <w:t xml:space="preserve">; </w:t>
      </w:r>
      <w:r>
        <w:rPr>
          <w:rStyle w:val="contrib0"/>
        </w:rPr>
        <w:t>Bose</w:t>
      </w:r>
      <w:r>
        <w:rPr>
          <w:rStyle w:val="contriblist"/>
        </w:rPr>
        <w:t xml:space="preserve"> et al.</w:t>
      </w:r>
      <w:r>
        <w:t xml:space="preserve">, </w:t>
      </w:r>
      <w:r>
        <w:rPr>
          <w:rStyle w:val="Date4"/>
        </w:rPr>
        <w:t>2024</w:t>
      </w:r>
      <w:r>
        <w:t xml:space="preserve">; </w:t>
      </w:r>
      <w:r>
        <w:rPr>
          <w:rStyle w:val="contrib0"/>
        </w:rPr>
        <w:t>Chikhale</w:t>
      </w:r>
      <w:r>
        <w:rPr>
          <w:rStyle w:val="contriblist"/>
        </w:rPr>
        <w:t xml:space="preserve"> et al.</w:t>
      </w:r>
      <w:r>
        <w:t xml:space="preserve">, </w:t>
      </w:r>
      <w:r>
        <w:rPr>
          <w:rStyle w:val="Date4"/>
        </w:rPr>
        <w:t>2022</w:t>
      </w:r>
      <w:r>
        <w:t xml:space="preserve">; </w:t>
      </w:r>
      <w:r>
        <w:rPr>
          <w:rStyle w:val="contrib0"/>
        </w:rPr>
        <w:t>Pradeep</w:t>
      </w:r>
      <w:r>
        <w:rPr>
          <w:rStyle w:val="contriblist"/>
        </w:rPr>
        <w:t xml:space="preserve"> et al.</w:t>
      </w:r>
      <w:r>
        <w:t xml:space="preserve">, </w:t>
      </w:r>
      <w:r>
        <w:rPr>
          <w:rStyle w:val="Date4"/>
        </w:rPr>
        <w:t>2021</w:t>
      </w:r>
      <w:r>
        <w:t xml:space="preserve">; </w:t>
      </w:r>
      <w:r>
        <w:rPr>
          <w:rStyle w:val="contrib0"/>
        </w:rPr>
        <w:t>Zhang</w:t>
      </w:r>
      <w:r>
        <w:rPr>
          <w:rStyle w:val="contriblist"/>
        </w:rPr>
        <w:t xml:space="preserve"> et al.</w:t>
      </w:r>
      <w:r>
        <w:t xml:space="preserve">, </w:t>
      </w:r>
      <w:r>
        <w:rPr>
          <w:rStyle w:val="Date4"/>
        </w:rPr>
        <w:t>2019</w:t>
      </w:r>
      <w:r>
        <w:t>)</w:t>
      </w:r>
      <w:r w:rsidRPr="4305B856">
        <w:rPr>
          <w:color w:val="000000" w:themeColor="text1"/>
        </w:rPr>
        <w:t>, such as LiDAR and UAV, are noted for their high cost and labor-intensive nature, which limits the flexibility for frequent updates. These methods also struggle to adapt quickly to changes in foliage due to seasonal variations or environmental shifts, posing significant challenges in maintaining up-to-date data for accurate network planning</w:t>
      </w:r>
      <w:r>
        <w:rPr>
          <w:color w:val="000000" w:themeColor="text1"/>
        </w:rPr>
        <w:t xml:space="preserve"> </w:t>
      </w:r>
      <w:r>
        <w:t>(</w:t>
      </w:r>
      <w:r>
        <w:rPr>
          <w:rStyle w:val="contrib0"/>
        </w:rPr>
        <w:t>Gaspari</w:t>
      </w:r>
      <w:r>
        <w:rPr>
          <w:rStyle w:val="contriblist"/>
        </w:rPr>
        <w:t xml:space="preserve"> et al.</w:t>
      </w:r>
      <w:r>
        <w:t xml:space="preserve">, </w:t>
      </w:r>
      <w:r>
        <w:rPr>
          <w:rStyle w:val="Date4"/>
        </w:rPr>
        <w:t>2022</w:t>
      </w:r>
      <w:r>
        <w:t xml:space="preserve">; </w:t>
      </w:r>
      <w:r>
        <w:rPr>
          <w:rStyle w:val="contrib0"/>
        </w:rPr>
        <w:t>Hematang</w:t>
      </w:r>
      <w:r>
        <w:rPr>
          <w:rStyle w:val="contriblist"/>
        </w:rPr>
        <w:t xml:space="preserve"> et al.</w:t>
      </w:r>
      <w:r>
        <w:t xml:space="preserve">, </w:t>
      </w:r>
      <w:r>
        <w:rPr>
          <w:rStyle w:val="Date4"/>
        </w:rPr>
        <w:t>2022</w:t>
      </w:r>
      <w:r>
        <w:t xml:space="preserve">; </w:t>
      </w:r>
      <w:r>
        <w:rPr>
          <w:rStyle w:val="contrib0"/>
        </w:rPr>
        <w:t>Rogers</w:t>
      </w:r>
      <w:r>
        <w:rPr>
          <w:rStyle w:val="contriblist"/>
        </w:rPr>
        <w:t xml:space="preserve"> et al.</w:t>
      </w:r>
      <w:r>
        <w:t xml:space="preserve">, </w:t>
      </w:r>
      <w:r>
        <w:rPr>
          <w:rStyle w:val="Date4"/>
        </w:rPr>
        <w:t>2020</w:t>
      </w:r>
      <w:r>
        <w:t xml:space="preserve">; </w:t>
      </w:r>
      <w:r>
        <w:rPr>
          <w:rStyle w:val="contrib0"/>
        </w:rPr>
        <w:t>Z. Wang</w:t>
      </w:r>
      <w:r>
        <w:rPr>
          <w:rStyle w:val="contriblist"/>
        </w:rPr>
        <w:t xml:space="preserve"> &amp; </w:t>
      </w:r>
      <w:r>
        <w:rPr>
          <w:rStyle w:val="contrib0"/>
        </w:rPr>
        <w:t>Menenti</w:t>
      </w:r>
      <w:r>
        <w:t xml:space="preserve">, </w:t>
      </w:r>
      <w:r>
        <w:rPr>
          <w:rStyle w:val="Date4"/>
        </w:rPr>
        <w:t>2021</w:t>
      </w:r>
      <w:r>
        <w:t>)</w:t>
      </w:r>
      <w:r w:rsidRPr="4305B856">
        <w:rPr>
          <w:color w:val="000000" w:themeColor="text1"/>
        </w:rPr>
        <w:t>.</w:t>
      </w:r>
    </w:p>
    <w:p w14:paraId="145E18F8" w14:textId="77777777" w:rsidR="00ED48BB" w:rsidRDefault="00ED48BB" w:rsidP="00ED48BB">
      <w:pPr>
        <w:spacing w:line="480" w:lineRule="auto"/>
        <w:ind w:firstLine="720"/>
        <w:rPr>
          <w:color w:val="000000"/>
        </w:rPr>
      </w:pPr>
      <w:r>
        <w:rPr>
          <w:color w:val="000000"/>
        </w:rPr>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8F08C93" w14:textId="77777777" w:rsidR="00ED48BB" w:rsidRPr="00254545" w:rsidRDefault="00ED48BB" w:rsidP="00ED48BB">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3F4DE33B" w14:textId="77777777" w:rsidR="00ED48BB" w:rsidRDefault="00ED48BB" w:rsidP="00ED48BB">
      <w:pPr>
        <w:pStyle w:val="Heading3"/>
        <w:rPr>
          <w:shd w:val="clear" w:color="auto" w:fill="FFFFFF"/>
        </w:rPr>
      </w:pPr>
      <w:r>
        <w:rPr>
          <w:shd w:val="clear" w:color="auto" w:fill="FFFFFF"/>
        </w:rPr>
        <w:lastRenderedPageBreak/>
        <w:t>Databases Accessed and Other Sources</w:t>
      </w:r>
    </w:p>
    <w:p w14:paraId="2A1323C7" w14:textId="77777777" w:rsidR="00ED48BB" w:rsidRDefault="00ED48BB" w:rsidP="00ED48BB">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3B505EDD" w14:textId="77777777" w:rsidR="00ED48BB" w:rsidRDefault="00ED48BB" w:rsidP="00ED48BB">
      <w:pPr>
        <w:spacing w:line="480" w:lineRule="auto"/>
        <w:ind w:firstLine="720"/>
        <w:rPr>
          <w:color w:val="000000"/>
        </w:rPr>
      </w:pPr>
      <w:r>
        <w:rPr>
          <w:color w:val="000000"/>
        </w:rPr>
        <w:t>The following sources are used to collect the aerial (satellite) images and street view images:</w:t>
      </w:r>
    </w:p>
    <w:p w14:paraId="15540866" w14:textId="77777777" w:rsidR="00ED48BB" w:rsidRDefault="00ED48BB" w:rsidP="00ED48BB">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3D2E8CD" w14:textId="77777777" w:rsidR="00ED48BB" w:rsidRDefault="00ED48BB" w:rsidP="00ED48BB">
      <w:pPr>
        <w:pStyle w:val="li"/>
        <w:numPr>
          <w:ilvl w:val="0"/>
          <w:numId w:val="3"/>
        </w:numPr>
        <w:spacing w:line="480" w:lineRule="auto"/>
        <w:rPr>
          <w:color w:val="000000"/>
        </w:rPr>
      </w:pPr>
      <w:r>
        <w:rPr>
          <w:color w:val="000000"/>
        </w:rPr>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5D39DFB4" w14:textId="77777777" w:rsidR="00ED48BB" w:rsidRDefault="00ED48BB" w:rsidP="00ED48BB">
      <w:pPr>
        <w:pStyle w:val="li"/>
        <w:numPr>
          <w:ilvl w:val="0"/>
          <w:numId w:val="3"/>
        </w:numPr>
        <w:spacing w:line="480" w:lineRule="auto"/>
        <w:rPr>
          <w:color w:val="000000"/>
        </w:rPr>
      </w:pPr>
      <w:r>
        <w:rPr>
          <w:color w:val="000000"/>
        </w:rPr>
        <w:t>Google Earth (</w:t>
      </w:r>
      <w:hyperlink r:id="rId27" w:history="1">
        <w:r>
          <w:rPr>
            <w:color w:val="0000EE"/>
            <w:u w:val="single" w:color="0000EE"/>
          </w:rPr>
          <w:t>https://earth.google.com/web/)</w:t>
        </w:r>
      </w:hyperlink>
    </w:p>
    <w:p w14:paraId="1047F76D" w14:textId="77777777" w:rsidR="00ED48BB" w:rsidRPr="00975DFF" w:rsidRDefault="00ED48BB" w:rsidP="00ED48BB">
      <w:pPr>
        <w:pStyle w:val="ListParagraph"/>
        <w:numPr>
          <w:ilvl w:val="1"/>
          <w:numId w:val="3"/>
        </w:numPr>
        <w:pBdr>
          <w:left w:val="none" w:sz="0" w:space="31" w:color="auto"/>
        </w:pBdr>
        <w:rPr>
          <w:color w:val="000000"/>
        </w:rPr>
      </w:pPr>
      <w:r w:rsidRPr="00975DFF">
        <w:rPr>
          <w:color w:val="000000"/>
        </w:rPr>
        <w:t>The following open source, Open Street Map (OSM), Java Open Street Map (JOSM), is used to collect information on streets, roads, and building outlines.</w:t>
      </w:r>
    </w:p>
    <w:p w14:paraId="33EBCDD1" w14:textId="77777777" w:rsidR="00ED48BB" w:rsidRDefault="00ED48BB" w:rsidP="00ED48BB">
      <w:pPr>
        <w:pStyle w:val="ListParagraph"/>
        <w:numPr>
          <w:ilvl w:val="0"/>
          <w:numId w:val="3"/>
        </w:numPr>
      </w:pPr>
      <w:r>
        <w:t>Open Street Map (</w:t>
      </w:r>
      <w:hyperlink r:id="rId28" w:history="1">
        <w:r w:rsidRPr="001445E6">
          <w:rPr>
            <w:rStyle w:val="Hyperlink"/>
          </w:rPr>
          <w:t>https://www.openstreetmap.org/</w:t>
        </w:r>
      </w:hyperlink>
      <w:r>
        <w:t>)</w:t>
      </w:r>
    </w:p>
    <w:p w14:paraId="78438DC2" w14:textId="77777777" w:rsidR="00ED48BB" w:rsidRPr="00887A22" w:rsidRDefault="00ED48BB" w:rsidP="00ED48BB">
      <w:pPr>
        <w:pStyle w:val="ListParagraph"/>
        <w:numPr>
          <w:ilvl w:val="0"/>
          <w:numId w:val="3"/>
        </w:numPr>
      </w:pPr>
      <w:r>
        <w:t xml:space="preserve"> Java Open Street Map (</w:t>
      </w:r>
      <w:hyperlink r:id="rId29" w:history="1">
        <w:r w:rsidRPr="0084291C">
          <w:rPr>
            <w:rStyle w:val="Hyperlink"/>
          </w:rPr>
          <w:t>https://josm.openstreetmap.de/</w:t>
        </w:r>
      </w:hyperlink>
      <w:r>
        <w:t>)</w:t>
      </w:r>
    </w:p>
    <w:p w14:paraId="52A24C94" w14:textId="77777777" w:rsidR="00ED48BB" w:rsidRPr="00887A22" w:rsidRDefault="00ED48BB" w:rsidP="00ED48BB">
      <w:pPr>
        <w:pStyle w:val="Heading2"/>
      </w:pPr>
      <w:bookmarkStart w:id="157" w:name="_Toc464831652"/>
      <w:bookmarkStart w:id="158" w:name="_Toc465328389"/>
      <w:bookmarkStart w:id="159" w:name="_Toc97025082"/>
      <w:bookmarkStart w:id="160" w:name="_Toc165902220"/>
      <w:bookmarkStart w:id="161" w:name="_Toc169701548"/>
      <w:r>
        <w:t xml:space="preserve">Digital Twin Representation of Foliage </w:t>
      </w:r>
      <w:r>
        <w:rPr>
          <w:rFonts w:ascii="Söhne" w:hAnsi="Söhne" w:cs="Calibri"/>
          <w:color w:val="0D0D0D"/>
          <w:shd w:val="clear" w:color="auto" w:fill="FFFFFF"/>
        </w:rPr>
        <w:t>Theoretical</w:t>
      </w:r>
      <w:r>
        <w:t xml:space="preserve"> </w:t>
      </w:r>
      <w:commentRangeStart w:id="162"/>
      <w:r>
        <w:t xml:space="preserve">Framework </w:t>
      </w:r>
      <w:bookmarkEnd w:id="157"/>
      <w:bookmarkEnd w:id="158"/>
      <w:commentRangeEnd w:id="162"/>
      <w:r>
        <w:rPr>
          <w:rStyle w:val="CommentReference"/>
          <w:b w:val="0"/>
          <w:bCs w:val="0"/>
          <w:szCs w:val="20"/>
        </w:rPr>
        <w:commentReference w:id="162"/>
      </w:r>
      <w:bookmarkEnd w:id="159"/>
      <w:bookmarkEnd w:id="160"/>
      <w:bookmarkEnd w:id="161"/>
    </w:p>
    <w:p w14:paraId="3760A268" w14:textId="77777777" w:rsidR="00ED48BB" w:rsidRDefault="00ED48BB" w:rsidP="00ED48BB">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xml:space="preserve">).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t>
      </w:r>
      <w:r>
        <w:rPr>
          <w:color w:val="000000"/>
        </w:rPr>
        <w:lastRenderedPageBreak/>
        <w:t>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1143450E" w14:textId="77777777" w:rsidR="00ED48BB" w:rsidRPr="00D7669F" w:rsidRDefault="00ED48BB" w:rsidP="00ED48BB">
      <w:pPr>
        <w:pStyle w:val="Heading3"/>
        <w:rPr>
          <w:rFonts w:eastAsia="Times New Roman"/>
          <w:sz w:val="22"/>
        </w:rPr>
      </w:pPr>
      <w:r w:rsidRPr="00D7669F">
        <w:rPr>
          <w:rFonts w:eastAsia="Times New Roman"/>
          <w:shd w:val="clear" w:color="auto" w:fill="FFFFFF"/>
        </w:rPr>
        <w:t>Assumptions and Propositions</w:t>
      </w:r>
    </w:p>
    <w:p w14:paraId="5CBCD252" w14:textId="77777777" w:rsidR="00ED48BB" w:rsidRPr="00AB3F36" w:rsidRDefault="00ED48BB" w:rsidP="00ED48BB">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52DD8262"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Origin and Development of the Framework</w:t>
      </w:r>
    </w:p>
    <w:p w14:paraId="16DFC757" w14:textId="77777777" w:rsidR="00ED48BB"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w:t>
      </w:r>
      <w:r w:rsidRPr="006E0081">
        <w:rPr>
          <w:rFonts w:eastAsiaTheme="minorHAnsi" w:cstheme="minorBidi"/>
          <w:color w:val="0D0D0D"/>
          <w:szCs w:val="22"/>
          <w:shd w:val="clear" w:color="auto" w:fill="FFFFFF"/>
        </w:rPr>
        <w:lastRenderedPageBreak/>
        <w:t>sectors (VanDerHorn &amp; Mahadevan, 2021). In these fields, digital twins served as virtual replicas of physical systems, providing ground for simulations that could predict mechanical wear and tear and process optimization without the risks and costs associated with physical testing.</w:t>
      </w:r>
    </w:p>
    <w:p w14:paraId="21EF1100"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Historically, digital twins have been associated with NASA's Apollo programs. In the Apollo 13 mission, NASA effectively used a digital twin of the spacecraft to simulate and 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integrating environmental factors such as foliage, is seen as an evolution in the precise design and deployment of telecommunications networks.</w:t>
      </w:r>
    </w:p>
    <w:p w14:paraId="6B6BEFE9"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Over the years, the scope of digital twins has broadened significantly beyond its initial industrial confines. This expansion has been driven by technological advancements on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26DF9F5A"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The intersection of digital twins with environmental science and network engineering reflects an increasingly interdisciplinary approach to technological applications. In environmental science, digital twins are used to model complex ecosystems or urban </w:t>
      </w:r>
      <w:r w:rsidRPr="006E0081">
        <w:rPr>
          <w:rFonts w:eastAsiaTheme="minorHAnsi" w:cstheme="minorBidi"/>
          <w:color w:val="0D0D0D"/>
          <w:szCs w:val="22"/>
          <w:shd w:val="clear" w:color="auto" w:fill="FFFFFF"/>
        </w:rPr>
        <w:lastRenderedPageBreak/>
        <w:t>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6BF11423"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In the context of network engineering, digital twins facilitate the planning and optimization of telecommunications networks. They help in understanding how natural elements like foliage can affect signal propagation, particularly in the development of advanced communication technologies such as 5G and 6G networks. By simulating different scenarios, network engineers can anticipate potential issues and plan infrastructure, accordingly, enhancing network reliability and performance (Hui et al., 2023).</w:t>
      </w:r>
    </w:p>
    <w:p w14:paraId="1A9E77C1"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4C64F676"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584FF46B" w14:textId="77777777" w:rsidR="00ED48BB" w:rsidRPr="00DA46F2" w:rsidRDefault="00ED48BB" w:rsidP="00ED48BB">
      <w:pPr>
        <w:pStyle w:val="Heading3"/>
        <w:rPr>
          <w:rFonts w:eastAsia="Times New Roman"/>
          <w:shd w:val="clear" w:color="auto" w:fill="FFFFFF"/>
        </w:rPr>
      </w:pPr>
      <w:commentRangeStart w:id="163"/>
      <w:commentRangeStart w:id="164"/>
      <w:r w:rsidRPr="00DA46F2">
        <w:rPr>
          <w:rFonts w:eastAsia="Times New Roman"/>
          <w:shd w:val="clear" w:color="auto" w:fill="FFFFFF"/>
        </w:rPr>
        <w:lastRenderedPageBreak/>
        <w:t>Relevant Studies</w:t>
      </w:r>
      <w:commentRangeEnd w:id="163"/>
      <w:r>
        <w:rPr>
          <w:rStyle w:val="CommentReference"/>
        </w:rPr>
        <w:commentReference w:id="163"/>
      </w:r>
      <w:commentRangeEnd w:id="164"/>
      <w:r>
        <w:rPr>
          <w:rStyle w:val="CommentReference"/>
          <w:rFonts w:eastAsia="Times New Roman" w:cs="Arial"/>
          <w:b w:val="0"/>
          <w:bCs w:val="0"/>
          <w:i w:val="0"/>
          <w:szCs w:val="20"/>
        </w:rPr>
        <w:commentReference w:id="164"/>
      </w:r>
    </w:p>
    <w:p w14:paraId="0E6087C3" w14:textId="77777777" w:rsidR="00ED48BB" w:rsidRDefault="00ED48BB" w:rsidP="00ED48BB">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Schrotter</w:t>
      </w:r>
      <w:r>
        <w:rPr>
          <w:rStyle w:val="citation"/>
          <w:color w:val="000000"/>
        </w:rPr>
        <w:t xml:space="preserve"> &amp; </w:t>
      </w:r>
      <w:r>
        <w:rPr>
          <w:rStyle w:val="Contrib"/>
          <w:color w:val="000000"/>
        </w:rPr>
        <w:t>Hürzeler</w:t>
      </w:r>
      <w:r>
        <w:rPr>
          <w:color w:val="000000"/>
        </w:rPr>
        <w:t xml:space="preserve">, </w:t>
      </w:r>
      <w:r>
        <w:rPr>
          <w:rStyle w:val="citation"/>
          <w:color w:val="000000"/>
        </w:rPr>
        <w:t>2020</w:t>
      </w:r>
      <w:r>
        <w:rPr>
          <w:color w:val="000000"/>
        </w:rPr>
        <w:t>). For instance, the integration of digital twins with urban greenery to assess environmental benefits highlights a similar application, though not specifically targeting telecommunications.</w:t>
      </w:r>
    </w:p>
    <w:p w14:paraId="284503FB" w14:textId="77777777" w:rsidR="00ED48BB" w:rsidRDefault="00ED48BB" w:rsidP="00ED48BB">
      <w:pPr>
        <w:spacing w:line="480" w:lineRule="auto"/>
        <w:ind w:firstLine="720"/>
        <w:rPr>
          <w:color w:val="000000"/>
        </w:rPr>
      </w:pPr>
      <w:r>
        <w:rPr>
          <w:color w:val="000000"/>
        </w:rPr>
        <w:t>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7AB67A3D" w14:textId="77777777" w:rsidR="00ED48BB" w:rsidRPr="00975DFF" w:rsidRDefault="00ED48BB" w:rsidP="00ED48BB">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457C6FFE"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Alternative Frameworks</w:t>
      </w:r>
    </w:p>
    <w:p w14:paraId="51E14A99" w14:textId="77777777" w:rsidR="00ED48BB" w:rsidRDefault="00ED48BB" w:rsidP="00ED48BB">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r>
        <w:rPr>
          <w:rStyle w:val="Contrib"/>
          <w:color w:val="000000"/>
        </w:rPr>
        <w:t>Chaminé</w:t>
      </w:r>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w:t>
      </w:r>
    </w:p>
    <w:p w14:paraId="4AF7BBEE" w14:textId="77777777" w:rsidR="00ED48BB" w:rsidRDefault="00ED48BB" w:rsidP="00ED48BB">
      <w:pPr>
        <w:spacing w:line="480" w:lineRule="auto"/>
        <w:ind w:firstLine="720"/>
        <w:rPr>
          <w:color w:val="000000"/>
        </w:rPr>
      </w:pPr>
      <w:r>
        <w:rPr>
          <w:color w:val="000000"/>
        </w:rPr>
        <w:lastRenderedPageBreak/>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CF165F7" w14:textId="77777777" w:rsidR="00ED48BB" w:rsidRPr="00911CBD" w:rsidRDefault="00ED48BB" w:rsidP="00ED48BB">
      <w:pPr>
        <w:spacing w:line="480" w:lineRule="auto"/>
        <w:ind w:firstLine="720"/>
        <w:rPr>
          <w:shd w:val="clear" w:color="auto" w:fill="FFFFFF"/>
        </w:rPr>
      </w:pPr>
      <w:r w:rsidRPr="4305B856">
        <w:rPr>
          <w:color w:val="000000" w:themeColor="text1"/>
        </w:rPr>
        <w:t xml:space="preserve">The </w:t>
      </w:r>
      <w:commentRangeStart w:id="165"/>
      <w:commentRangeStart w:id="166"/>
      <w:r w:rsidRPr="00B50D81">
        <w:rPr>
          <w:strike/>
          <w:color w:val="000000" w:themeColor="text1"/>
        </w:rPr>
        <w:t>Digital Twin</w:t>
      </w:r>
      <w:commentRangeEnd w:id="165"/>
      <w:r w:rsidRPr="00B50D81">
        <w:rPr>
          <w:rStyle w:val="CommentReference"/>
          <w:strike/>
        </w:rPr>
        <w:commentReference w:id="165"/>
      </w:r>
      <w:commentRangeEnd w:id="166"/>
      <w:r>
        <w:rPr>
          <w:rStyle w:val="CommentReference"/>
          <w:rFonts w:eastAsia="Times New Roman" w:cs="Arial"/>
          <w:szCs w:val="20"/>
        </w:rPr>
        <w:commentReference w:id="166"/>
      </w:r>
      <w:r>
        <w:rPr>
          <w:color w:val="000000" w:themeColor="text1"/>
        </w:rPr>
        <w:t>DT</w:t>
      </w:r>
      <w:r w:rsidRPr="4305B856">
        <w:rPr>
          <w:color w:val="000000" w:themeColor="text1"/>
        </w:rPr>
        <w:t>,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making DTs a more advanced and dynamic solution for modern communication networks (</w:t>
      </w:r>
      <w:r w:rsidRPr="4305B856">
        <w:rPr>
          <w:rStyle w:val="Contrib"/>
          <w:color w:val="000000" w:themeColor="text1"/>
        </w:rPr>
        <w:t>Almasan</w:t>
      </w:r>
      <w:r w:rsidRPr="4305B856">
        <w:rPr>
          <w:rStyle w:val="citation"/>
          <w:color w:val="000000" w:themeColor="text1"/>
        </w:rPr>
        <w:t xml:space="preserve"> et al.</w:t>
      </w:r>
      <w:r w:rsidRPr="4305B856">
        <w:rPr>
          <w:color w:val="000000" w:themeColor="text1"/>
        </w:rPr>
        <w:t xml:space="preserve">, </w:t>
      </w:r>
      <w:r w:rsidRPr="4305B856">
        <w:rPr>
          <w:rStyle w:val="citation"/>
          <w:color w:val="000000" w:themeColor="text1"/>
        </w:rPr>
        <w:t>2022</w:t>
      </w:r>
      <w:r w:rsidRPr="4305B856">
        <w:rPr>
          <w:color w:val="000000" w:themeColor="text1"/>
        </w:rPr>
        <w:t>).</w:t>
      </w:r>
    </w:p>
    <w:p w14:paraId="73E179A9"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Framework Relevance to the Study</w:t>
      </w:r>
    </w:p>
    <w:p w14:paraId="2C054CCB" w14:textId="77777777" w:rsidR="00ED48BB" w:rsidRDefault="00ED48BB" w:rsidP="00ED48BB">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625FE016" w14:textId="77777777" w:rsidR="00ED48BB" w:rsidRPr="00480334" w:rsidRDefault="00ED48BB" w:rsidP="00ED48BB">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xml:space="preserve">). DTs can leverage the power of data-driven </w:t>
      </w:r>
      <w:r>
        <w:rPr>
          <w:color w:val="000000"/>
        </w:rPr>
        <w:lastRenderedPageBreak/>
        <w:t>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3248BC1" w14:textId="59DD410B" w:rsidR="00ED48BB" w:rsidRPr="00887A22" w:rsidRDefault="00ED48BB" w:rsidP="00ED48BB">
      <w:pPr>
        <w:pStyle w:val="Heading2"/>
      </w:pPr>
      <w:bookmarkStart w:id="167" w:name="_Toc164865772"/>
      <w:bookmarkStart w:id="168" w:name="_Toc165902221"/>
      <w:bookmarkStart w:id="169" w:name="_Toc169701549"/>
      <w:r>
        <w:t xml:space="preserve">Data Ethics and Legal Frameworks in the </w:t>
      </w:r>
      <w:r w:rsidR="00CA1D4D">
        <w:t>S</w:t>
      </w:r>
      <w:r>
        <w:t xml:space="preserve">tudy of </w:t>
      </w:r>
      <w:r>
        <w:rPr>
          <w:color w:val="0D0D0D"/>
          <w:shd w:val="clear" w:color="auto" w:fill="FFFFFF"/>
        </w:rPr>
        <w:t>Digital Twin Representation of Foliage</w:t>
      </w:r>
      <w:commentRangeStart w:id="170"/>
      <w:r>
        <w:t xml:space="preserve"> </w:t>
      </w:r>
      <w:commentRangeEnd w:id="170"/>
      <w:r>
        <w:rPr>
          <w:rStyle w:val="CommentReference"/>
          <w:b w:val="0"/>
          <w:bCs w:val="0"/>
          <w:szCs w:val="20"/>
        </w:rPr>
        <w:commentReference w:id="170"/>
      </w:r>
      <w:bookmarkEnd w:id="167"/>
      <w:bookmarkEnd w:id="168"/>
      <w:bookmarkEnd w:id="169"/>
    </w:p>
    <w:p w14:paraId="7C1223D5" w14:textId="77777777" w:rsidR="00ED48BB" w:rsidRDefault="00ED48BB" w:rsidP="00ED48BB">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5EF58F79" w14:textId="77777777" w:rsidR="00ED48BB" w:rsidRDefault="00ED48BB" w:rsidP="00ED48BB">
      <w:pPr>
        <w:pStyle w:val="Heading3"/>
      </w:pPr>
      <w:r>
        <w:t>Data Ethics and Privacy Concerns in the Collection and Use of Google Imagery Data</w:t>
      </w:r>
    </w:p>
    <w:p w14:paraId="1BC0BABF" w14:textId="2E77113C" w:rsidR="00ED48BB" w:rsidRPr="00B427B3" w:rsidRDefault="00ED48BB" w:rsidP="00ED48BB">
      <w:pPr>
        <w:pStyle w:val="Caption"/>
      </w:pPr>
      <w:bookmarkStart w:id="171" w:name="_Toc165902050"/>
      <w:bookmarkStart w:id="172" w:name="_Toc169701679"/>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Pr="00CD2DAD">
        <w:rPr>
          <w:rFonts w:eastAsia="Times New Roman" w:cs="Times New Roman"/>
          <w:b/>
          <w:bCs/>
          <w:iCs w:val="0"/>
          <w:color w:val="000000"/>
          <w:szCs w:val="24"/>
        </w:rPr>
        <w:t>8</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Some of the Key Ethical Considerations</w:t>
      </w:r>
      <w:bookmarkEnd w:id="171"/>
      <w:bookmarkEnd w:id="172"/>
    </w:p>
    <w:p w14:paraId="4BC8ECCE" w14:textId="77777777" w:rsidR="00ED48BB" w:rsidRDefault="00ED48BB" w:rsidP="00ED48BB">
      <w:pPr>
        <w:pStyle w:val="embeddedembedded-img"/>
        <w:spacing w:line="480" w:lineRule="auto"/>
        <w:rPr>
          <w:color w:val="000000"/>
        </w:rPr>
      </w:pPr>
      <w:r>
        <w:rPr>
          <w:noProof/>
          <w:color w:val="000000"/>
        </w:rPr>
        <w:drawing>
          <wp:inline distT="0" distB="0" distL="0" distR="0" wp14:anchorId="57A77026" wp14:editId="4D8641A3">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30"/>
                    <a:stretch>
                      <a:fillRect/>
                    </a:stretch>
                  </pic:blipFill>
                  <pic:spPr>
                    <a:xfrm>
                      <a:off x="0" y="0"/>
                      <a:ext cx="5224624" cy="2844822"/>
                    </a:xfrm>
                    <a:prstGeom prst="rect">
                      <a:avLst/>
                    </a:prstGeom>
                  </pic:spPr>
                </pic:pic>
              </a:graphicData>
            </a:graphic>
          </wp:inline>
        </w:drawing>
      </w:r>
    </w:p>
    <w:p w14:paraId="7631763F" w14:textId="77777777" w:rsidR="00ED48BB" w:rsidRDefault="00ED48BB" w:rsidP="00ED48BB">
      <w:pPr>
        <w:spacing w:line="480" w:lineRule="auto"/>
        <w:ind w:firstLine="720"/>
        <w:rPr>
          <w:color w:val="000000"/>
        </w:rPr>
      </w:pPr>
      <w:r>
        <w:rPr>
          <w:color w:val="000000"/>
        </w:rPr>
        <w:t xml:space="preserve">Images captured by Google’s aerial and street view images provide detailed visual information about private residences, businesses, and public places, sometimes including images of identifiable individuals. In order to handle this data ethically, it must take individuals’ privacy </w:t>
      </w:r>
      <w:r>
        <w:rPr>
          <w:color w:val="000000"/>
        </w:rPr>
        <w:lastRenderedPageBreak/>
        <w:t xml:space="preserve">rights into account, ensuring that imagery is used in a way that does not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62923FCD" w14:textId="77777777" w:rsidR="00ED48BB" w:rsidRDefault="00ED48BB" w:rsidP="00ED48BB">
      <w:pPr>
        <w:spacing w:line="480" w:lineRule="auto"/>
        <w:ind w:firstLine="720"/>
        <w:rPr>
          <w:color w:val="000000"/>
        </w:rPr>
      </w:pPr>
      <w:r>
        <w:rPr>
          <w:color w:val="000000"/>
        </w:rPr>
        <w:t>Privacy is a priority for Google. In order to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1FA6917D" w14:textId="77777777" w:rsidR="00ED48BB" w:rsidRDefault="00ED48BB" w:rsidP="00ED48BB">
      <w:pPr>
        <w:pStyle w:val="Heading3"/>
      </w:pPr>
      <w:r>
        <w:t>Transparency and Consent</w:t>
      </w:r>
    </w:p>
    <w:p w14:paraId="54281F1B" w14:textId="77777777" w:rsidR="00ED48BB" w:rsidRDefault="00ED48BB" w:rsidP="00ED48BB">
      <w:pPr>
        <w:spacing w:line="480" w:lineRule="auto"/>
        <w:ind w:firstLine="720"/>
        <w:rPr>
          <w:color w:val="000000"/>
        </w:rPr>
      </w:pPr>
      <w:r>
        <w:rPr>
          <w:color w:val="000000"/>
        </w:rPr>
        <w:t>Transparency in how data is collected, what it is used for, and who has access to it is vital. For imagery used in digital twins, stakeholders should be informed about the data’s scope and purpose. Most Google’s mapping products (such as Google Maps, Google Earth, and Street View) do not require a user request. The use of these products is permitted if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223E3F94" w14:textId="77777777" w:rsidR="00ED48BB" w:rsidRDefault="00ED48BB" w:rsidP="00ED48BB">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4919D267" w14:textId="77777777" w:rsidR="00ED48BB" w:rsidRDefault="00ED48BB" w:rsidP="00ED48BB">
      <w:pPr>
        <w:pStyle w:val="Heading3"/>
      </w:pPr>
      <w:r>
        <w:t>Data Security</w:t>
      </w:r>
    </w:p>
    <w:p w14:paraId="7EA997C0" w14:textId="77777777" w:rsidR="00ED48BB" w:rsidRPr="00890D78" w:rsidRDefault="00ED48BB" w:rsidP="00ED48BB">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4B2F94E3" w14:textId="77777777" w:rsidR="00ED48BB" w:rsidRDefault="00ED48BB" w:rsidP="00ED48BB">
      <w:pPr>
        <w:pStyle w:val="Heading3"/>
      </w:pPr>
      <w:r>
        <w:lastRenderedPageBreak/>
        <w:t>Social Justice Implications</w:t>
      </w:r>
    </w:p>
    <w:p w14:paraId="7B6FB748"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07D737CD"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among various socio-economic groups. This involves proactive measures to ensure that no community is left behind or disproportionately benefits from the technology.</w:t>
      </w:r>
    </w:p>
    <w:p w14:paraId="668463A6"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Pr>
          <w:rStyle w:val="Heading4Char"/>
        </w:rPr>
        <w:t>.</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particular demographics based on factors like location, economic status, race, or ethnicity.</w:t>
      </w:r>
    </w:p>
    <w:p w14:paraId="7FEFCFA3"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890D78">
        <w:rPr>
          <w:rStyle w:val="Heading4Char"/>
        </w:rPr>
        <w:t>Community Impact</w:t>
      </w:r>
      <w:r>
        <w:rPr>
          <w:rStyle w:val="Heading4Char"/>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2DFD957B" w14:textId="77777777" w:rsidR="00ED48BB" w:rsidRDefault="00ED48BB" w:rsidP="00ED48BB">
      <w:pPr>
        <w:pStyle w:val="Heading3"/>
      </w:pPr>
      <w:r>
        <w:t>Regulatory Compliance</w:t>
      </w:r>
    </w:p>
    <w:p w14:paraId="745C4D7F" w14:textId="77777777" w:rsidR="00ED48BB" w:rsidRDefault="00ED48BB" w:rsidP="00ED48BB">
      <w:pPr>
        <w:spacing w:line="480" w:lineRule="auto"/>
        <w:ind w:firstLine="720"/>
        <w:rPr>
          <w:color w:val="000000"/>
        </w:rPr>
      </w:pPr>
      <w:r>
        <w:rPr>
          <w:color w:val="000000"/>
        </w:rPr>
        <w:t>Complying with local and international laws regarding data privacy, such as General Data Protection Regulation (GDPR) in Europe or Californica Consumer Privacy Act (CCPA) in California, is essential. These regulations provide a framework for addressing many of the ethical concerns related to privacy and data protection.</w:t>
      </w:r>
    </w:p>
    <w:p w14:paraId="1415FBB9" w14:textId="77777777" w:rsidR="00ED48BB" w:rsidRDefault="00ED48BB" w:rsidP="00ED48BB">
      <w:pPr>
        <w:spacing w:line="480" w:lineRule="auto"/>
        <w:rPr>
          <w:color w:val="000000"/>
        </w:rPr>
      </w:pPr>
      <w:r>
        <w:rPr>
          <w:b/>
          <w:bCs/>
          <w:color w:val="000000"/>
        </w:rPr>
        <w:t>            </w:t>
      </w:r>
      <w:r w:rsidRPr="00890D78">
        <w:rPr>
          <w:rStyle w:val="Heading4Char"/>
        </w:rPr>
        <w:t>Ethical Guidelines and Frameworks.</w:t>
      </w:r>
      <w:r>
        <w:rPr>
          <w:color w:val="000000"/>
        </w:rPr>
        <w:t xml:space="preserve"> EU-U.S. and Swiss-U.S. Data Privacy Frameworks: According to Data Privacy Framework (DPF) (Data Privacy Framework) </w:t>
      </w:r>
      <w:r>
        <w:rPr>
          <w:color w:val="000000"/>
        </w:rPr>
        <w:lastRenderedPageBreak/>
        <w:t>certification (</w:t>
      </w:r>
      <w:r>
        <w:rPr>
          <w:rStyle w:val="StyledText"/>
          <w:i w:val="0"/>
          <w:iCs w:val="0"/>
          <w:color w:val="000000"/>
        </w:rPr>
        <w:t>Data Privacy Framework</w:t>
      </w:r>
      <w:r>
        <w:rPr>
          <w:color w:val="000000"/>
        </w:rPr>
        <w:t xml:space="preserve">, </w:t>
      </w:r>
      <w:r>
        <w:rPr>
          <w:rStyle w:val="citation"/>
          <w:color w:val="000000"/>
        </w:rPr>
        <w:t>n.d.</w:t>
      </w:r>
      <w:r>
        <w:rPr>
          <w:color w:val="000000"/>
        </w:rPr>
        <w:t>),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wholly owned US subsidiaries, unless explicitly excluded) adheres to them. Any personal information shared by Google with third parties under the Onward Transfer Principle for external processing on our behalf remains Google’s responsibility (</w:t>
      </w:r>
      <w:r>
        <w:rPr>
          <w:rStyle w:val="StyledText"/>
          <w:i w:val="0"/>
          <w:iCs w:val="0"/>
          <w:color w:val="000000"/>
        </w:rPr>
        <w:t>Privacy and Terms – Google</w:t>
      </w:r>
      <w:r>
        <w:rPr>
          <w:color w:val="000000"/>
        </w:rPr>
        <w:t xml:space="preserve">, </w:t>
      </w:r>
      <w:r>
        <w:rPr>
          <w:rStyle w:val="citation"/>
          <w:color w:val="000000"/>
        </w:rPr>
        <w:t>n.d.</w:t>
      </w:r>
      <w:r>
        <w:rPr>
          <w:color w:val="000000"/>
        </w:rPr>
        <w:t>). </w:t>
      </w:r>
    </w:p>
    <w:p w14:paraId="2A66A1FA" w14:textId="77777777" w:rsidR="00ED48BB" w:rsidRDefault="00ED48BB" w:rsidP="00ED48BB">
      <w:pPr>
        <w:spacing w:line="480" w:lineRule="auto"/>
        <w:rPr>
          <w:color w:val="000000"/>
        </w:rPr>
      </w:pPr>
      <w:r>
        <w:rPr>
          <w:b/>
          <w:bCs/>
          <w:color w:val="000000"/>
        </w:rPr>
        <w:t>            </w:t>
      </w:r>
      <w:r w:rsidRPr="00890D78">
        <w:rPr>
          <w:rStyle w:val="Heading4Char"/>
        </w:rPr>
        <w:t>Belmont Report.</w:t>
      </w:r>
      <w:r>
        <w:rPr>
          <w:color w:val="000000"/>
        </w:rPr>
        <w:t> Belmont Report’s principles (respect for persons, beneficence, and justice) provide a moral framework that emphasizes the protection of individuals and the equitable distribution of benefits and burdens (</w:t>
      </w:r>
      <w:r>
        <w:rPr>
          <w:rStyle w:val="Contrib"/>
          <w:color w:val="000000"/>
        </w:rPr>
        <w:t>Nagai</w:t>
      </w:r>
      <w:r>
        <w:rPr>
          <w:rStyle w:val="citation"/>
          <w:color w:val="000000"/>
        </w:rPr>
        <w:t xml:space="preserve"> et al.</w:t>
      </w:r>
      <w:r>
        <w:rPr>
          <w:color w:val="000000"/>
        </w:rPr>
        <w:t xml:space="preserve">, </w:t>
      </w:r>
      <w:r>
        <w:rPr>
          <w:rStyle w:val="citation"/>
          <w:color w:val="000000"/>
        </w:rPr>
        <w:t>2022</w:t>
      </w:r>
      <w:r>
        <w:rPr>
          <w:color w:val="000000"/>
        </w:rPr>
        <w:t>).</w:t>
      </w:r>
    </w:p>
    <w:p w14:paraId="3E60CF62" w14:textId="77777777" w:rsidR="00ED48BB" w:rsidRPr="00091537" w:rsidRDefault="00ED48BB" w:rsidP="00ED48BB">
      <w:pPr>
        <w:spacing w:line="480" w:lineRule="auto"/>
        <w:rPr>
          <w:color w:val="000000"/>
        </w:rPr>
      </w:pPr>
      <w:r>
        <w:rPr>
          <w:b/>
          <w:bCs/>
          <w:color w:val="000000"/>
        </w:rPr>
        <w:t>            </w:t>
      </w:r>
      <w:r w:rsidRPr="00890D78">
        <w:rPr>
          <w:rStyle w:val="Heading4Char"/>
        </w:rPr>
        <w:t>Association for Computing Machinery (ACM).</w:t>
      </w:r>
      <w:r>
        <w:rPr>
          <w:color w:val="000000"/>
        </w:rPr>
        <w:t> ACM Code of Ethics and IEEE Standards offer guidelines and best practices for professionals handling data, ensuring ethical decision-making that aligns with broader societal values (</w:t>
      </w:r>
      <w:r>
        <w:rPr>
          <w:rStyle w:val="StyledText"/>
          <w:i w:val="0"/>
          <w:iCs w:val="0"/>
          <w:color w:val="000000"/>
        </w:rPr>
        <w:t>The Code Affirms an Obligation</w:t>
      </w:r>
      <w:r>
        <w:rPr>
          <w:color w:val="000000"/>
        </w:rPr>
        <w:t xml:space="preserve">, </w:t>
      </w:r>
      <w:r>
        <w:rPr>
          <w:rStyle w:val="citation"/>
          <w:color w:val="000000"/>
        </w:rPr>
        <w:t>n.d.</w:t>
      </w:r>
      <w:r>
        <w:rPr>
          <w:color w:val="000000"/>
        </w:rPr>
        <w:t>).</w:t>
      </w:r>
    </w:p>
    <w:p w14:paraId="2300BB18" w14:textId="77777777" w:rsidR="00ED48BB" w:rsidRDefault="00ED48BB" w:rsidP="00ED48BB">
      <w:pPr>
        <w:pStyle w:val="Heading3"/>
      </w:pPr>
      <w:r>
        <w:t>Transfer of Data</w:t>
      </w:r>
    </w:p>
    <w:p w14:paraId="6E164F0C" w14:textId="77777777" w:rsidR="00ED48BB" w:rsidRDefault="00ED48BB" w:rsidP="00ED48BB">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such as those described in: a) 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xml:space="preserve">), b) UK adequacy </w:t>
      </w:r>
      <w:r>
        <w:rPr>
          <w:color w:val="000000"/>
        </w:rPr>
        <w:lastRenderedPageBreak/>
        <w:t>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68E37C90" w14:textId="77777777" w:rsidR="00ED48BB" w:rsidRDefault="00ED48BB" w:rsidP="00ED48BB">
      <w:pPr>
        <w:pStyle w:val="Heading3"/>
      </w:pPr>
      <w:r>
        <w:t>Addressing Bias and Ensuring Fairness</w:t>
      </w:r>
    </w:p>
    <w:p w14:paraId="7A2E8E3B" w14:textId="77777777" w:rsidR="00ED48BB" w:rsidRDefault="00ED48BB" w:rsidP="00ED48BB">
      <w:pPr>
        <w:spacing w:line="480" w:lineRule="auto"/>
        <w:ind w:firstLine="720"/>
        <w:rPr>
          <w:color w:val="000000"/>
        </w:rPr>
      </w:pPr>
      <w:r>
        <w:rPr>
          <w:color w:val="000000"/>
        </w:rPr>
        <w:t>The algorithms that process these images should be designed so that biases do not persist or become more pronounced. In order to ensure algorithms, perform equally across a variety of 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6713592E" w14:textId="77777777" w:rsidR="00ED48BB" w:rsidRDefault="00ED48BB" w:rsidP="00ED48BB">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6C511B57" w14:textId="77777777" w:rsidR="00ED48BB" w:rsidRDefault="00ED48BB" w:rsidP="00ED48BB">
      <w:pPr>
        <w:spacing w:line="480" w:lineRule="auto"/>
        <w:ind w:firstLine="720"/>
        <w:rPr>
          <w:color w:val="000000"/>
        </w:rPr>
      </w:pPr>
      <w:r>
        <w:rPr>
          <w:color w:val="000000"/>
        </w:rPr>
        <w:t>Furthermore, integrating social justice principles with data ethics requires an integrated 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7E92CC71" w14:textId="77777777" w:rsidR="00ED48BB" w:rsidRPr="000230C4" w:rsidRDefault="00ED48BB" w:rsidP="00ED48BB">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60BA045C" w14:textId="77777777" w:rsidR="00ED48BB" w:rsidRPr="00887A22" w:rsidRDefault="00ED48BB" w:rsidP="00ED48BB">
      <w:pPr>
        <w:pStyle w:val="Heading2"/>
      </w:pPr>
      <w:bookmarkStart w:id="173" w:name="_Toc164865774"/>
      <w:bookmarkStart w:id="174" w:name="_Toc165902222"/>
      <w:bookmarkStart w:id="175" w:name="_Toc169701550"/>
      <w:commentRangeStart w:id="176"/>
      <w:r w:rsidRPr="00887A22">
        <w:lastRenderedPageBreak/>
        <w:t>Summary</w:t>
      </w:r>
      <w:commentRangeEnd w:id="176"/>
      <w:r>
        <w:rPr>
          <w:rStyle w:val="CommentReference"/>
          <w:szCs w:val="20"/>
        </w:rPr>
        <w:commentReference w:id="176"/>
      </w:r>
      <w:bookmarkEnd w:id="173"/>
      <w:bookmarkEnd w:id="174"/>
      <w:bookmarkEnd w:id="175"/>
    </w:p>
    <w:p w14:paraId="5B461A42" w14:textId="77777777" w:rsidR="00ED48BB" w:rsidRDefault="00ED48BB" w:rsidP="00ED48BB">
      <w:pPr>
        <w:spacing w:line="480" w:lineRule="auto"/>
        <w:ind w:firstLine="720"/>
        <w:rPr>
          <w:color w:val="000000"/>
        </w:rPr>
      </w:pPr>
      <w:r>
        <w:rPr>
          <w:color w:val="000000"/>
        </w:rPr>
        <w:t>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2B6A31D7" w14:textId="77777777" w:rsidR="00ED48BB" w:rsidRDefault="00ED48BB" w:rsidP="00ED48BB">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2406D31C" w14:textId="77777777" w:rsidR="00ED48BB" w:rsidRDefault="00ED48BB" w:rsidP="00ED48BB">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Through machine learning and computer vision, digital twins are created to test a variety of network configurations as they </w:t>
      </w:r>
      <w:r>
        <w:rPr>
          <w:color w:val="000000"/>
        </w:rPr>
        <w:lastRenderedPageBreak/>
        <w:t>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34DD9005" w14:textId="77777777" w:rsidR="00ED48BB" w:rsidRDefault="00ED48BB" w:rsidP="00ED48BB">
      <w:pPr>
        <w:spacing w:line="480" w:lineRule="auto"/>
        <w:ind w:firstLine="720"/>
        <w:rPr>
          <w:color w:val="000000"/>
        </w:rPr>
      </w:pPr>
      <w:r>
        <w:rPr>
          <w:color w:val="000000"/>
        </w:rPr>
        <w:t>Additionally, the research delves into ethical and legal frameworks for digital twin foliage representation. To ensure compliance with data protection laws, intellectual property 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32EAE828" w14:textId="77777777" w:rsidR="00ED48BB" w:rsidRDefault="00ED48BB" w:rsidP="00ED48BB">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78D92649" w14:textId="77777777" w:rsidR="00ED48BB" w:rsidRPr="00A16912" w:rsidRDefault="00ED48BB" w:rsidP="00ED48BB">
      <w:pPr>
        <w:spacing w:after="0" w:line="480" w:lineRule="auto"/>
        <w:ind w:firstLine="720"/>
        <w:contextualSpacing/>
        <w:rPr>
          <w:strike/>
          <w:color w:val="000000"/>
        </w:rPr>
      </w:pPr>
      <w:commentRangeStart w:id="177"/>
      <w:commentRangeStart w:id="178"/>
      <w:r w:rsidRPr="00A16912">
        <w:rPr>
          <w:strike/>
          <w:color w:val="000000"/>
        </w:rPr>
        <w:t xml:space="preserve">In summary, </w:t>
      </w:r>
      <w:ins w:id="179" w:author="Irene Tsapara" w:date="2024-06-05T16:46:00Z" w16du:dateUtc="2024-06-05T21:46:00Z">
        <w:r w:rsidRPr="00A16912">
          <w:rPr>
            <w:strike/>
            <w:color w:val="000000"/>
          </w:rPr>
          <w:t xml:space="preserve">the </w:t>
        </w:r>
      </w:ins>
      <w:r w:rsidRPr="00A16912">
        <w:rPr>
          <w:strike/>
          <w:color w:val="000000"/>
        </w:rPr>
        <w:t xml:space="preserve">literature review provides a comprehensive overview of the theoretical foundations, technological aspects, and ethical considerations essential for constructing a digital twin representation of foliage. By synthesizing existing literature and theoretical frameworks, the study sets the stage for the subsequent research methodology and design, laying the groundwork </w:t>
      </w:r>
      <w:r w:rsidRPr="00A16912">
        <w:rPr>
          <w:strike/>
          <w:color w:val="000000"/>
        </w:rPr>
        <w:lastRenderedPageBreak/>
        <w:t>for the innovative exploration of digital twin technology in the context of foliage representation and wireless signal propagation.</w:t>
      </w:r>
      <w:commentRangeEnd w:id="177"/>
      <w:r w:rsidRPr="00A16912">
        <w:rPr>
          <w:rStyle w:val="CommentReference"/>
          <w:rFonts w:eastAsia="Times New Roman" w:cs="Arial"/>
          <w:strike/>
          <w:szCs w:val="20"/>
        </w:rPr>
        <w:commentReference w:id="177"/>
      </w:r>
      <w:commentRangeEnd w:id="178"/>
      <w:r>
        <w:rPr>
          <w:rStyle w:val="CommentReference"/>
          <w:rFonts w:eastAsia="Times New Roman" w:cs="Arial"/>
          <w:szCs w:val="20"/>
        </w:rPr>
        <w:commentReference w:id="178"/>
      </w:r>
    </w:p>
    <w:p w14:paraId="3D9EC3F8" w14:textId="77777777" w:rsidR="00ED48BB" w:rsidRDefault="00ED48BB" w:rsidP="00ED48BB">
      <w:pPr>
        <w:spacing w:line="480" w:lineRule="auto"/>
        <w:ind w:firstLine="720"/>
      </w:pPr>
      <w:r>
        <w:t xml:space="preserve">In summary, this study provides a comprehensive overview of the theoretical foundations, technical aspects, and ethical considerations behind creating a digital twin of foliage. This study lays the groundwork for further research methodology and design by synthesizing existing literature and theoretical frameworks, laying the basis for innovative explorations of digital twin technology in the context of foliage representation. By creating a digital twin of foliage, it enables the deployment of advanced wireless communication technologies in areas with dense </w:t>
      </w:r>
      <w:r>
        <w:rPr>
          <w:rStyle w:val="issue-underline"/>
        </w:rPr>
        <w:t>vegetation, improving</w:t>
      </w:r>
      <w:r>
        <w:t xml:space="preserve"> signal strength and coverage. This breakthrough can </w:t>
      </w:r>
      <w:r>
        <w:rPr>
          <w:rStyle w:val="issue-underline"/>
        </w:rPr>
        <w:t>revolutionize the way wireless networks operate,</w:t>
      </w:r>
      <w:r>
        <w:t xml:space="preserve"> leading to more reliable and efficient communication systems.</w:t>
      </w:r>
    </w:p>
    <w:p w14:paraId="0ED0C7E8" w14:textId="77777777" w:rsidR="00ED48BB" w:rsidRPr="00887A22" w:rsidRDefault="00ED48BB" w:rsidP="00ED48BB">
      <w:pPr>
        <w:spacing w:after="0" w:line="480" w:lineRule="auto"/>
        <w:ind w:firstLine="720"/>
        <w:contextualSpacing/>
      </w:pPr>
    </w:p>
    <w:p w14:paraId="7A91B557" w14:textId="77777777" w:rsidR="00ED48BB" w:rsidRPr="00887A22" w:rsidRDefault="00ED48BB" w:rsidP="00ED48BB">
      <w:pPr>
        <w:spacing w:after="0" w:line="480" w:lineRule="auto"/>
        <w:contextualSpacing/>
      </w:pPr>
      <w:r w:rsidRPr="00887A22">
        <w:t xml:space="preserve">Checklist: </w:t>
      </w:r>
    </w:p>
    <w:p w14:paraId="42E6D54C" w14:textId="77777777" w:rsidR="00ED48BB" w:rsidRPr="00887A22" w:rsidRDefault="00000000" w:rsidP="00ED48BB">
      <w:pPr>
        <w:spacing w:after="0" w:line="480" w:lineRule="auto"/>
        <w:ind w:left="720"/>
      </w:pPr>
      <w:sdt>
        <w:sdtPr>
          <w:rPr>
            <w:color w:val="2B579A"/>
            <w:shd w:val="clear" w:color="auto" w:fill="E6E6E6"/>
          </w:rPr>
          <w:id w:val="-163253700"/>
          <w14:checkbox>
            <w14:checked w14:val="0"/>
            <w14:checkedState w14:val="2612" w14:font="MS Gothic"/>
            <w14:uncheckedState w14:val="2610" w14:font="MS Gothic"/>
          </w14:checkbox>
        </w:sdtPr>
        <w:sdtEndPr>
          <w:rPr>
            <w:color w:val="auto"/>
            <w:shd w:val="clear" w:color="auto" w:fill="auto"/>
          </w:rPr>
        </w:sdtEndPr>
        <w:sdtContent>
          <w:r w:rsidR="00ED48BB" w:rsidRPr="00887A22">
            <w:rPr>
              <w:rFonts w:ascii="Segoe UI Symbol" w:hAnsi="Segoe UI Symbol" w:cs="Segoe UI Symbol"/>
            </w:rPr>
            <w:t>☐</w:t>
          </w:r>
        </w:sdtContent>
      </w:sdt>
      <w:r w:rsidR="00ED48BB" w:rsidRPr="00887A22">
        <w:t xml:space="preserve"> </w:t>
      </w:r>
      <w:r w:rsidR="00ED48BB" w:rsidRPr="00887A22">
        <w:rPr>
          <w:rFonts w:eastAsia="Times New Roman" w:cs="Times New Roman"/>
          <w:szCs w:val="24"/>
        </w:rPr>
        <w:t>Briefly restate the key points discussed in the chapter. Review the headings and/or table of contents to ensure all key points are covered.</w:t>
      </w:r>
      <w:r w:rsidR="00ED48BB" w:rsidRPr="00887A22">
        <w:t xml:space="preserve"> </w:t>
      </w:r>
    </w:p>
    <w:p w14:paraId="072E47F7" w14:textId="1EBACC38" w:rsidR="00F57F32" w:rsidRDefault="00000000" w:rsidP="00ED48BB">
      <w:pPr>
        <w:spacing w:line="480" w:lineRule="auto"/>
        <w:ind w:left="720"/>
        <w:rPr>
          <w:rFonts w:eastAsia="Times New Roman" w:cs="Arial"/>
          <w:b/>
          <w:bCs/>
          <w:szCs w:val="32"/>
        </w:rPr>
      </w:pPr>
      <w:sdt>
        <w:sdtPr>
          <w:id w:val="1591813669"/>
          <w14:checkbox>
            <w14:checked w14:val="0"/>
            <w14:checkedState w14:val="2612" w14:font="MS Gothic"/>
            <w14:uncheckedState w14:val="2610" w14:font="MS Gothic"/>
          </w14:checkbox>
        </w:sdtPr>
        <w:sdtContent>
          <w:r w:rsidR="00ED48BB">
            <w:rPr>
              <w:rFonts w:ascii="MS Gothic" w:eastAsia="MS Gothic" w:hAnsi="MS Gothic" w:hint="eastAsia"/>
            </w:rPr>
            <w:t>☐</w:t>
          </w:r>
        </w:sdtContent>
      </w:sdt>
      <w:r w:rsidR="00ED48BB" w:rsidRPr="00887A22">
        <w:t xml:space="preserve"> Highlight areas of convergence</w:t>
      </w:r>
      <w:r w:rsidR="00ED48BB">
        <w:t>, divergence, and gaps in the literature supporting the study's need</w:t>
      </w:r>
      <w:r w:rsidR="00ED48BB" w:rsidRPr="00887A22">
        <w:t>. This discussion should logically lead to Chapter 3, where the research methodology and design will be discussed.</w:t>
      </w:r>
      <w:r w:rsidR="00F57F32">
        <w:br w:type="page"/>
      </w:r>
    </w:p>
    <w:p w14:paraId="7D022B0E" w14:textId="18F842FB" w:rsidR="00167573" w:rsidRPr="00887A22" w:rsidRDefault="00167573" w:rsidP="00167573">
      <w:pPr>
        <w:pStyle w:val="Heading1"/>
      </w:pPr>
      <w:bookmarkStart w:id="180" w:name="_Toc169701551"/>
      <w:r w:rsidRPr="00887A22">
        <w:lastRenderedPageBreak/>
        <w:t>Chapter 3: Research Method</w:t>
      </w:r>
      <w:r>
        <w:t>ology</w:t>
      </w:r>
      <w:bookmarkEnd w:id="12"/>
      <w:bookmarkEnd w:id="180"/>
    </w:p>
    <w:p w14:paraId="5D7659D4" w14:textId="243690DE" w:rsidR="00A0480D" w:rsidRPr="006D7B19" w:rsidRDefault="00A0480D" w:rsidP="00A0480D">
      <w:pPr>
        <w:spacing w:line="480" w:lineRule="auto"/>
        <w:ind w:firstLine="720"/>
        <w:rPr>
          <w:rFonts w:eastAsia="Calibri" w:cs="Times New Roman"/>
        </w:rPr>
      </w:pPr>
      <w:r w:rsidRPr="00082E12">
        <w:rPr>
          <w:rFonts w:eastAsia="Calibri" w:cs="Times New Roman"/>
        </w:rPr>
        <w:t xml:space="preserve">The proliferation of connected devices has driven a demand for higher bandwidth, higher throughput, and lower latency, leading to the development of </w:t>
      </w:r>
      <w:r w:rsidR="00BE1AB5">
        <w:rPr>
          <w:rFonts w:eastAsia="Calibri" w:cs="Times New Roman"/>
        </w:rPr>
        <w:t>millimeter wave (</w:t>
      </w:r>
      <w:r w:rsidRPr="00082E12">
        <w:rPr>
          <w:rFonts w:eastAsia="Calibri" w:cs="Times New Roman"/>
        </w:rPr>
        <w:t>mmW</w:t>
      </w:r>
      <w:r w:rsidR="00BE1AB5">
        <w:rPr>
          <w:rFonts w:eastAsia="Calibri" w:cs="Times New Roman"/>
        </w:rPr>
        <w:t>)</w:t>
      </w:r>
      <w:r w:rsidRPr="00082E12">
        <w:rPr>
          <w:rFonts w:eastAsia="Calibri" w:cs="Times New Roman"/>
        </w:rPr>
        <w:t xml:space="preserve"> networks</w:t>
      </w:r>
      <w:r w:rsidR="006D7B19">
        <w:rPr>
          <w:rFonts w:eastAsia="Calibri" w:cs="Times New Roman"/>
        </w:rPr>
        <w:t xml:space="preserve"> </w:t>
      </w:r>
      <w:r w:rsidR="00066AE3">
        <w:t>(</w:t>
      </w:r>
      <w:r w:rsidR="00066AE3">
        <w:rPr>
          <w:rStyle w:val="contrib0"/>
        </w:rPr>
        <w:t>Barb</w:t>
      </w:r>
      <w:r w:rsidR="00066AE3">
        <w:rPr>
          <w:rStyle w:val="contriblist"/>
        </w:rPr>
        <w:t xml:space="preserve"> et al.</w:t>
      </w:r>
      <w:r w:rsidR="00066AE3">
        <w:t xml:space="preserve">, </w:t>
      </w:r>
      <w:r w:rsidR="00066AE3">
        <w:rPr>
          <w:rStyle w:val="Date8"/>
        </w:rPr>
        <w:t>2022</w:t>
      </w:r>
      <w:r w:rsidR="00066AE3">
        <w:t>)</w:t>
      </w:r>
      <w:r w:rsidRPr="00082E12">
        <w:rPr>
          <w:rFonts w:eastAsia="Calibri" w:cs="Times New Roman"/>
        </w:rPr>
        <w:t>. To fully exploit the potential of 5G technology, these networks must overcome formidable obstacles, such as scattering and atmospheric absorption, as well as the impact of foliage and building facades</w:t>
      </w:r>
      <w:r w:rsidR="006D7B19">
        <w:rPr>
          <w:rFonts w:eastAsia="Calibri" w:cs="Times New Roman"/>
        </w:rPr>
        <w:t xml:space="preserve"> </w:t>
      </w:r>
      <w:r w:rsidR="00066AE3">
        <w:t>(</w:t>
      </w:r>
      <w:r w:rsidR="00066AE3">
        <w:rPr>
          <w:rStyle w:val="contrib0"/>
        </w:rPr>
        <w:t>De Beelde</w:t>
      </w:r>
      <w:r w:rsidR="00066AE3">
        <w:rPr>
          <w:rStyle w:val="contriblist"/>
        </w:rPr>
        <w:t xml:space="preserve"> et al.</w:t>
      </w:r>
      <w:r w:rsidR="00066AE3">
        <w:t xml:space="preserve">, </w:t>
      </w:r>
      <w:r w:rsidR="00066AE3">
        <w:rPr>
          <w:rStyle w:val="Date8"/>
        </w:rPr>
        <w:t>2023</w:t>
      </w:r>
      <w:r w:rsidR="00066AE3">
        <w:t xml:space="preserve">; </w:t>
      </w:r>
      <w:r w:rsidR="00066AE3">
        <w:rPr>
          <w:rStyle w:val="contrib0"/>
        </w:rPr>
        <w:t>Pradeep</w:t>
      </w:r>
      <w:r w:rsidR="00066AE3">
        <w:rPr>
          <w:rStyle w:val="contriblist"/>
        </w:rPr>
        <w:t xml:space="preserve"> et al.</w:t>
      </w:r>
      <w:r w:rsidR="00066AE3">
        <w:t xml:space="preserve">, </w:t>
      </w:r>
      <w:r w:rsidR="00066AE3">
        <w:rPr>
          <w:rStyle w:val="Date8"/>
        </w:rPr>
        <w:t>2021</w:t>
      </w:r>
      <w:r w:rsidR="00066AE3">
        <w:t xml:space="preserve">; </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082E12">
        <w:rPr>
          <w:rFonts w:eastAsia="Calibri" w:cs="Times New Roman"/>
        </w:rPr>
        <w:t>. Using Google Street View and satellite images</w:t>
      </w:r>
      <w:r w:rsidR="006D7B19">
        <w:rPr>
          <w:rFonts w:eastAsia="Calibri" w:cs="Times New Roman"/>
        </w:rPr>
        <w:t xml:space="preserve"> </w:t>
      </w:r>
      <w:r w:rsidR="00066AE3">
        <w:t>(</w:t>
      </w:r>
      <w:r w:rsidR="00066AE3">
        <w:rPr>
          <w:rStyle w:val="contrib0"/>
        </w:rPr>
        <w:t>Capecchi</w:t>
      </w:r>
      <w:r w:rsidR="00066AE3">
        <w:rPr>
          <w:rStyle w:val="contriblist"/>
        </w:rPr>
        <w:t xml:space="preserve"> et al.</w:t>
      </w:r>
      <w:r w:rsidR="00066AE3">
        <w:t xml:space="preserve">, </w:t>
      </w:r>
      <w:r w:rsidR="00066AE3">
        <w:rPr>
          <w:rStyle w:val="Date8"/>
        </w:rPr>
        <w:t>2023</w:t>
      </w:r>
      <w:r w:rsidR="00066AE3">
        <w:t>)</w:t>
      </w:r>
      <w:r w:rsidRPr="006D7B19">
        <w:rPr>
          <w:rFonts w:eastAsia="Calibri" w:cs="Times New Roman"/>
        </w:rPr>
        <w:t xml:space="preserve"> in conjunction with computer vision and machine learning techniques</w:t>
      </w:r>
      <w:r w:rsidR="006D7B19">
        <w:rPr>
          <w:rFonts w:eastAsia="Calibri" w:cs="Times New Roman"/>
        </w:rPr>
        <w:t xml:space="preserve"> </w:t>
      </w:r>
      <w:r w:rsidR="00066AE3">
        <w:t>(</w:t>
      </w:r>
      <w:r w:rsidR="00066AE3">
        <w:rPr>
          <w:rStyle w:val="contrib0"/>
        </w:rPr>
        <w:t>Mazzacca</w:t>
      </w:r>
      <w:r w:rsidR="00066AE3">
        <w:rPr>
          <w:rStyle w:val="contriblist"/>
        </w:rPr>
        <w:t xml:space="preserve"> et al.</w:t>
      </w:r>
      <w:r w:rsidR="00066AE3">
        <w:t xml:space="preserve">, </w:t>
      </w:r>
      <w:r w:rsidR="00066AE3">
        <w:rPr>
          <w:rStyle w:val="Date8"/>
        </w:rPr>
        <w:t>2022</w:t>
      </w:r>
      <w:r w:rsidR="00066AE3">
        <w:t>)</w:t>
      </w:r>
      <w:r w:rsidRPr="006D7B19">
        <w:rPr>
          <w:rFonts w:eastAsia="Calibri" w:cs="Times New Roman"/>
        </w:rPr>
        <w:t>, this study offers an accessible means of addressing these challenges.</w:t>
      </w:r>
    </w:p>
    <w:p w14:paraId="20610B4F" w14:textId="1B0EBF38"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 xml:space="preserve">Foliage, which influences the deployment of higher-frequency </w:t>
      </w:r>
      <w:r w:rsidRPr="00423151">
        <w:rPr>
          <w:rFonts w:eastAsia="Calibri" w:cs="Times New Roman"/>
        </w:rPr>
        <w:t>networks</w:t>
      </w:r>
      <w:r w:rsidR="00423151" w:rsidRPr="00423151">
        <w:rPr>
          <w:rFonts w:eastAsia="Calibri" w:cs="Times New Roman"/>
        </w:rPr>
        <w:t xml:space="preserve"> </w:t>
      </w:r>
      <w:r w:rsidR="00066AE3">
        <w:t>(</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423151">
        <w:rPr>
          <w:rFonts w:eastAsia="Calibri" w:cs="Times New Roman"/>
        </w:rPr>
        <w:t xml:space="preserve">, </w:t>
      </w:r>
      <w:r w:rsidRPr="00082E12">
        <w:rPr>
          <w:rFonts w:eastAsia="Calibri" w:cs="Times New Roman"/>
        </w:rPr>
        <w:t>has traditionally been measured using labor-intensive and costly methods</w:t>
      </w:r>
      <w:r w:rsidR="00423151">
        <w:rPr>
          <w:rFonts w:eastAsia="Calibri" w:cs="Times New Roman"/>
        </w:rPr>
        <w:t xml:space="preserve"> </w:t>
      </w:r>
      <w:r w:rsidR="000322F1">
        <w:t>(</w:t>
      </w:r>
      <w:r w:rsidR="000322F1">
        <w:rPr>
          <w:rStyle w:val="contrib0"/>
        </w:rPr>
        <w:t>Hematang</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such as unmanned aerial vehicles and light detection and ranging</w:t>
      </w:r>
      <w:r w:rsidR="00423151">
        <w:rPr>
          <w:rFonts w:eastAsia="Calibri" w:cs="Times New Roman"/>
        </w:rPr>
        <w:t xml:space="preserve"> </w:t>
      </w:r>
      <w:r w:rsidR="000322F1">
        <w:t>(</w:t>
      </w:r>
      <w:r w:rsidR="000322F1">
        <w:rPr>
          <w:rStyle w:val="contrib0"/>
        </w:rPr>
        <w:t>Q. Chen</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xml:space="preserve">. Figure 6 illustrates how data is collected through </w:t>
      </w:r>
      <w:r w:rsidR="00BE1AB5">
        <w:rPr>
          <w:rFonts w:eastAsia="Calibri" w:cs="Times New Roman"/>
        </w:rPr>
        <w:t>Light Detection and Ranging (</w:t>
      </w:r>
      <w:r w:rsidRPr="00082E12">
        <w:rPr>
          <w:rFonts w:eastAsia="Calibri" w:cs="Times New Roman"/>
        </w:rPr>
        <w:t>LiDAR</w:t>
      </w:r>
      <w:r w:rsidR="00BE1AB5">
        <w:rPr>
          <w:rFonts w:eastAsia="Calibri" w:cs="Times New Roman"/>
        </w:rPr>
        <w:t>)</w:t>
      </w:r>
      <w:r w:rsidRPr="00082E12">
        <w:rPr>
          <w:rFonts w:eastAsia="Calibri" w:cs="Times New Roman"/>
        </w:rPr>
        <w:t xml:space="preserve"> and </w:t>
      </w:r>
      <w:r w:rsidR="00BE1AB5">
        <w:rPr>
          <w:rFonts w:eastAsia="Calibri" w:cs="Times New Roman"/>
        </w:rPr>
        <w:t>unmanned aerial vehicles (</w:t>
      </w:r>
      <w:r w:rsidRPr="00082E12">
        <w:rPr>
          <w:rFonts w:eastAsia="Calibri" w:cs="Times New Roman"/>
        </w:rPr>
        <w:t>UAV</w:t>
      </w:r>
      <w:r w:rsidR="00BE1AB5">
        <w:rPr>
          <w:rFonts w:eastAsia="Calibri" w:cs="Times New Roman"/>
        </w:rPr>
        <w:t>)</w:t>
      </w:r>
      <w:r w:rsidRPr="00082E12">
        <w:rPr>
          <w:rFonts w:eastAsia="Calibri" w:cs="Times New Roman"/>
        </w:rPr>
        <w:t>. The need to repeatedly update this data often makes these methods impractical. With technology evolving, a new paradigm is emerging in the form of digital twins</w:t>
      </w:r>
      <w:r w:rsidR="00BE1AB5">
        <w:rPr>
          <w:rFonts w:eastAsia="Calibri" w:cs="Times New Roman"/>
        </w:rPr>
        <w:t xml:space="preserve"> (DT)</w:t>
      </w:r>
      <w:r w:rsidR="00423151">
        <w:rPr>
          <w:rFonts w:eastAsia="Calibri" w:cs="Times New Roman"/>
        </w:rPr>
        <w:t xml:space="preserve"> </w:t>
      </w:r>
      <w:r w:rsidR="000322F1">
        <w:t>(</w:t>
      </w:r>
      <w:r w:rsidR="000322F1">
        <w:rPr>
          <w:rStyle w:val="contrib0"/>
        </w:rPr>
        <w:t>Angin</w:t>
      </w:r>
      <w:r w:rsidR="000322F1">
        <w:rPr>
          <w:rStyle w:val="contriblist"/>
        </w:rPr>
        <w:t xml:space="preserve"> et al.</w:t>
      </w:r>
      <w:r w:rsidR="000322F1">
        <w:t xml:space="preserve">, </w:t>
      </w:r>
      <w:r w:rsidR="000322F1">
        <w:rPr>
          <w:rStyle w:val="Date8"/>
        </w:rPr>
        <w:t>2020</w:t>
      </w:r>
      <w:r w:rsidR="000322F1">
        <w:t xml:space="preserve">; </w:t>
      </w:r>
      <w:r w:rsidR="000322F1">
        <w:rPr>
          <w:rStyle w:val="contrib0"/>
        </w:rPr>
        <w:t>Cureton</w:t>
      </w:r>
      <w:r w:rsidR="000322F1">
        <w:rPr>
          <w:rStyle w:val="contriblist"/>
        </w:rPr>
        <w:t xml:space="preserve"> &amp; </w:t>
      </w:r>
      <w:r w:rsidR="000322F1">
        <w:rPr>
          <w:rStyle w:val="contrib0"/>
        </w:rPr>
        <w:t>Hartley</w:t>
      </w:r>
      <w:r w:rsidR="000322F1">
        <w:t xml:space="preserve">, </w:t>
      </w:r>
      <w:r w:rsidR="000322F1">
        <w:rPr>
          <w:rStyle w:val="Date8"/>
        </w:rPr>
        <w:t>2023</w:t>
      </w:r>
      <w:r w:rsidR="000322F1">
        <w:t xml:space="preserve">; </w:t>
      </w:r>
      <w:r w:rsidR="000322F1">
        <w:rPr>
          <w:rStyle w:val="contrib0"/>
        </w:rPr>
        <w:t>Zhao</w:t>
      </w:r>
      <w:r w:rsidR="000322F1">
        <w:rPr>
          <w:rStyle w:val="contriblist"/>
        </w:rPr>
        <w:t xml:space="preserve"> et al.</w:t>
      </w:r>
      <w:r w:rsidR="000322F1">
        <w:t xml:space="preserve">, </w:t>
      </w:r>
      <w:r w:rsidR="000322F1">
        <w:rPr>
          <w:rStyle w:val="Date8"/>
        </w:rPr>
        <w:t>2022</w:t>
      </w:r>
      <w:r w:rsidR="000322F1">
        <w:t>)</w:t>
      </w:r>
      <w:r w:rsidRPr="00082E12">
        <w:rPr>
          <w:rFonts w:eastAsia="Calibri" w:cs="Times New Roman"/>
        </w:rPr>
        <w:t>.</w:t>
      </w:r>
    </w:p>
    <w:p w14:paraId="45FBA1C0" w14:textId="325F839E"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The study aims to create a DT of an environment incorporating foliage data utilizing open-source and low-cost resources. In addition to optimizing coverage and user experience, this DT holds promise for network operators planning high-frequency network deployments</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082E12">
        <w:rPr>
          <w:rFonts w:eastAsia="Calibri" w:cs="Times New Roman"/>
        </w:rPr>
        <w:t>. Using images from Google Street View and satellites and applying machine learning algorithms, such as segmentation, this study emphasizes the role of foliage in mmW networks.</w:t>
      </w:r>
    </w:p>
    <w:p w14:paraId="47A1CC40" w14:textId="61792A99" w:rsidR="00860A91" w:rsidRDefault="00A0480D" w:rsidP="00A0480D">
      <w:pPr>
        <w:spacing w:after="0" w:line="480" w:lineRule="auto"/>
        <w:ind w:firstLine="720"/>
        <w:contextualSpacing/>
      </w:pPr>
      <w:r w:rsidRPr="00082E12">
        <w:rPr>
          <w:rFonts w:eastAsia="Calibri" w:cs="Times New Roman"/>
        </w:rPr>
        <w:lastRenderedPageBreak/>
        <w:t>A digital twin concept developed here could also apply to building facades, traffic signs, road markers, and pedestrian crossings. Through this comprehensive approach, technology is now poised as a key enabler of more efficient, adaptable, and cost-conscious deployment and management of mmW networks.</w:t>
      </w:r>
    </w:p>
    <w:p w14:paraId="47F2775A" w14:textId="5B4D7FD5" w:rsidR="00167573" w:rsidRDefault="003F00B9" w:rsidP="00167573">
      <w:pPr>
        <w:pStyle w:val="Heading2"/>
      </w:pPr>
      <w:bookmarkStart w:id="181" w:name="_Toc164865776"/>
      <w:bookmarkStart w:id="182" w:name="_Toc169701552"/>
      <w:r>
        <w:t xml:space="preserve">Digital Twin Representation of Foliage </w:t>
      </w:r>
      <w:commentRangeStart w:id="183"/>
      <w:r w:rsidR="00167573" w:rsidRPr="00887A22">
        <w:t>Research Methodology and Design</w:t>
      </w:r>
      <w:commentRangeEnd w:id="183"/>
      <w:r w:rsidR="00167573">
        <w:rPr>
          <w:rStyle w:val="CommentReference"/>
          <w:b w:val="0"/>
          <w:bCs w:val="0"/>
          <w:szCs w:val="20"/>
        </w:rPr>
        <w:commentReference w:id="183"/>
      </w:r>
      <w:r w:rsidR="00167573">
        <w:t xml:space="preserve"> </w:t>
      </w:r>
      <w:r w:rsidR="00167573" w:rsidRPr="00EE0AB3">
        <w:t xml:space="preserve"> </w:t>
      </w:r>
      <w:r w:rsidR="00167573">
        <w:t>Process Diagram</w:t>
      </w:r>
      <w:bookmarkEnd w:id="181"/>
      <w:bookmarkEnd w:id="182"/>
    </w:p>
    <w:p w14:paraId="60C2F81D" w14:textId="1DE3B6DD" w:rsidR="0082460A" w:rsidRDefault="00A0480D" w:rsidP="00A0480D">
      <w:pPr>
        <w:spacing w:line="480" w:lineRule="auto"/>
        <w:rPr>
          <w:rFonts w:eastAsia="Calibri" w:cs="Times New Roman"/>
        </w:rPr>
      </w:pPr>
      <w:r>
        <w:rPr>
          <w:rFonts w:ascii="Segoe UI Symbol" w:hAnsi="Segoe UI Symbol" w:cs="Segoe UI Symbol"/>
        </w:rPr>
        <w:tab/>
      </w:r>
      <w:r w:rsidRPr="00CB2C0B">
        <w:rPr>
          <w:rFonts w:eastAsia="Calibri" w:cs="Times New Roman"/>
        </w:rPr>
        <w:t xml:space="preserve">Figure 9 describes the entire process of research methodology and design process from </w:t>
      </w:r>
      <w:r w:rsidR="004B58F6">
        <w:rPr>
          <w:rFonts w:eastAsia="Calibri" w:cs="Times New Roman"/>
        </w:rPr>
        <w:t xml:space="preserve">the </w:t>
      </w:r>
      <w:r w:rsidRPr="00CB2C0B">
        <w:rPr>
          <w:rFonts w:eastAsia="Calibri" w:cs="Times New Roman"/>
        </w:rPr>
        <w:t xml:space="preserve">selection of </w:t>
      </w:r>
      <w:r w:rsidR="004B58F6">
        <w:rPr>
          <w:rFonts w:eastAsia="Calibri" w:cs="Times New Roman"/>
        </w:rPr>
        <w:t xml:space="preserve">the </w:t>
      </w:r>
      <w:r w:rsidRPr="00CB2C0B">
        <w:rPr>
          <w:rFonts w:eastAsia="Calibri" w:cs="Times New Roman"/>
        </w:rPr>
        <w:t xml:space="preserve">region for which DT of foliage needs to be built, data collection to creation of </w:t>
      </w:r>
      <w:r w:rsidR="004B58F6">
        <w:rPr>
          <w:rFonts w:eastAsia="Calibri" w:cs="Times New Roman"/>
        </w:rPr>
        <w:t xml:space="preserve">a </w:t>
      </w:r>
      <w:r w:rsidRPr="00CB2C0B">
        <w:rPr>
          <w:rFonts w:eastAsia="Calibri" w:cs="Times New Roman"/>
        </w:rPr>
        <w:t>digital twin representation of foliage (DTRF)</w:t>
      </w:r>
      <w:r w:rsidR="004B58F6">
        <w:rPr>
          <w:rFonts w:eastAsia="Calibri" w:cs="Times New Roman"/>
        </w:rPr>
        <w:t>,</w:t>
      </w:r>
      <w:r w:rsidRPr="00CB2C0B">
        <w:rPr>
          <w:rFonts w:eastAsia="Calibri" w:cs="Times New Roman"/>
        </w:rPr>
        <w:t xml:space="preserve"> which can be used by network planners for smart and efficient placement of network nodes for providing better coverage and greater user connectivity</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CB2C0B">
        <w:rPr>
          <w:rFonts w:eastAsia="Calibri" w:cs="Times New Roman"/>
        </w:rPr>
        <w:t>. DTRF can also be used by city planners</w:t>
      </w:r>
      <w:r w:rsidR="00E84A3F">
        <w:rPr>
          <w:rFonts w:eastAsia="Calibri" w:cs="Times New Roman"/>
        </w:rPr>
        <w:t xml:space="preserve"> </w:t>
      </w:r>
      <w:r w:rsidR="000322F1">
        <w:t>(</w:t>
      </w:r>
      <w:r w:rsidR="000322F1">
        <w:rPr>
          <w:rStyle w:val="contrib0"/>
        </w:rPr>
        <w:t>Lehtola</w:t>
      </w:r>
      <w:r w:rsidR="000322F1">
        <w:rPr>
          <w:rStyle w:val="contriblist"/>
        </w:rPr>
        <w:t xml:space="preserve"> et al.</w:t>
      </w:r>
      <w:r w:rsidR="000322F1">
        <w:t xml:space="preserve">, </w:t>
      </w:r>
      <w:r w:rsidR="000322F1">
        <w:rPr>
          <w:rStyle w:val="Date8"/>
        </w:rPr>
        <w:t>2022</w:t>
      </w:r>
      <w:r w:rsidR="000322F1">
        <w:t xml:space="preserve">) </w:t>
      </w:r>
      <w:r w:rsidRPr="00CB2C0B">
        <w:rPr>
          <w:rFonts w:eastAsia="Calibri" w:cs="Times New Roman"/>
        </w:rPr>
        <w:t>for various applications such as city development, greenery monitoring, density of foliage, etc</w:t>
      </w:r>
      <w:r w:rsidR="00DA1F88">
        <w:rPr>
          <w:rFonts w:eastAsia="Calibri" w:cs="Times New Roman"/>
        </w:rPr>
        <w:t xml:space="preserve">. </w:t>
      </w:r>
      <w:r w:rsidR="000322F1">
        <w:t>(</w:t>
      </w:r>
      <w:r w:rsidR="000322F1">
        <w:rPr>
          <w:rStyle w:val="contrib0"/>
        </w:rPr>
        <w:t>Capecchi</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 Network planners utilize the digital twin representation of foliage to strategically determine the optimal placement of network nodes</w:t>
      </w:r>
      <w:r w:rsidR="00846307">
        <w:rPr>
          <w:rFonts w:eastAsia="Calibri" w:cs="Times New Roman"/>
        </w:rPr>
        <w:t xml:space="preserve"> </w:t>
      </w:r>
      <w:r w:rsidR="000322F1">
        <w:t>(</w:t>
      </w:r>
      <w:r w:rsidR="000322F1">
        <w:rPr>
          <w:rStyle w:val="contrib0"/>
        </w:rPr>
        <w:t>Alkhateeb</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w:t>
      </w:r>
    </w:p>
    <w:p w14:paraId="4EAC249F" w14:textId="558C1F3E" w:rsidR="00846307" w:rsidRDefault="00846307" w:rsidP="00A0480D">
      <w:pPr>
        <w:spacing w:line="480" w:lineRule="auto"/>
        <w:rPr>
          <w:rFonts w:eastAsia="Calibri" w:cs="Times New Roman"/>
        </w:rPr>
      </w:pPr>
      <w:r>
        <w:rPr>
          <w:rFonts w:eastAsia="Calibri" w:cs="Times New Roman"/>
        </w:rPr>
        <w:tab/>
      </w:r>
      <w:r w:rsidRPr="00CB2C0B">
        <w:rPr>
          <w:rFonts w:eastAsia="Calibri" w:cs="Times New Roman"/>
        </w:rPr>
        <w:t xml:space="preserve">By leveraging the DTRF, </w:t>
      </w:r>
      <w:r>
        <w:rPr>
          <w:rFonts w:eastAsia="Calibri" w:cs="Times New Roman"/>
        </w:rPr>
        <w:t>network planners or operators</w:t>
      </w:r>
      <w:r w:rsidRPr="00CB2C0B">
        <w:rPr>
          <w:rFonts w:eastAsia="Calibri" w:cs="Times New Roman"/>
        </w:rPr>
        <w:t xml:space="preserve"> can ensure better coverage and improved user connectivity, resulting in a more efficient and reliable network infrastructure. </w:t>
      </w:r>
      <w:r>
        <w:rPr>
          <w:rFonts w:eastAsia="Calibri" w:cs="Times New Roman"/>
        </w:rPr>
        <w:t>The</w:t>
      </w:r>
      <w:r w:rsidRPr="00CB2C0B">
        <w:rPr>
          <w:rFonts w:eastAsia="Calibri" w:cs="Times New Roman"/>
        </w:rPr>
        <w:t xml:space="preserve"> DTRF </w:t>
      </w:r>
      <w:r>
        <w:rPr>
          <w:rFonts w:eastAsia="Calibri" w:cs="Times New Roman"/>
        </w:rPr>
        <w:t>also</w:t>
      </w:r>
      <w:r w:rsidRPr="00CB2C0B">
        <w:rPr>
          <w:rFonts w:eastAsia="Calibri" w:cs="Times New Roman"/>
        </w:rPr>
        <w:t xml:space="preserve"> provide</w:t>
      </w:r>
      <w:r>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495422">
        <w:rPr>
          <w:rFonts w:eastAsia="Calibri" w:cs="Times New Roman"/>
        </w:rPr>
        <w:t xml:space="preserve"> </w:t>
      </w:r>
      <w:r w:rsidR="00A168D6">
        <w:t>(</w:t>
      </w:r>
      <w:r w:rsidR="00A168D6">
        <w:rPr>
          <w:rStyle w:val="contrib0"/>
        </w:rPr>
        <w:t>Capecchi</w:t>
      </w:r>
      <w:r w:rsidR="00A168D6">
        <w:rPr>
          <w:rStyle w:val="contriblist"/>
        </w:rPr>
        <w:t xml:space="preserve"> et al.</w:t>
      </w:r>
      <w:r w:rsidR="00A168D6">
        <w:t xml:space="preserve">, </w:t>
      </w:r>
      <w:r w:rsidR="00A168D6">
        <w:rPr>
          <w:rStyle w:val="Date8"/>
        </w:rPr>
        <w:t>2023</w:t>
      </w:r>
      <w:r w:rsidR="00A168D6">
        <w:t xml:space="preserve">; </w:t>
      </w:r>
      <w:r w:rsidR="00A168D6">
        <w:rPr>
          <w:rStyle w:val="contrib0"/>
        </w:rPr>
        <w:t>Lehtola</w:t>
      </w:r>
      <w:r w:rsidR="00A168D6">
        <w:rPr>
          <w:rStyle w:val="contriblist"/>
        </w:rPr>
        <w:t xml:space="preserve"> et al.</w:t>
      </w:r>
      <w:r w:rsidR="00A168D6">
        <w:t xml:space="preserve">, </w:t>
      </w:r>
      <w:r w:rsidR="00A168D6">
        <w:rPr>
          <w:rStyle w:val="Date8"/>
        </w:rPr>
        <w:t>2022</w:t>
      </w:r>
      <w:r w:rsidR="00A168D6">
        <w:t>)</w:t>
      </w:r>
      <w:r w:rsidRPr="00CB2C0B">
        <w:rPr>
          <w:rFonts w:eastAsia="Calibri" w:cs="Times New Roman"/>
        </w:rPr>
        <w:t xml:space="preserve">. DTRF can be utilized </w:t>
      </w:r>
      <w:r w:rsidR="004B58F6">
        <w:rPr>
          <w:rFonts w:eastAsia="Calibri" w:cs="Times New Roman"/>
        </w:rPr>
        <w:t>to</w:t>
      </w:r>
      <w:r w:rsidRPr="00CB2C0B">
        <w:rPr>
          <w:rFonts w:eastAsia="Calibri" w:cs="Times New Roman"/>
        </w:rPr>
        <w:t xml:space="preserve"> monito</w:t>
      </w:r>
      <w:r w:rsidR="004B58F6">
        <w:rPr>
          <w:rFonts w:eastAsia="Calibri" w:cs="Times New Roman"/>
        </w:rPr>
        <w:t>r</w:t>
      </w:r>
      <w:r w:rsidRPr="00CB2C0B">
        <w:rPr>
          <w:rFonts w:eastAsia="Calibri" w:cs="Times New Roman"/>
        </w:rPr>
        <w:t xml:space="preserve"> greenery by providing real-time data on foliage health and condition in a particular region. This information can be used to assess the impact of urban development on green spaces, identify areas in need of conservation efforts, and track changes in vegetation over time.</w:t>
      </w:r>
    </w:p>
    <w:p w14:paraId="3132A0A4" w14:textId="77777777" w:rsidR="00846307" w:rsidRDefault="00846307" w:rsidP="004030EC">
      <w:pPr>
        <w:pStyle w:val="Caption"/>
        <w:rPr>
          <w:b/>
          <w:bCs/>
        </w:rPr>
      </w:pPr>
    </w:p>
    <w:p w14:paraId="66C5F369" w14:textId="77777777" w:rsidR="00846307" w:rsidRDefault="00846307" w:rsidP="004030EC">
      <w:pPr>
        <w:pStyle w:val="Caption"/>
        <w:rPr>
          <w:b/>
          <w:bCs/>
        </w:rPr>
      </w:pPr>
    </w:p>
    <w:p w14:paraId="5B7B9674" w14:textId="0E115423" w:rsidR="004030EC" w:rsidRPr="004030EC" w:rsidRDefault="004030EC" w:rsidP="004030EC">
      <w:pPr>
        <w:pStyle w:val="Caption"/>
        <w:rPr>
          <w:b/>
          <w:bCs/>
        </w:rPr>
      </w:pPr>
      <w:bookmarkStart w:id="184" w:name="_Toc169701680"/>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9</w:t>
      </w:r>
      <w:r w:rsidRPr="004030EC">
        <w:rPr>
          <w:b/>
          <w:bCs/>
        </w:rPr>
        <w:fldChar w:fldCharType="end"/>
      </w:r>
      <w:r>
        <w:rPr>
          <w:b/>
          <w:bCs/>
        </w:rPr>
        <w:t xml:space="preserve"> </w:t>
      </w:r>
      <w:r w:rsidR="00E37F08">
        <w:rPr>
          <w:b/>
          <w:bCs/>
        </w:rPr>
        <w:br/>
      </w:r>
      <w:r w:rsidRPr="0082460A">
        <w:rPr>
          <w:i/>
          <w:iCs w:val="0"/>
        </w:rPr>
        <w:t>Research Design Methods for Digital Twin Representation of Foliage</w:t>
      </w:r>
      <w:bookmarkEnd w:id="184"/>
    </w:p>
    <w:p w14:paraId="4C16302F" w14:textId="4E069AA7" w:rsidR="007F479F" w:rsidRDefault="007F479F" w:rsidP="00167573">
      <w:pPr>
        <w:ind w:left="720"/>
      </w:pPr>
      <w:r w:rsidRPr="004F3CEF">
        <w:rPr>
          <w:noProof/>
        </w:rPr>
        <w:drawing>
          <wp:inline distT="0" distB="0" distL="0" distR="0" wp14:anchorId="08E4459F" wp14:editId="700FD34E">
            <wp:extent cx="5942965" cy="4476750"/>
            <wp:effectExtent l="0" t="0" r="635" b="0"/>
            <wp:docPr id="65935665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56655" name="Picture 1" descr="A diagram of a data flow&#10;&#10;Description automatically generated"/>
                    <pic:cNvPicPr/>
                  </pic:nvPicPr>
                  <pic:blipFill>
                    <a:blip r:embed="rId31"/>
                    <a:stretch>
                      <a:fillRect/>
                    </a:stretch>
                  </pic:blipFill>
                  <pic:spPr>
                    <a:xfrm>
                      <a:off x="0" y="0"/>
                      <a:ext cx="5944366" cy="4477805"/>
                    </a:xfrm>
                    <a:prstGeom prst="rect">
                      <a:avLst/>
                    </a:prstGeom>
                  </pic:spPr>
                </pic:pic>
              </a:graphicData>
            </a:graphic>
          </wp:inline>
        </w:drawing>
      </w:r>
    </w:p>
    <w:p w14:paraId="5FB4ACB0" w14:textId="79144141" w:rsidR="00A0480D" w:rsidRPr="00A0480D" w:rsidRDefault="00A0480D" w:rsidP="00846307">
      <w:pPr>
        <w:spacing w:line="480" w:lineRule="auto"/>
        <w:ind w:firstLine="720"/>
        <w:rPr>
          <w:rFonts w:eastAsia="Calibri" w:cs="Times New Roman"/>
        </w:rPr>
      </w:pPr>
      <w:r>
        <w:rPr>
          <w:rFonts w:eastAsia="Calibri" w:cs="Times New Roman"/>
        </w:rPr>
        <w:t>The</w:t>
      </w:r>
      <w:r w:rsidRPr="00CB2C0B">
        <w:rPr>
          <w:rFonts w:eastAsia="Calibri" w:cs="Times New Roman"/>
        </w:rPr>
        <w:t xml:space="preserve"> DTRF </w:t>
      </w:r>
      <w:r w:rsidR="00F54D63">
        <w:rPr>
          <w:rFonts w:eastAsia="Calibri" w:cs="Times New Roman"/>
        </w:rPr>
        <w:t>also</w:t>
      </w:r>
      <w:r w:rsidRPr="00CB2C0B">
        <w:rPr>
          <w:rFonts w:eastAsia="Calibri" w:cs="Times New Roman"/>
        </w:rPr>
        <w:t xml:space="preserve"> provide</w:t>
      </w:r>
      <w:r w:rsidR="00F54D63">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0A741E">
        <w:rPr>
          <w:rFonts w:eastAsia="Calibri" w:cs="Times New Roman"/>
        </w:rPr>
        <w:t xml:space="preserve"> </w:t>
      </w:r>
      <w:r w:rsidR="00A168D6">
        <w:t>(</w:t>
      </w:r>
      <w:r w:rsidR="00A168D6">
        <w:rPr>
          <w:rStyle w:val="contrib0"/>
        </w:rPr>
        <w:t>Mylonas</w:t>
      </w:r>
      <w:r w:rsidR="00A168D6">
        <w:rPr>
          <w:rStyle w:val="contriblist"/>
        </w:rPr>
        <w:t xml:space="preserve"> et al.</w:t>
      </w:r>
      <w:r w:rsidR="00A168D6">
        <w:t xml:space="preserve">, </w:t>
      </w:r>
      <w:r w:rsidR="00A168D6">
        <w:rPr>
          <w:rStyle w:val="Date8"/>
        </w:rPr>
        <w:t>2021</w:t>
      </w:r>
      <w:r w:rsidR="00A168D6">
        <w:t>)</w:t>
      </w:r>
      <w:r w:rsidRPr="00CB2C0B">
        <w:rPr>
          <w:rFonts w:eastAsia="Calibri" w:cs="Times New Roman"/>
        </w:rPr>
        <w:t>. DTRF can be utilized for monitoring greenery by providing real-time data on foliage health and condition</w:t>
      </w:r>
      <w:r w:rsidR="004B58F6">
        <w:rPr>
          <w:rFonts w:eastAsia="Calibri" w:cs="Times New Roman"/>
        </w:rPr>
        <w:t>s</w:t>
      </w:r>
      <w:r w:rsidRPr="00CB2C0B">
        <w:rPr>
          <w:rFonts w:eastAsia="Calibri" w:cs="Times New Roman"/>
        </w:rPr>
        <w:t xml:space="preserve"> in a particular </w:t>
      </w:r>
      <w:r w:rsidRPr="000A741E">
        <w:rPr>
          <w:rFonts w:eastAsia="Calibri" w:cs="Times New Roman"/>
          <w:szCs w:val="24"/>
        </w:rPr>
        <w:t>region</w:t>
      </w:r>
      <w:r w:rsidR="000A741E" w:rsidRPr="000A741E">
        <w:rPr>
          <w:rFonts w:eastAsia="Calibri" w:cs="Times New Roman"/>
          <w:szCs w:val="24"/>
        </w:rPr>
        <w:t xml:space="preserve"> </w:t>
      </w:r>
      <w:r w:rsidR="00A168D6">
        <w:t>(</w:t>
      </w:r>
      <w:r w:rsidR="00A168D6">
        <w:rPr>
          <w:rStyle w:val="contrib0"/>
        </w:rPr>
        <w:t>Gaspari</w:t>
      </w:r>
      <w:r w:rsidR="00A168D6">
        <w:rPr>
          <w:rStyle w:val="contriblist"/>
        </w:rPr>
        <w:t xml:space="preserve"> et al.</w:t>
      </w:r>
      <w:r w:rsidR="00A168D6">
        <w:t xml:space="preserve">, </w:t>
      </w:r>
      <w:r w:rsidR="00A168D6">
        <w:rPr>
          <w:rStyle w:val="Date8"/>
        </w:rPr>
        <w:t>2022</w:t>
      </w:r>
      <w:r w:rsidR="00A168D6">
        <w:t>)</w:t>
      </w:r>
      <w:r w:rsidRPr="000A741E">
        <w:rPr>
          <w:rFonts w:eastAsia="Calibri" w:cs="Times New Roman"/>
          <w:szCs w:val="24"/>
        </w:rPr>
        <w:t>.</w:t>
      </w:r>
      <w:r w:rsidRPr="000A741E">
        <w:rPr>
          <w:rFonts w:eastAsia="Calibri" w:cs="Times New Roman"/>
        </w:rPr>
        <w:t xml:space="preserve"> </w:t>
      </w:r>
      <w:r w:rsidRPr="00CB2C0B">
        <w:rPr>
          <w:rFonts w:eastAsia="Calibri" w:cs="Times New Roman"/>
        </w:rPr>
        <w:t>This information can be used to assess the impact of urban development on green spaces, identify areas in need of conservation efforts, and track changes in vegetation over time. DTRF can help evaluate green infrastructure projects and guide decision-making for sustainable urban planning</w:t>
      </w:r>
      <w:r w:rsidR="000A741E">
        <w:rPr>
          <w:rFonts w:eastAsia="Calibri" w:cs="Times New Roman"/>
        </w:rPr>
        <w:t xml:space="preserve"> </w:t>
      </w:r>
      <w:r w:rsidR="00A168D6">
        <w:t>(</w:t>
      </w:r>
      <w:r w:rsidR="00A168D6">
        <w:rPr>
          <w:rStyle w:val="contrib0"/>
        </w:rPr>
        <w:t>Attaran</w:t>
      </w:r>
      <w:r w:rsidR="00A168D6">
        <w:rPr>
          <w:rStyle w:val="contriblist"/>
        </w:rPr>
        <w:t xml:space="preserve"> &amp; </w:t>
      </w:r>
      <w:r w:rsidR="00A168D6">
        <w:rPr>
          <w:rStyle w:val="contrib0"/>
        </w:rPr>
        <w:t>Celik</w:t>
      </w:r>
      <w:r w:rsidR="00A168D6">
        <w:t xml:space="preserve">, </w:t>
      </w:r>
      <w:r w:rsidR="00A168D6">
        <w:rPr>
          <w:rStyle w:val="Date8"/>
        </w:rPr>
        <w:t>2023</w:t>
      </w:r>
      <w:r w:rsidR="00A168D6">
        <w:t>)</w:t>
      </w:r>
      <w:r w:rsidRPr="00CB2C0B">
        <w:rPr>
          <w:rFonts w:eastAsia="Calibri" w:cs="Times New Roman"/>
        </w:rPr>
        <w:t>.</w:t>
      </w:r>
    </w:p>
    <w:p w14:paraId="26BC2EE8" w14:textId="65EA2C63" w:rsidR="00167573" w:rsidRDefault="00167573" w:rsidP="00167573">
      <w:pPr>
        <w:pStyle w:val="Heading2"/>
      </w:pPr>
      <w:bookmarkStart w:id="185" w:name="_Toc164865777"/>
      <w:bookmarkStart w:id="186" w:name="_Toc169701553"/>
      <w:commentRangeStart w:id="187"/>
      <w:r w:rsidRPr="00887A22">
        <w:lastRenderedPageBreak/>
        <w:t>Research Methodology and Design</w:t>
      </w:r>
      <w:commentRangeEnd w:id="187"/>
      <w:r>
        <w:rPr>
          <w:rStyle w:val="CommentReference"/>
          <w:b w:val="0"/>
          <w:bCs w:val="0"/>
          <w:szCs w:val="20"/>
        </w:rPr>
        <w:commentReference w:id="187"/>
      </w:r>
      <w:r>
        <w:t xml:space="preserve"> </w:t>
      </w:r>
      <w:r w:rsidRPr="00EE0AB3">
        <w:t xml:space="preserve"> </w:t>
      </w:r>
      <w:bookmarkEnd w:id="185"/>
      <w:r w:rsidR="003002C2">
        <w:t>of Digital Twin Representation of Foliage</w:t>
      </w:r>
      <w:bookmarkEnd w:id="186"/>
    </w:p>
    <w:p w14:paraId="73539591" w14:textId="77777777" w:rsidR="00C50DAE" w:rsidRDefault="00C50DAE" w:rsidP="00C50DAE">
      <w:pPr>
        <w:pStyle w:val="Heading3"/>
      </w:pPr>
      <w:r w:rsidRPr="00C563B5">
        <w:t>Data C</w:t>
      </w:r>
      <w:r>
        <w:t>ollection/Acquisition</w:t>
      </w:r>
    </w:p>
    <w:p w14:paraId="1715BD12" w14:textId="223D91CE" w:rsidR="003F00B9" w:rsidRDefault="004B58F6" w:rsidP="00C50DAE">
      <w:pPr>
        <w:spacing w:line="480" w:lineRule="auto"/>
        <w:ind w:firstLine="720"/>
        <w:rPr>
          <w:color w:val="000000" w:themeColor="text1"/>
        </w:rPr>
      </w:pPr>
      <w:r>
        <w:t>Aerial and street view imagery are used to gain comprehensive foliage data using platforms like Google Maps APIs</w:t>
      </w:r>
      <w:r w:rsidR="003F00B9">
        <w:rPr>
          <w:color w:val="000000" w:themeColor="text1"/>
        </w:rPr>
        <w:t xml:space="preserve"> (</w:t>
      </w:r>
      <w:r w:rsidR="003F00B9" w:rsidRPr="6B74284E">
        <w:rPr>
          <w:rStyle w:val="StyledText"/>
          <w:color w:val="000000" w:themeColor="text1"/>
        </w:rPr>
        <w:t>Google for Developers Maps Static API</w:t>
      </w:r>
      <w:r w:rsidR="003F00B9" w:rsidRPr="6B74284E">
        <w:rPr>
          <w:color w:val="000000" w:themeColor="text1"/>
        </w:rPr>
        <w:t xml:space="preserve">, </w:t>
      </w:r>
      <w:r w:rsidR="003F00B9" w:rsidRPr="6B74284E">
        <w:rPr>
          <w:rStyle w:val="citation"/>
          <w:color w:val="000000" w:themeColor="text1"/>
        </w:rPr>
        <w:t>n.d.</w:t>
      </w:r>
      <w:r w:rsidR="003F00B9" w:rsidRPr="6B74284E">
        <w:rPr>
          <w:color w:val="000000" w:themeColor="text1"/>
        </w:rPr>
        <w:t xml:space="preserve">; </w:t>
      </w:r>
      <w:r w:rsidR="003F00B9" w:rsidRPr="6B74284E">
        <w:rPr>
          <w:rStyle w:val="StyledText"/>
          <w:color w:val="000000" w:themeColor="text1"/>
        </w:rPr>
        <w:t>Google for Developers Street View Static API Overview</w:t>
      </w:r>
      <w:r w:rsidR="003F00B9" w:rsidRPr="6B74284E">
        <w:rPr>
          <w:color w:val="000000" w:themeColor="text1"/>
        </w:rPr>
        <w:t xml:space="preserve">, </w:t>
      </w:r>
      <w:r w:rsidR="003F00B9" w:rsidRPr="6B74284E">
        <w:rPr>
          <w:rStyle w:val="citation"/>
          <w:color w:val="000000" w:themeColor="text1"/>
        </w:rPr>
        <w:t>n.d.</w:t>
      </w:r>
      <w:r w:rsidR="003F00B9">
        <w:rPr>
          <w:color w:val="000000" w:themeColor="text1"/>
        </w:rPr>
        <w:t>)</w:t>
      </w:r>
      <w:r w:rsidR="00C50DAE" w:rsidRPr="6B74284E">
        <w:rPr>
          <w:color w:val="000000" w:themeColor="text1"/>
        </w:rPr>
        <w:t>, supplemented by LiDAR data for detailed three-dimensional foliage structure insights. The process involves leveraging Google's APIs to collect high-resolution street views and aerial images of the target areas (</w:t>
      </w:r>
      <w:r w:rsidR="00C50DAE" w:rsidRPr="6B74284E">
        <w:rPr>
          <w:rStyle w:val="citation"/>
          <w:color w:val="000000" w:themeColor="text1"/>
        </w:rPr>
        <w:t>Figure</w:t>
      </w:r>
      <w:r w:rsidR="00C50DAE" w:rsidRPr="6B74284E">
        <w:rPr>
          <w:color w:val="000000" w:themeColor="text1"/>
        </w:rPr>
        <w:t xml:space="preserve"> </w:t>
      </w:r>
      <w:r w:rsidR="00C50DAE">
        <w:rPr>
          <w:rStyle w:val="citation"/>
          <w:color w:val="000000" w:themeColor="text1"/>
        </w:rPr>
        <w:t>10</w:t>
      </w:r>
      <w:r w:rsidR="00C50DAE" w:rsidRPr="6B74284E">
        <w:rPr>
          <w:color w:val="000000" w:themeColor="text1"/>
        </w:rPr>
        <w:t>), which serve as the primary data sources for identifying and analyzing foliage (</w:t>
      </w:r>
      <w:r w:rsidR="00C50DAE" w:rsidRPr="6B74284E">
        <w:rPr>
          <w:rStyle w:val="StyledText"/>
          <w:color w:val="000000" w:themeColor="text1"/>
        </w:rPr>
        <w:t>Google for Developers Maps Static API</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xml:space="preserve">; </w:t>
      </w:r>
      <w:r w:rsidR="00C50DAE" w:rsidRPr="6B74284E">
        <w:rPr>
          <w:rStyle w:val="StyledText"/>
          <w:color w:val="000000" w:themeColor="text1"/>
        </w:rPr>
        <w:t>Google for Developers Street View Static API Overview</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Additionally, LiDAR and UAV datasets of the same areas are obtained for validation purposes, allowing for comparison against the digital twin models created from Google imagery</w:t>
      </w:r>
      <w:r w:rsidR="00F54D63">
        <w:rPr>
          <w:color w:val="000000" w:themeColor="text1"/>
        </w:rPr>
        <w:t xml:space="preserve"> or any </w:t>
      </w:r>
      <w:r w:rsidR="006F5D6D">
        <w:rPr>
          <w:color w:val="000000" w:themeColor="text1"/>
        </w:rPr>
        <w:t>third-party</w:t>
      </w:r>
      <w:r w:rsidR="00F54D63">
        <w:rPr>
          <w:color w:val="000000" w:themeColor="text1"/>
        </w:rPr>
        <w:t xml:space="preserve"> vendors aerial imagery</w:t>
      </w:r>
      <w:r w:rsidR="00C50DAE" w:rsidRPr="6B74284E">
        <w:rPr>
          <w:color w:val="000000" w:themeColor="text1"/>
        </w:rPr>
        <w:t>. This multi-faceted approach ensures robust and accurate representations of foliage within the digital twin framework.</w:t>
      </w:r>
      <w:r w:rsidR="003F00B9">
        <w:rPr>
          <w:color w:val="000000" w:themeColor="text1"/>
        </w:rPr>
        <w:t xml:space="preserve"> </w:t>
      </w:r>
    </w:p>
    <w:p w14:paraId="2386540F" w14:textId="2DB6A060" w:rsidR="00C50DAE" w:rsidRDefault="003F00B9" w:rsidP="000E0F0A">
      <w:pPr>
        <w:spacing w:line="480" w:lineRule="auto"/>
        <w:ind w:firstLine="720"/>
        <w:rPr>
          <w:color w:val="000000" w:themeColor="text1"/>
        </w:rPr>
      </w:pPr>
      <w:r>
        <w:rPr>
          <w:color w:val="000000" w:themeColor="text1"/>
        </w:rPr>
        <w:t xml:space="preserve">As outlined in Figure 10, </w:t>
      </w:r>
      <w:r w:rsidR="002C61A4">
        <w:rPr>
          <w:color w:val="000000" w:themeColor="text1"/>
        </w:rPr>
        <w:t>it f</w:t>
      </w:r>
      <w:r>
        <w:rPr>
          <w:color w:val="000000" w:themeColor="text1"/>
        </w:rPr>
        <w:t>irst it starts identifying region of interest where a polygon is drawn around the region of interest</w:t>
      </w:r>
      <w:r w:rsidR="000E0F0A">
        <w:rPr>
          <w:color w:val="000000" w:themeColor="text1"/>
        </w:rPr>
        <w:t>.</w:t>
      </w:r>
      <w:r>
        <w:rPr>
          <w:color w:val="000000" w:themeColor="text1"/>
        </w:rPr>
        <w:t xml:space="preserve"> </w:t>
      </w:r>
      <w:r w:rsidR="000E0F0A">
        <w:rPr>
          <w:color w:val="000000" w:themeColor="text1"/>
        </w:rPr>
        <w:t>S</w:t>
      </w:r>
      <w:r>
        <w:rPr>
          <w:color w:val="000000" w:themeColor="text1"/>
        </w:rPr>
        <w:t>econdly</w:t>
      </w:r>
      <w:r w:rsidR="000E0F0A">
        <w:rPr>
          <w:color w:val="000000" w:themeColor="text1"/>
        </w:rPr>
        <w:t>,</w:t>
      </w:r>
      <w:r>
        <w:rPr>
          <w:color w:val="000000" w:themeColor="text1"/>
        </w:rPr>
        <w:t xml:space="preserve"> road lanes or street lanes </w:t>
      </w:r>
      <w:r w:rsidR="006167E4">
        <w:rPr>
          <w:color w:val="000000" w:themeColor="text1"/>
        </w:rPr>
        <w:t xml:space="preserve">are </w:t>
      </w:r>
      <w:r>
        <w:rPr>
          <w:color w:val="000000" w:themeColor="text1"/>
        </w:rPr>
        <w:t xml:space="preserve">extracted inside the region of interest along with their names. </w:t>
      </w:r>
      <w:r w:rsidR="006167E4" w:rsidRPr="006167E4">
        <w:rPr>
          <w:color w:val="000000" w:themeColor="text1"/>
        </w:rPr>
        <w:t>Thirdly, points are placed along the road or street lanes 30 meters apart. The distance between the points is placed such that when the aerial images are captured at the desired zoom level, for the pixel sizes desired, there will be less overall vegetation or foliage between the images. This will reduce the duplication of vegetation or foliage. Fourth, aerial images of the region at these points should be extracted. Fifth, start annotating the collected images for the instance segmentation computer vision machine learning model</w:t>
      </w:r>
      <w:r w:rsidR="000E0F0A">
        <w:rPr>
          <w:color w:val="000000" w:themeColor="text1"/>
        </w:rPr>
        <w:t>.</w:t>
      </w:r>
    </w:p>
    <w:p w14:paraId="652A7A1F" w14:textId="77777777" w:rsidR="00796F28" w:rsidRDefault="00796F28" w:rsidP="00796F28">
      <w:pPr>
        <w:pStyle w:val="embeddedapa-figure-title"/>
        <w:spacing w:line="480" w:lineRule="auto"/>
        <w:rPr>
          <w:color w:val="000000"/>
        </w:rPr>
      </w:pPr>
      <w:bookmarkStart w:id="188" w:name="_Toc169701681"/>
      <w:r w:rsidRPr="004030EC">
        <w:rPr>
          <w:b/>
          <w:bCs/>
          <w:i w:val="0"/>
          <w:iCs w:val="0"/>
        </w:rPr>
        <w:lastRenderedPageBreak/>
        <w:t xml:space="preserve">Figure </w:t>
      </w:r>
      <w:r w:rsidRPr="004030EC">
        <w:rPr>
          <w:b/>
          <w:bCs/>
          <w:i w:val="0"/>
          <w:iCs w:val="0"/>
        </w:rPr>
        <w:fldChar w:fldCharType="begin"/>
      </w:r>
      <w:r w:rsidRPr="004030EC">
        <w:rPr>
          <w:b/>
          <w:bCs/>
          <w:i w:val="0"/>
          <w:iCs w:val="0"/>
        </w:rPr>
        <w:instrText xml:space="preserve"> SEQ Figure \* ARABIC </w:instrText>
      </w:r>
      <w:r w:rsidRPr="004030EC">
        <w:rPr>
          <w:b/>
          <w:bCs/>
          <w:i w:val="0"/>
          <w:iCs w:val="0"/>
        </w:rPr>
        <w:fldChar w:fldCharType="separate"/>
      </w:r>
      <w:r>
        <w:rPr>
          <w:b/>
          <w:bCs/>
          <w:i w:val="0"/>
          <w:iCs w:val="0"/>
          <w:noProof/>
        </w:rPr>
        <w:t>10</w:t>
      </w:r>
      <w:r w:rsidRPr="004030EC">
        <w:rPr>
          <w:b/>
          <w:bCs/>
          <w:i w:val="0"/>
          <w:iCs w:val="0"/>
        </w:rPr>
        <w:fldChar w:fldCharType="end"/>
      </w:r>
      <w:r>
        <w:t xml:space="preserve"> </w:t>
      </w:r>
      <w:r>
        <w:br/>
      </w:r>
      <w:r w:rsidRPr="6B74284E">
        <w:rPr>
          <w:color w:val="000000" w:themeColor="text1"/>
        </w:rPr>
        <w:t>Data Collection Strategy</w:t>
      </w:r>
      <w:bookmarkEnd w:id="188"/>
    </w:p>
    <w:p w14:paraId="299BEBC7" w14:textId="77777777" w:rsidR="00796F28" w:rsidRPr="005045C4" w:rsidRDefault="00796F28" w:rsidP="00796F28">
      <w:pPr>
        <w:pStyle w:val="embeddedembedded-img"/>
        <w:spacing w:line="480" w:lineRule="auto"/>
        <w:rPr>
          <w:color w:val="000000"/>
        </w:rPr>
      </w:pPr>
      <w:r>
        <w:rPr>
          <w:noProof/>
        </w:rPr>
        <w:drawing>
          <wp:inline distT="0" distB="0" distL="0" distR="0" wp14:anchorId="5DB0F613" wp14:editId="68DD2D5D">
            <wp:extent cx="6048170" cy="2895600"/>
            <wp:effectExtent l="0" t="0" r="0" b="0"/>
            <wp:docPr id="1" name="Picture 1" descr="A coll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048170" cy="2895600"/>
                    </a:xfrm>
                    <a:prstGeom prst="rect">
                      <a:avLst/>
                    </a:prstGeom>
                  </pic:spPr>
                </pic:pic>
              </a:graphicData>
            </a:graphic>
          </wp:inline>
        </w:drawing>
      </w:r>
    </w:p>
    <w:p w14:paraId="182F2EFE" w14:textId="77777777" w:rsidR="00796F28" w:rsidRPr="000E0F0A" w:rsidRDefault="00796F28" w:rsidP="00796F28">
      <w:pPr>
        <w:spacing w:line="480" w:lineRule="auto"/>
        <w:rPr>
          <w:color w:val="000000" w:themeColor="text1"/>
        </w:rPr>
      </w:pPr>
    </w:p>
    <w:p w14:paraId="5039B891" w14:textId="09559F25" w:rsidR="007F479F" w:rsidRPr="007F479F" w:rsidRDefault="007F479F" w:rsidP="0082460A">
      <w:pPr>
        <w:pStyle w:val="Heading3"/>
        <w:rPr>
          <w:rFonts w:eastAsia="Times New Roman"/>
        </w:rPr>
      </w:pPr>
      <w:r w:rsidRPr="007F479F">
        <w:rPr>
          <w:rFonts w:eastAsia="Times New Roman"/>
        </w:rPr>
        <w:t>Data preprocessing</w:t>
      </w:r>
    </w:p>
    <w:p w14:paraId="516A7AE6" w14:textId="423E5204" w:rsidR="007F479F" w:rsidRPr="007F479F" w:rsidRDefault="00A0480D" w:rsidP="0082460A">
      <w:pPr>
        <w:spacing w:after="0" w:line="480" w:lineRule="auto"/>
        <w:ind w:firstLine="720"/>
        <w:rPr>
          <w:rFonts w:ascii="Calibri" w:eastAsia="Times New Roman" w:hAnsi="Calibri" w:cs="Calibri"/>
          <w:sz w:val="22"/>
        </w:rPr>
      </w:pPr>
      <w:r w:rsidRPr="00015CCA">
        <w:rPr>
          <w:rFonts w:eastAsia="Times New Roman" w:cs="Times New Roman"/>
          <w:szCs w:val="24"/>
        </w:rPr>
        <w:t>Data preprocessing is crucial in image analysis, especially when dealing with foliage representation. Data preprocessing involves various techniques, such as image normalization</w:t>
      </w:r>
      <w:r w:rsidR="005F5FB5">
        <w:rPr>
          <w:rFonts w:eastAsia="Times New Roman" w:cs="Times New Roman"/>
          <w:szCs w:val="24"/>
        </w:rPr>
        <w:t xml:space="preserve"> </w:t>
      </w:r>
      <w:r w:rsidR="005F5FB5">
        <w:t>(</w:t>
      </w:r>
      <w:r w:rsidR="005F5FB5">
        <w:rPr>
          <w:rStyle w:val="contrib0"/>
        </w:rPr>
        <w:t>Kumar</w:t>
      </w:r>
      <w:r w:rsidR="005F5FB5">
        <w:rPr>
          <w:rStyle w:val="contriblist"/>
        </w:rPr>
        <w:t xml:space="preserve"> et al.</w:t>
      </w:r>
      <w:r w:rsidR="005F5FB5">
        <w:t xml:space="preserve">, </w:t>
      </w:r>
      <w:r w:rsidR="005F5FB5">
        <w:rPr>
          <w:rStyle w:val="Date5"/>
        </w:rPr>
        <w:t>2023</w:t>
      </w:r>
      <w:r w:rsidR="005F5FB5">
        <w:t>)</w:t>
      </w:r>
      <w:r w:rsidRPr="00015CCA">
        <w:rPr>
          <w:rFonts w:eastAsia="Times New Roman" w:cs="Times New Roman"/>
          <w:szCs w:val="24"/>
        </w:rPr>
        <w:t>, noise removal, and image enhancement, to improve the quality of the foliage representation. These techniques help reduce noise, improve contrast, and enhance the overall appearance of the foliage, which in turn leads to more accurate analysis and interpretation of foliage information from aerial images. Here are some of the guidelines followed during Data Preprocessing:</w:t>
      </w:r>
    </w:p>
    <w:p w14:paraId="59741A20" w14:textId="77777777" w:rsidR="000356DE" w:rsidRPr="004651A6" w:rsidRDefault="007F479F" w:rsidP="004651A6">
      <w:pPr>
        <w:pStyle w:val="Heading4"/>
      </w:pPr>
      <w:r w:rsidRPr="004651A6">
        <w:t>Standardized Data</w:t>
      </w:r>
      <w:r w:rsidR="003002C2" w:rsidRPr="004651A6">
        <w:t>.</w:t>
      </w:r>
      <w:r w:rsidR="000356DE" w:rsidRPr="004651A6">
        <w:t xml:space="preserve"> </w:t>
      </w:r>
    </w:p>
    <w:p w14:paraId="4A8ED3DA" w14:textId="24431230" w:rsidR="000E0F0A" w:rsidRPr="000356DE" w:rsidRDefault="006167E4" w:rsidP="000356DE">
      <w:pPr>
        <w:spacing w:line="480" w:lineRule="auto"/>
        <w:ind w:firstLine="720"/>
        <w:rPr>
          <w:rFonts w:cstheme="majorBidi"/>
        </w:rPr>
      </w:pPr>
      <w:r w:rsidRPr="006167E4">
        <w:t xml:space="preserve">Standardizing the data during the preprocessing stage is important because it ensures that all the input features have the same scale and distribution, allowing for fair comparisons and </w:t>
      </w:r>
      <w:r w:rsidRPr="006167E4">
        <w:lastRenderedPageBreak/>
        <w:t>preventing certain features from dominating the analysis. Standardized data also helps improve machine learning algorithms' performance by reducing the effects of outliers and making the training process more stable. In current ML training, all the images are resized to a uniform size, for example, 640x640 pixels, to ensure consistency across the dataset. In the current study, the images captured are 288x288</w:t>
      </w:r>
      <w:r w:rsidR="00265F7C">
        <w:t xml:space="preserve"> (Figure 11)</w:t>
      </w:r>
      <w:r w:rsidR="000E0F0A">
        <w:t xml:space="preserve">. </w:t>
      </w:r>
      <w:r w:rsidR="00F54D63">
        <w:t>To avoid duplicate images, the image pixel size is calculated based on the camera zoom level and the distance between the images along the road. In the current study, Google aerial images are collected at zoom level 20</w:t>
      </w:r>
      <w:r>
        <w:t>,</w:t>
      </w:r>
      <w:r w:rsidR="00F54D63">
        <w:t xml:space="preserve"> and a distance of 30 meters is maintained between points on the road. </w:t>
      </w:r>
      <w:r w:rsidR="00A0480D" w:rsidRPr="00015CCA">
        <w:t>Maintain standard channels (e.g., RGB) and consider normalizing pixel values.</w:t>
      </w:r>
    </w:p>
    <w:p w14:paraId="553AB909" w14:textId="439638E5" w:rsidR="004030EC" w:rsidRPr="004030EC" w:rsidRDefault="004030EC" w:rsidP="004030EC">
      <w:pPr>
        <w:pStyle w:val="Caption"/>
        <w:rPr>
          <w:rFonts w:eastAsia="Times New Roman" w:cs="Times New Roman"/>
          <w:b/>
          <w:bCs/>
          <w:szCs w:val="24"/>
        </w:rPr>
      </w:pPr>
      <w:bookmarkStart w:id="189" w:name="_Toc169701682"/>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11</w:t>
      </w:r>
      <w:r w:rsidRPr="004030EC">
        <w:rPr>
          <w:b/>
          <w:bCs/>
        </w:rPr>
        <w:fldChar w:fldCharType="end"/>
      </w:r>
      <w:r>
        <w:rPr>
          <w:b/>
          <w:bCs/>
        </w:rPr>
        <w:t xml:space="preserve"> </w:t>
      </w:r>
      <w:r w:rsidR="00E37F08">
        <w:rPr>
          <w:b/>
          <w:bCs/>
        </w:rPr>
        <w:br/>
      </w:r>
      <w:r w:rsidRPr="009B4B7E">
        <w:rPr>
          <w:rFonts w:eastAsia="Times New Roman" w:cs="Times New Roman"/>
          <w:i/>
          <w:szCs w:val="24"/>
        </w:rPr>
        <w:t>Standardized Image Pixels</w:t>
      </w:r>
      <w:bookmarkEnd w:id="189"/>
    </w:p>
    <w:p w14:paraId="454A063C" w14:textId="77777777" w:rsidR="00265F7C" w:rsidRDefault="00265F7C" w:rsidP="00265F7C">
      <w:pPr>
        <w:spacing w:after="0" w:line="480" w:lineRule="auto"/>
        <w:textAlignment w:val="center"/>
        <w:rPr>
          <w:rFonts w:eastAsia="Times New Roman" w:cs="Times New Roman"/>
          <w:szCs w:val="24"/>
        </w:rPr>
      </w:pPr>
      <w:r>
        <w:rPr>
          <w:noProof/>
        </w:rPr>
        <w:drawing>
          <wp:inline distT="0" distB="0" distL="0" distR="0" wp14:anchorId="47117337" wp14:editId="0BD007A9">
            <wp:extent cx="5943600" cy="1783715"/>
            <wp:effectExtent l="0" t="0" r="0" b="6985"/>
            <wp:docPr id="1994111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1111" name="Picture 1"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0BABEA53" w14:textId="43DE13A6" w:rsidR="000E0F0A" w:rsidRDefault="000E0F0A" w:rsidP="000E0F0A">
      <w:pPr>
        <w:spacing w:after="0" w:line="480" w:lineRule="auto"/>
        <w:textAlignment w:val="center"/>
        <w:rPr>
          <w:rFonts w:eastAsia="Times New Roman" w:cs="Times New Roman"/>
          <w:szCs w:val="24"/>
        </w:rPr>
      </w:pPr>
      <w:r w:rsidRPr="000E0F0A">
        <w:rPr>
          <w:rFonts w:eastAsia="Times New Roman" w:cs="Times New Roman"/>
          <w:noProof/>
          <w:szCs w:val="24"/>
        </w:rPr>
        <w:drawing>
          <wp:anchor distT="0" distB="0" distL="114300" distR="114300" simplePos="0" relativeHeight="251673600" behindDoc="0" locked="0" layoutInCell="1" allowOverlap="1" wp14:anchorId="65DBC6F0" wp14:editId="519A8086">
            <wp:simplePos x="0" y="0"/>
            <wp:positionH relativeFrom="column">
              <wp:posOffset>10097770</wp:posOffset>
            </wp:positionH>
            <wp:positionV relativeFrom="paragraph">
              <wp:posOffset>353695</wp:posOffset>
            </wp:positionV>
            <wp:extent cx="1439545" cy="1638300"/>
            <wp:effectExtent l="0" t="0" r="8255" b="0"/>
            <wp:wrapNone/>
            <wp:docPr id="14" name="Picture 13" descr="An aerial view of a street with buildings and cars&#10;&#10;Description automatically generated">
              <a:extLst xmlns:a="http://schemas.openxmlformats.org/drawingml/2006/main">
                <a:ext uri="{FF2B5EF4-FFF2-40B4-BE49-F238E27FC236}">
                  <a16:creationId xmlns:a16="http://schemas.microsoft.com/office/drawing/2014/main" id="{37A6F36C-06ED-F9AD-4932-E1714B548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n aerial view of a street with buildings and cars&#10;&#10;Description automatically generated">
                      <a:extLst>
                        <a:ext uri="{FF2B5EF4-FFF2-40B4-BE49-F238E27FC236}">
                          <a16:creationId xmlns:a16="http://schemas.microsoft.com/office/drawing/2014/main" id="{37A6F36C-06ED-F9AD-4932-E1714B54811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439545" cy="1638300"/>
                    </a:xfrm>
                    <a:prstGeom prst="rect">
                      <a:avLst/>
                    </a:prstGeom>
                  </pic:spPr>
                </pic:pic>
              </a:graphicData>
            </a:graphic>
            <wp14:sizeRelH relativeFrom="margin">
              <wp14:pctWidth>0</wp14:pctWidth>
            </wp14:sizeRelH>
            <wp14:sizeRelV relativeFrom="margin">
              <wp14:pctHeight>0</wp14:pctHeight>
            </wp14:sizeRelV>
          </wp:anchor>
        </w:drawing>
      </w:r>
    </w:p>
    <w:p w14:paraId="6754ADED" w14:textId="77777777" w:rsidR="000356DE" w:rsidRPr="004651A6" w:rsidRDefault="00927476" w:rsidP="004651A6">
      <w:pPr>
        <w:pStyle w:val="Heading4"/>
        <w:rPr>
          <w:rFonts w:eastAsia="Times New Roman"/>
          <w:iCs w:val="0"/>
        </w:rPr>
      </w:pPr>
      <w:r w:rsidRPr="004651A6">
        <w:rPr>
          <w:rFonts w:eastAsia="Times New Roman"/>
          <w:iCs w:val="0"/>
        </w:rPr>
        <w:t>Verify foliage representation.</w:t>
      </w:r>
      <w:r w:rsidR="000356DE" w:rsidRPr="004651A6">
        <w:rPr>
          <w:rFonts w:eastAsia="Times New Roman"/>
          <w:iCs w:val="0"/>
        </w:rPr>
        <w:t xml:space="preserve"> </w:t>
      </w:r>
    </w:p>
    <w:p w14:paraId="6B4815B5" w14:textId="6C204CD8" w:rsidR="00B42401" w:rsidRPr="000356DE" w:rsidRDefault="00D5065B" w:rsidP="000356DE">
      <w:pPr>
        <w:spacing w:line="480" w:lineRule="auto"/>
        <w:ind w:firstLine="720"/>
        <w:rPr>
          <w:rFonts w:cstheme="majorBidi"/>
        </w:rPr>
      </w:pPr>
      <w:r>
        <w:t xml:space="preserve">Ensure that the foliage is accurately represented in the images without any misrepresentation. Accurate foliage representation in image analysis is crucial because it directly impacts the reliability and accuracy of the analysis results. Misrepresentation of foliage can lead to incorrect measurements, misclassification of vegetation types, and inaccurate interpretation of </w:t>
      </w:r>
      <w:r>
        <w:lastRenderedPageBreak/>
        <w:t>vegetation health and condition. Therefore, ensuring accurate foliage representation through data preprocessing techniques is essential for obtaining reliable and meaningful insights from aerial images. Using image segmentation techniques, isolate the foliage from the background. As part of the preparation for training instance ML algorithms like Mask RCNN (</w:t>
      </w:r>
      <w:r>
        <w:rPr>
          <w:rStyle w:val="contrib0"/>
        </w:rPr>
        <w:t>Chen</w:t>
      </w:r>
      <w:r>
        <w:rPr>
          <w:rStyle w:val="contriblist"/>
        </w:rPr>
        <w:t xml:space="preserve"> et al.</w:t>
      </w:r>
      <w:r>
        <w:t xml:space="preserve">, </w:t>
      </w:r>
      <w:r>
        <w:rPr>
          <w:rStyle w:val="Date5"/>
        </w:rPr>
        <w:t>2021</w:t>
      </w:r>
      <w:r>
        <w:t xml:space="preserve">; </w:t>
      </w:r>
      <w:r>
        <w:rPr>
          <w:rStyle w:val="contrib0"/>
        </w:rPr>
        <w:t>He</w:t>
      </w:r>
      <w:r>
        <w:rPr>
          <w:rStyle w:val="contriblist"/>
        </w:rPr>
        <w:t xml:space="preserve"> et al.</w:t>
      </w:r>
      <w:r>
        <w:t xml:space="preserve">, </w:t>
      </w:r>
      <w:r>
        <w:rPr>
          <w:rStyle w:val="Date5"/>
        </w:rPr>
        <w:t>2018</w:t>
      </w:r>
      <w:r>
        <w:t>) or You Only Look Once (YOLO) (</w:t>
      </w:r>
      <w:r>
        <w:rPr>
          <w:rStyle w:val="contrib0"/>
        </w:rPr>
        <w:t>Hussain</w:t>
      </w:r>
      <w:r>
        <w:t xml:space="preserve">, </w:t>
      </w:r>
      <w:r>
        <w:rPr>
          <w:rStyle w:val="Date5"/>
        </w:rPr>
        <w:t>2023</w:t>
      </w:r>
      <w:r>
        <w:t xml:space="preserve">; </w:t>
      </w:r>
      <w:r>
        <w:rPr>
          <w:rStyle w:val="contrib0"/>
        </w:rPr>
        <w:t>Jocher</w:t>
      </w:r>
      <w:r>
        <w:rPr>
          <w:rStyle w:val="contriblist"/>
        </w:rPr>
        <w:t xml:space="preserve"> et al.</w:t>
      </w:r>
      <w:r>
        <w:t xml:space="preserve">, </w:t>
      </w:r>
      <w:r>
        <w:rPr>
          <w:rStyle w:val="Date5"/>
        </w:rPr>
        <w:t>2023</w:t>
      </w:r>
      <w:r>
        <w:t xml:space="preserve">; </w:t>
      </w:r>
      <w:r>
        <w:rPr>
          <w:rStyle w:val="contrib0"/>
        </w:rPr>
        <w:t>Wang</w:t>
      </w:r>
      <w:r>
        <w:rPr>
          <w:rStyle w:val="contriblist"/>
        </w:rPr>
        <w:t xml:space="preserve"> et al.</w:t>
      </w:r>
      <w:r>
        <w:t xml:space="preserve">, </w:t>
      </w:r>
      <w:r>
        <w:rPr>
          <w:rStyle w:val="Date5"/>
        </w:rPr>
        <w:t>2023</w:t>
      </w:r>
      <w:r>
        <w:t>) instance segmentation, annotation tools like VIA (</w:t>
      </w:r>
      <w:r>
        <w:rPr>
          <w:rStyle w:val="contrib0"/>
        </w:rPr>
        <w:t>Dutta</w:t>
      </w:r>
      <w:r>
        <w:rPr>
          <w:rStyle w:val="contriblist"/>
        </w:rPr>
        <w:t xml:space="preserve"> &amp; </w:t>
      </w:r>
      <w:r>
        <w:rPr>
          <w:rStyle w:val="contrib0"/>
        </w:rPr>
        <w:t>Zisserman</w:t>
      </w:r>
      <w:r>
        <w:t xml:space="preserve">, </w:t>
      </w:r>
      <w:r>
        <w:rPr>
          <w:rStyle w:val="Date5"/>
        </w:rPr>
        <w:t>2019</w:t>
      </w:r>
      <w:r>
        <w:t>) and Roboflow (“</w:t>
      </w:r>
      <w:r>
        <w:rPr>
          <w:rStyle w:val="Title3"/>
        </w:rPr>
        <w:t xml:space="preserve">Getting Started </w:t>
      </w:r>
      <w:r w:rsidR="006F5D6D">
        <w:rPr>
          <w:rStyle w:val="Title3"/>
        </w:rPr>
        <w:t>with</w:t>
      </w:r>
      <w:r>
        <w:rPr>
          <w:rStyle w:val="Title3"/>
        </w:rPr>
        <w:t xml:space="preserve"> Roboflow</w:t>
      </w:r>
      <w:r>
        <w:t xml:space="preserve">,” </w:t>
      </w:r>
      <w:r>
        <w:rPr>
          <w:rStyle w:val="Date5"/>
        </w:rPr>
        <w:t>2024</w:t>
      </w:r>
      <w:r>
        <w:t>) are utilized for annotating foliage or vegetation information (Figure 12).</w:t>
      </w:r>
    </w:p>
    <w:p w14:paraId="108A2DE5" w14:textId="5DE16684" w:rsidR="004030EC" w:rsidRPr="004030EC" w:rsidRDefault="004030EC" w:rsidP="004030EC">
      <w:pPr>
        <w:pStyle w:val="Caption"/>
        <w:rPr>
          <w:rFonts w:eastAsia="Times New Roman" w:cs="Times New Roman"/>
          <w:b/>
          <w:bCs/>
          <w:szCs w:val="24"/>
        </w:rPr>
      </w:pPr>
      <w:bookmarkStart w:id="190" w:name="_Toc169701683"/>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12</w:t>
      </w:r>
      <w:r w:rsidRPr="004030EC">
        <w:rPr>
          <w:b/>
          <w:bCs/>
        </w:rPr>
        <w:fldChar w:fldCharType="end"/>
      </w:r>
      <w:r>
        <w:rPr>
          <w:b/>
          <w:bCs/>
        </w:rPr>
        <w:t xml:space="preserve"> </w:t>
      </w:r>
      <w:r w:rsidR="00E37F08">
        <w:rPr>
          <w:b/>
          <w:bCs/>
        </w:rPr>
        <w:br/>
      </w:r>
      <w:r w:rsidRPr="009B4B7E">
        <w:rPr>
          <w:rFonts w:eastAsia="Times New Roman" w:cs="Times New Roman"/>
          <w:i/>
          <w:szCs w:val="24"/>
        </w:rPr>
        <w:t>Annotations Tools</w:t>
      </w:r>
      <w:bookmarkEnd w:id="190"/>
    </w:p>
    <w:p w14:paraId="2818A7F3" w14:textId="18A1835F" w:rsidR="00265F7C" w:rsidRDefault="00265F7C" w:rsidP="00265F7C">
      <w:pPr>
        <w:spacing w:before="100" w:beforeAutospacing="1" w:after="100" w:afterAutospacing="1" w:line="240" w:lineRule="auto"/>
        <w:rPr>
          <w:rFonts w:eastAsia="Times New Roman" w:cs="Times New Roman"/>
          <w:szCs w:val="24"/>
        </w:rPr>
      </w:pPr>
      <w:r>
        <w:rPr>
          <w:noProof/>
        </w:rPr>
        <w:drawing>
          <wp:inline distT="0" distB="0" distL="0" distR="0" wp14:anchorId="3D647E4F" wp14:editId="4466BA60">
            <wp:extent cx="5943600" cy="2447925"/>
            <wp:effectExtent l="0" t="0" r="0" b="9525"/>
            <wp:docPr id="3385770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056" name="Picture 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4EE8681" w14:textId="3C1D932E" w:rsidR="00BF25FE" w:rsidRDefault="00BF25FE" w:rsidP="00BF25FE">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t>Annotation tools such as VIA and Roboflow are critical in accurately annotating foliage information in aerial images. These tools use smart polygons to precisely outline and label the foliage</w:t>
      </w:r>
      <w:r w:rsidR="006167E4">
        <w:rPr>
          <w:rFonts w:eastAsia="Times New Roman" w:cs="Times New Roman"/>
          <w:szCs w:val="24"/>
        </w:rPr>
        <w:t>,</w:t>
      </w:r>
      <w:r w:rsidRPr="00015CCA">
        <w:rPr>
          <w:rFonts w:eastAsia="Times New Roman" w:cs="Times New Roman"/>
          <w:szCs w:val="24"/>
        </w:rPr>
        <w:t xml:space="preserve"> which ensures that the data is properly prepared for the training of machine learning algorithms like Mask RCNN or YoloV8-instance segmentation</w:t>
      </w:r>
      <w:r>
        <w:rPr>
          <w:rFonts w:eastAsia="Times New Roman" w:cs="Times New Roman"/>
          <w:szCs w:val="24"/>
        </w:rPr>
        <w:t xml:space="preserve"> (YOLO version 8) (Figure 13)</w:t>
      </w:r>
      <w:r w:rsidRPr="00015CCA">
        <w:rPr>
          <w:rFonts w:eastAsia="Times New Roman" w:cs="Times New Roman"/>
          <w:szCs w:val="24"/>
        </w:rPr>
        <w:t>.</w:t>
      </w:r>
    </w:p>
    <w:p w14:paraId="5C449020" w14:textId="15790EBC" w:rsidR="00265F7C" w:rsidRPr="004030EC" w:rsidRDefault="004030EC" w:rsidP="004030EC">
      <w:pPr>
        <w:pStyle w:val="Caption"/>
        <w:rPr>
          <w:rFonts w:eastAsia="Times New Roman" w:cs="Times New Roman"/>
          <w:b/>
          <w:bCs/>
          <w:szCs w:val="24"/>
        </w:rPr>
      </w:pPr>
      <w:bookmarkStart w:id="191" w:name="_Toc169701684"/>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13</w:t>
      </w:r>
      <w:r w:rsidRPr="004030EC">
        <w:rPr>
          <w:b/>
          <w:bCs/>
        </w:rPr>
        <w:fldChar w:fldCharType="end"/>
      </w:r>
      <w:r>
        <w:rPr>
          <w:b/>
          <w:bCs/>
        </w:rPr>
        <w:t xml:space="preserve"> </w:t>
      </w:r>
      <w:r w:rsidR="00E37F08">
        <w:rPr>
          <w:b/>
          <w:bCs/>
        </w:rPr>
        <w:br/>
      </w:r>
      <w:r w:rsidRPr="009B4B7E">
        <w:rPr>
          <w:rFonts w:eastAsia="Times New Roman" w:cs="Times New Roman"/>
          <w:i/>
          <w:szCs w:val="24"/>
        </w:rPr>
        <w:t>Annotations Using VIA or Roboflow</w:t>
      </w:r>
      <w:bookmarkEnd w:id="191"/>
    </w:p>
    <w:p w14:paraId="65E6D206" w14:textId="261CF3C7" w:rsidR="00927476" w:rsidRPr="007F479F" w:rsidRDefault="00265F7C" w:rsidP="00927476">
      <w:pPr>
        <w:spacing w:after="0" w:line="480" w:lineRule="auto"/>
        <w:textAlignment w:val="center"/>
        <w:rPr>
          <w:rFonts w:ascii="Calibri" w:eastAsia="Times New Roman" w:hAnsi="Calibri" w:cs="Calibri"/>
          <w:b/>
          <w:bCs/>
          <w:sz w:val="22"/>
        </w:rPr>
      </w:pPr>
      <w:r>
        <w:rPr>
          <w:noProof/>
        </w:rPr>
        <w:drawing>
          <wp:inline distT="0" distB="0" distL="0" distR="0" wp14:anchorId="1E23CBC7" wp14:editId="4F0B9E98">
            <wp:extent cx="5943600" cy="2365375"/>
            <wp:effectExtent l="0" t="0" r="0" b="0"/>
            <wp:docPr id="65032194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1943" name="Picture 3" descr="A screenshot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63140FC9" w14:textId="77777777" w:rsidR="00927476" w:rsidRPr="007F479F" w:rsidRDefault="00927476" w:rsidP="00265F7C">
      <w:pPr>
        <w:pStyle w:val="Heading4"/>
        <w:rPr>
          <w:rFonts w:eastAsia="Times New Roman"/>
        </w:rPr>
      </w:pPr>
      <w:r w:rsidRPr="007F479F">
        <w:rPr>
          <w:rFonts w:eastAsia="Times New Roman"/>
          <w:iCs w:val="0"/>
        </w:rPr>
        <w:t>Remove duplicates/artifacts.</w:t>
      </w:r>
    </w:p>
    <w:p w14:paraId="1C150C61" w14:textId="77777777" w:rsidR="00265F7C" w:rsidRDefault="00265F7C" w:rsidP="00265F7C">
      <w:pPr>
        <w:pStyle w:val="NormalWeb"/>
        <w:spacing w:line="480" w:lineRule="auto"/>
        <w:ind w:firstLine="720"/>
      </w:pPr>
      <w:r>
        <w:t>By eliminating duplicates and artifacts, the annotation tools help to create high-quality datasets that enable more accurate analysis and interpretation of the foliage representation. One technique for removing duplicates and artifacts in the datasets is using image difference. This method involves comparing multiple images of the same foliage representation and identifying discrepancies or anomalies. By subtracting one image from another, the differences can be highlighted, allowing for the removal of duplicates and artifacts (</w:t>
      </w:r>
      <w:r>
        <w:rPr>
          <w:rStyle w:val="contrib0"/>
          <w:rFonts w:eastAsiaTheme="majorEastAsia"/>
        </w:rPr>
        <w:t>Soares</w:t>
      </w:r>
      <w:r>
        <w:rPr>
          <w:rStyle w:val="contriblist"/>
          <w:rFonts w:eastAsiaTheme="majorEastAsia"/>
        </w:rPr>
        <w:t xml:space="preserve"> et al.</w:t>
      </w:r>
      <w:r>
        <w:t xml:space="preserve">, </w:t>
      </w:r>
      <w:r>
        <w:rPr>
          <w:rStyle w:val="Date4"/>
        </w:rPr>
        <w:t>2024</w:t>
      </w:r>
      <w:r>
        <w:t>).</w:t>
      </w:r>
    </w:p>
    <w:p w14:paraId="2AAABF69" w14:textId="3F9E47DB" w:rsidR="00265F7C" w:rsidRDefault="006167E4" w:rsidP="00265F7C">
      <w:pPr>
        <w:pStyle w:val="NormalWeb"/>
        <w:spacing w:line="480" w:lineRule="auto"/>
        <w:ind w:firstLine="720"/>
      </w:pPr>
      <w:r w:rsidRPr="006167E4">
        <w:t xml:space="preserve">Another approach to identifying duplicate objects in subsequent images (in case there is an overlap in images) is to handle the duplicate count of objects in the images through a novel graph-based method that incorporates multiple attributes to improve duplicate removal and counting accuracy. The method involves analyzing attributes such as velocity, direction, state, color, and distance for each detected object. These attributes are combined and used to assign weights to a Ford–Fulkerson graph algorithm, which effectively solves the duplicate removal </w:t>
      </w:r>
      <w:r w:rsidRPr="006167E4">
        <w:lastRenderedPageBreak/>
        <w:t>problem. By utilizing this approach, the study aims to ensure precise counting results by detecting and removing duplicated objects based on their multiple attributes</w:t>
      </w:r>
      <w:r w:rsidR="00265F7C">
        <w:t xml:space="preserve"> (</w:t>
      </w:r>
      <w:r w:rsidR="00265F7C">
        <w:rPr>
          <w:rStyle w:val="contrib0"/>
          <w:rFonts w:eastAsiaTheme="majorEastAsia"/>
        </w:rPr>
        <w:t>Soares</w:t>
      </w:r>
      <w:r w:rsidR="00265F7C">
        <w:rPr>
          <w:rStyle w:val="contriblist"/>
          <w:rFonts w:eastAsiaTheme="majorEastAsia"/>
        </w:rPr>
        <w:t xml:space="preserve"> et al.</w:t>
      </w:r>
      <w:r w:rsidR="00265F7C">
        <w:t xml:space="preserve">, </w:t>
      </w:r>
      <w:r w:rsidR="00265F7C">
        <w:rPr>
          <w:rStyle w:val="Date4"/>
        </w:rPr>
        <w:t>2024</w:t>
      </w:r>
      <w:r w:rsidR="00265F7C">
        <w:t>).</w:t>
      </w:r>
    </w:p>
    <w:p w14:paraId="55C51137" w14:textId="33022DC9" w:rsidR="009C7AF0" w:rsidRPr="009C7AF0" w:rsidRDefault="00265F7C" w:rsidP="00265F7C">
      <w:pPr>
        <w:pStyle w:val="NormalWeb"/>
        <w:spacing w:line="480" w:lineRule="auto"/>
        <w:ind w:firstLine="720"/>
      </w:pPr>
      <w:r>
        <w:t xml:space="preserve">This can help to restore the integrity of the foliage representation and remove any unwanted artifacts. Employ algorithms to detect and remove duplicate images to avoid bias in the dataset. Clean up artifacts, such as random noise or irrelevant objects, which may skew the analysis. </w:t>
      </w:r>
      <w:r w:rsidR="006167E4" w:rsidRPr="006167E4">
        <w:t>In the current research study, to overcome the duplicates or overlap of images, aerial images are taken at a distance of 30 meters between points placed in the region selected, at a zoom level of 20, with an image size of 288x288 pixels.</w:t>
      </w:r>
      <w:r w:rsidR="009C7AF0">
        <w:t xml:space="preserve"> </w:t>
      </w:r>
    </w:p>
    <w:p w14:paraId="6543F322" w14:textId="2B63791D" w:rsidR="007F479F" w:rsidRPr="007F479F" w:rsidRDefault="007F479F" w:rsidP="0082460A">
      <w:pPr>
        <w:pStyle w:val="Heading3"/>
        <w:rPr>
          <w:rFonts w:eastAsia="Times New Roman"/>
        </w:rPr>
      </w:pPr>
      <w:r w:rsidRPr="007F479F">
        <w:rPr>
          <w:rFonts w:eastAsia="Times New Roman"/>
        </w:rPr>
        <w:t>Image Feature Extraction</w:t>
      </w:r>
    </w:p>
    <w:p w14:paraId="7B1DF847" w14:textId="0BF17112" w:rsidR="008E6375" w:rsidRPr="009B4B7E" w:rsidRDefault="00A0480D" w:rsidP="004030EC">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t>Image Feature Extraction is a process that involves several steps. First, the image needs to be preprocessed by resizing, cropping, and adjusting the color if necessary. Then, techniques such as edge detection, texture analysis, and color histograms can be applied to extract specific features from the image. Finally, these extracted features can be used for object recognition, image classification, or content-based image retrieval tasks. Extract color, texture, and shape from foliage through image processing</w:t>
      </w:r>
      <w:r w:rsidR="008E6375">
        <w:rPr>
          <w:rFonts w:eastAsia="Times New Roman" w:cs="Times New Roman"/>
          <w:szCs w:val="24"/>
        </w:rPr>
        <w:t xml:space="preserve"> </w:t>
      </w:r>
      <w:r w:rsidR="008E6375" w:rsidRPr="009B4B7E">
        <w:rPr>
          <w:rFonts w:eastAsia="Times New Roman" w:cs="Times New Roman"/>
          <w:szCs w:val="24"/>
        </w:rPr>
        <w:t>(Figure 14).</w:t>
      </w:r>
    </w:p>
    <w:p w14:paraId="0E560CC2" w14:textId="625E304C" w:rsidR="00BF25FE" w:rsidRPr="00BF25FE" w:rsidRDefault="00BF25FE" w:rsidP="00B01406">
      <w:pPr>
        <w:spacing w:after="0" w:line="480" w:lineRule="auto"/>
        <w:ind w:firstLine="720"/>
      </w:pPr>
      <w:r>
        <w:t>The feature extraction process returns one or more features from an image. Features are typically scalars like area or aspect ratio or short vectors like the coordinates of an object or the parameters of a line. Image feature extraction is a necessary step in extracting foliage information from image data (</w:t>
      </w:r>
      <w:r>
        <w:rPr>
          <w:rStyle w:val="contrib0"/>
        </w:rPr>
        <w:t>Corke</w:t>
      </w:r>
      <w:r>
        <w:t xml:space="preserve">, </w:t>
      </w:r>
      <w:r>
        <w:rPr>
          <w:rStyle w:val="Date4"/>
        </w:rPr>
        <w:t>2022</w:t>
      </w:r>
      <w:r>
        <w:t>).</w:t>
      </w:r>
    </w:p>
    <w:p w14:paraId="1D84DE59" w14:textId="5488C572" w:rsidR="008E6375" w:rsidRPr="009B4B7E" w:rsidRDefault="004030EC" w:rsidP="00B01406">
      <w:pPr>
        <w:spacing w:before="100" w:beforeAutospacing="1" w:after="100" w:afterAutospacing="1" w:line="480" w:lineRule="auto"/>
        <w:rPr>
          <w:rFonts w:eastAsia="Times New Roman" w:cs="Times New Roman"/>
          <w:i/>
          <w:iCs/>
          <w:szCs w:val="24"/>
        </w:rPr>
      </w:pPr>
      <w:bookmarkStart w:id="192" w:name="_Toc169701685"/>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14</w:t>
      </w:r>
      <w:r w:rsidRPr="004030EC">
        <w:rPr>
          <w:b/>
          <w:bCs/>
        </w:rPr>
        <w:fldChar w:fldCharType="end"/>
      </w:r>
      <w:r>
        <w:t xml:space="preserve"> </w:t>
      </w:r>
      <w:r w:rsidR="00E37F08">
        <w:rPr>
          <w:rFonts w:eastAsia="Times New Roman" w:cs="Times New Roman"/>
          <w:szCs w:val="24"/>
        </w:rPr>
        <w:br/>
      </w:r>
      <w:r w:rsidRPr="009B4B7E">
        <w:rPr>
          <w:rFonts w:eastAsia="Times New Roman" w:cs="Times New Roman"/>
          <w:i/>
          <w:iCs/>
          <w:szCs w:val="24"/>
        </w:rPr>
        <w:t>Foliage/Vegetation Extraction from Aerial Images</w:t>
      </w:r>
      <w:bookmarkEnd w:id="192"/>
    </w:p>
    <w:p w14:paraId="60EE4029" w14:textId="11EC68A6" w:rsidR="0069728C" w:rsidRDefault="008E6375" w:rsidP="008E6375">
      <w:pPr>
        <w:spacing w:after="0" w:line="480" w:lineRule="auto"/>
      </w:pPr>
      <w:r>
        <w:rPr>
          <w:noProof/>
        </w:rPr>
        <w:lastRenderedPageBreak/>
        <w:drawing>
          <wp:inline distT="0" distB="0" distL="0" distR="0" wp14:anchorId="3660F3C3" wp14:editId="70122A36">
            <wp:extent cx="5943600" cy="3019425"/>
            <wp:effectExtent l="0" t="0" r="0" b="9525"/>
            <wp:docPr id="10227438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3844" name="Picture 4"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48952D3" w14:textId="2BE35560" w:rsidR="0069728C" w:rsidRDefault="00A0480D" w:rsidP="0069728C">
      <w:pPr>
        <w:spacing w:after="0" w:line="480" w:lineRule="auto"/>
        <w:ind w:firstLine="720"/>
        <w:rPr>
          <w:rFonts w:eastAsia="Times New Roman" w:cs="Times New Roman"/>
          <w:szCs w:val="24"/>
        </w:rPr>
      </w:pPr>
      <w:r w:rsidRPr="00015CCA">
        <w:rPr>
          <w:rFonts w:eastAsia="Times New Roman" w:cs="Times New Roman"/>
          <w:szCs w:val="24"/>
        </w:rPr>
        <w:t>The extracted features from foliage using image processing can be utilized for tasks such as plant species identification, vegetation analysis, and environmental monitoring. These features can provide valuable insights into the foliage's health, growth patterns, and biodiversity, allowing for more informed decision-making in fields like agriculture, forestry, and ecology.</w:t>
      </w:r>
    </w:p>
    <w:p w14:paraId="01DB00BF" w14:textId="6AE70532" w:rsidR="00927476" w:rsidRPr="008E6375" w:rsidRDefault="006167E4" w:rsidP="008E6375">
      <w:pPr>
        <w:spacing w:after="0" w:line="480" w:lineRule="auto"/>
        <w:ind w:firstLine="720"/>
        <w:rPr>
          <w:rFonts w:eastAsia="Times New Roman" w:cs="Times New Roman"/>
          <w:szCs w:val="24"/>
        </w:rPr>
      </w:pPr>
      <w:r w:rsidRPr="006167E4">
        <w:rPr>
          <w:rFonts w:eastAsia="Times New Roman" w:cs="Times New Roman"/>
          <w:szCs w:val="24"/>
        </w:rPr>
        <w:t>In the current study, the extracted foliage information is mapped to geo coordinates and then used for analyzing the impact of path loss of mmW radio signal</w:t>
      </w:r>
      <w:r>
        <w:rPr>
          <w:rFonts w:eastAsia="Times New Roman" w:cs="Times New Roman"/>
          <w:szCs w:val="24"/>
        </w:rPr>
        <w:t>,</w:t>
      </w:r>
      <w:r w:rsidRPr="006167E4">
        <w:rPr>
          <w:rFonts w:eastAsia="Times New Roman" w:cs="Times New Roman"/>
          <w:szCs w:val="24"/>
        </w:rPr>
        <w:t xml:space="preserve"> thereby assisting the network operators or planners in selecting the best suitable location for the placement of network nodes for maximum user data connectivity and higher user data rate in the region.</w:t>
      </w:r>
    </w:p>
    <w:p w14:paraId="0DB07FE8" w14:textId="77777777" w:rsidR="007C657D" w:rsidRDefault="007C657D" w:rsidP="007C657D">
      <w:pPr>
        <w:pStyle w:val="Heading3"/>
      </w:pPr>
      <w:r>
        <w:t>Image Processing</w:t>
      </w:r>
    </w:p>
    <w:p w14:paraId="4727A060" w14:textId="190635AD" w:rsidR="007C657D" w:rsidRDefault="00D82199" w:rsidP="00804572">
      <w:pPr>
        <w:spacing w:line="480" w:lineRule="auto"/>
        <w:ind w:firstLine="720"/>
        <w:rPr>
          <w:rFonts w:cs="Times New Roman"/>
          <w:color w:val="000000"/>
          <w:szCs w:val="24"/>
        </w:rPr>
      </w:pPr>
      <w:r w:rsidRPr="00D82199">
        <w:t>The segmentation algorithms used for foliage analysis play a crucial role in distinguishing and classifying foliage from other elements captured in images. This involves employing advanced techniques such as edge detection, color analysis, and texture classification to identify vegetation accurately</w:t>
      </w:r>
      <w:r w:rsidR="005A2A36">
        <w:t xml:space="preserve"> (</w:t>
      </w:r>
      <w:r w:rsidR="005A2A36">
        <w:rPr>
          <w:rStyle w:val="contrib0"/>
        </w:rPr>
        <w:t>Mehmood</w:t>
      </w:r>
      <w:r w:rsidR="005A2A36">
        <w:rPr>
          <w:rStyle w:val="contriblist"/>
        </w:rPr>
        <w:t xml:space="preserve"> et al.</w:t>
      </w:r>
      <w:r w:rsidR="005A2A36">
        <w:t xml:space="preserve">, </w:t>
      </w:r>
      <w:r w:rsidR="005A2A36">
        <w:rPr>
          <w:rStyle w:val="Date5"/>
        </w:rPr>
        <w:t>2022</w:t>
      </w:r>
      <w:r w:rsidR="005A2A36">
        <w:t xml:space="preserve">). Further steps include normalization and calibration of the collected images to address variations in lighting, scale, and perspective. </w:t>
      </w:r>
      <w:r w:rsidR="005A2A36">
        <w:lastRenderedPageBreak/>
        <w:t>This process often utilizes known reference objects within the images, enabling precise calibration for distance and height measurements (</w:t>
      </w:r>
      <w:r w:rsidR="005A2A36">
        <w:rPr>
          <w:rStyle w:val="contrib0"/>
        </w:rPr>
        <w:t>Yang</w:t>
      </w:r>
      <w:r w:rsidR="005A2A36">
        <w:rPr>
          <w:rStyle w:val="contriblist"/>
        </w:rPr>
        <w:t xml:space="preserve"> et al.</w:t>
      </w:r>
      <w:r w:rsidR="005A2A36">
        <w:t xml:space="preserve">, </w:t>
      </w:r>
      <w:r w:rsidR="005A2A36">
        <w:rPr>
          <w:rStyle w:val="Date5"/>
        </w:rPr>
        <w:t>2022</w:t>
      </w:r>
      <w:r w:rsidR="005A2A36">
        <w:t>). Additionally, image processing techniques are applied to extract salient features relevant to foliage, including tree canopy outlines, heights, and densities, thereby providing a comprehensive understanding of the vegetation in the analyzed area.</w:t>
      </w:r>
    </w:p>
    <w:p w14:paraId="77835F76" w14:textId="6919A0F6" w:rsidR="00B47E8A" w:rsidRPr="00B47E8A" w:rsidRDefault="00804572" w:rsidP="00B47E8A">
      <w:pPr>
        <w:pStyle w:val="pb-2"/>
        <w:spacing w:line="480" w:lineRule="auto"/>
        <w:ind w:firstLine="720"/>
        <w:rPr>
          <w:rFonts w:eastAsiaTheme="minorHAnsi"/>
          <w:color w:val="000000"/>
        </w:rPr>
      </w:pPr>
      <w:r w:rsidRPr="00804572">
        <w:rPr>
          <w:rFonts w:eastAsiaTheme="minorHAnsi"/>
          <w:color w:val="000000"/>
        </w:rPr>
        <w:t xml:space="preserve">Segmentation allows us to obtain the complete area of a class image. While detection algorithms focus on detecting objects, segmentation provides a more precise understanding by delineating objects' exact boundaries. </w:t>
      </w:r>
      <w:r w:rsidR="00885E59" w:rsidRPr="00885E59">
        <w:rPr>
          <w:rFonts w:eastAsiaTheme="minorHAnsi"/>
          <w:color w:val="000000"/>
        </w:rPr>
        <w:t>This leads to more accurate localization and understanding of the objects present in the image. However, segmentation typically involves higher time complexity than detection algorithms because it requires additional steps, such as separating annotations and creating the model. These additional steps in the segmentation process include image preprocessing to enhance features, selecting an appropriate segmentation algorithm or model, manually annotating the training data with pixel-level labels, and training the model using these annotated images. While these steps may increase the time complexity, they are necessary to achieve the accurate and fine-grained delineation that segmentation offers. Despite this drawback, segmentation's increased precision can outweigh computational costs in tasks where precise object delineation is crucial</w:t>
      </w:r>
      <w:r w:rsidR="008E6375">
        <w:t xml:space="preserve"> (</w:t>
      </w:r>
      <w:r w:rsidR="008E6375">
        <w:rPr>
          <w:rStyle w:val="contrib0"/>
          <w:rFonts w:eastAsiaTheme="majorEastAsia"/>
        </w:rPr>
        <w:t>N. Wang</w:t>
      </w:r>
      <w:r w:rsidR="008E6375">
        <w:rPr>
          <w:rStyle w:val="contriblist"/>
        </w:rPr>
        <w:t xml:space="preserve"> et al.</w:t>
      </w:r>
      <w:r w:rsidR="008E6375">
        <w:t xml:space="preserve">, </w:t>
      </w:r>
      <w:r w:rsidR="008E6375">
        <w:rPr>
          <w:rStyle w:val="Date4"/>
          <w:rFonts w:eastAsiaTheme="majorEastAsia"/>
        </w:rPr>
        <w:t>2023</w:t>
      </w:r>
      <w:r w:rsidR="008E6375">
        <w:t>).</w:t>
      </w:r>
    </w:p>
    <w:p w14:paraId="7AA137B0" w14:textId="7D8DF128" w:rsidR="00796F28" w:rsidRDefault="008E6375" w:rsidP="00BF25FE">
      <w:pPr>
        <w:spacing w:line="480" w:lineRule="auto"/>
        <w:ind w:firstLine="720"/>
      </w:pPr>
      <w:r>
        <w:t xml:space="preserve">In the current research methodology, from aerial imagery of the region, foliage objects are extracted and mapped to geo coordinates like latitude and longitude of the contours. </w:t>
      </w:r>
      <w:r w:rsidR="00DB4FAB" w:rsidRPr="00DB4FAB">
        <w:t>To optimize network planning, the contours of the foliage are used to determine the area of the foliage. This information helps in understanding the impact of foliage on the region.</w:t>
      </w:r>
    </w:p>
    <w:p w14:paraId="42806523" w14:textId="77777777" w:rsidR="00796F28" w:rsidRPr="00753186" w:rsidRDefault="00796F28" w:rsidP="00796F28">
      <w:pPr>
        <w:pStyle w:val="Caption"/>
      </w:pPr>
      <w:bookmarkStart w:id="193" w:name="_Toc169701686"/>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Pr>
          <w:b/>
          <w:bCs/>
          <w:noProof/>
        </w:rPr>
        <w:t>15</w:t>
      </w:r>
      <w:r w:rsidRPr="004030EC">
        <w:rPr>
          <w:b/>
          <w:bCs/>
        </w:rPr>
        <w:fldChar w:fldCharType="end"/>
      </w:r>
      <w:r>
        <w:t xml:space="preserve"> </w:t>
      </w:r>
      <w:r>
        <w:br/>
      </w:r>
      <w:r w:rsidRPr="004030EC">
        <w:rPr>
          <w:i/>
          <w:iCs w:val="0"/>
          <w:color w:val="000000"/>
        </w:rPr>
        <w:t>Measuring Unknown Objects from Known Reference Objects (From a Calibrated Image)</w:t>
      </w:r>
      <w:bookmarkEnd w:id="193"/>
    </w:p>
    <w:p w14:paraId="52B4C0B6" w14:textId="77777777" w:rsidR="00796F28" w:rsidRPr="003F452B" w:rsidRDefault="00796F28" w:rsidP="00796F28">
      <w:pPr>
        <w:spacing w:after="0" w:line="240" w:lineRule="auto"/>
        <w:rPr>
          <w:rFonts w:ascii="Calibri" w:eastAsia="Times New Roman" w:hAnsi="Calibri" w:cs="Calibri"/>
          <w:sz w:val="22"/>
        </w:rPr>
      </w:pPr>
      <w:r w:rsidRPr="003F452B">
        <w:rPr>
          <w:rFonts w:cs="Times New Roman"/>
          <w:noProof/>
          <w:color w:val="000000"/>
          <w:szCs w:val="24"/>
        </w:rPr>
        <w:drawing>
          <wp:inline distT="0" distB="0" distL="0" distR="0" wp14:anchorId="1111D445" wp14:editId="4FD91C88">
            <wp:extent cx="5438775" cy="4018897"/>
            <wp:effectExtent l="0" t="0" r="0" b="127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4210" cy="4170700"/>
                    </a:xfrm>
                    <a:prstGeom prst="rect">
                      <a:avLst/>
                    </a:prstGeom>
                    <a:noFill/>
                    <a:ln>
                      <a:noFill/>
                    </a:ln>
                  </pic:spPr>
                </pic:pic>
              </a:graphicData>
            </a:graphic>
          </wp:inline>
        </w:drawing>
      </w:r>
    </w:p>
    <w:p w14:paraId="56277355" w14:textId="1770FF81" w:rsidR="00796F28" w:rsidRPr="00796F28" w:rsidRDefault="00796F28" w:rsidP="00796F28">
      <w:pPr>
        <w:spacing w:line="480" w:lineRule="auto"/>
        <w:rPr>
          <w:i/>
          <w:iCs/>
          <w:color w:val="000000"/>
        </w:rPr>
      </w:pPr>
      <w:r>
        <w:rPr>
          <w:i/>
          <w:iCs/>
          <w:color w:val="000000"/>
        </w:rPr>
        <w:t xml:space="preserve">Note. </w:t>
      </w:r>
      <w:r>
        <w:rPr>
          <w:color w:val="000000"/>
        </w:rPr>
        <w:t xml:space="preserve">Measuring the size of pills in an image by using </w:t>
      </w:r>
      <w:r w:rsidR="00DB4FAB">
        <w:rPr>
          <w:color w:val="000000"/>
        </w:rPr>
        <w:t xml:space="preserve">the </w:t>
      </w:r>
      <w:r>
        <w:rPr>
          <w:color w:val="000000"/>
        </w:rPr>
        <w:t xml:space="preserve">USA Quarter coin as a reference object </w:t>
      </w:r>
      <w:r>
        <w:t>(</w:t>
      </w:r>
      <w:r>
        <w:rPr>
          <w:rStyle w:val="contrib0"/>
        </w:rPr>
        <w:t>Yang</w:t>
      </w:r>
      <w:r>
        <w:rPr>
          <w:rStyle w:val="contriblist"/>
        </w:rPr>
        <w:t xml:space="preserve"> et al.</w:t>
      </w:r>
      <w:r>
        <w:t xml:space="preserve">, </w:t>
      </w:r>
      <w:r>
        <w:rPr>
          <w:rStyle w:val="Date1"/>
        </w:rPr>
        <w:t>2022</w:t>
      </w:r>
      <w:r>
        <w:t>)</w:t>
      </w:r>
      <w:r>
        <w:rPr>
          <w:color w:val="000000"/>
        </w:rPr>
        <w:t>.</w:t>
      </w:r>
    </w:p>
    <w:p w14:paraId="660EBF0F" w14:textId="4AB0C5CD" w:rsidR="00BF25FE" w:rsidRDefault="008E6375" w:rsidP="00BF25FE">
      <w:pPr>
        <w:spacing w:line="480" w:lineRule="auto"/>
        <w:ind w:firstLine="720"/>
        <w:rPr>
          <w:rFonts w:cs="Times New Roman"/>
          <w:color w:val="000000"/>
          <w:szCs w:val="24"/>
        </w:rPr>
      </w:pPr>
      <w:r>
        <w:t>To ensure accurate measurement of surrounding objects during calibration phases, road widths will be essential in future studies or extension of the current study (</w:t>
      </w:r>
      <w:r>
        <w:rPr>
          <w:rStyle w:val="contrib0"/>
        </w:rPr>
        <w:t>W. Wang</w:t>
      </w:r>
      <w:r>
        <w:rPr>
          <w:rStyle w:val="contriblist"/>
        </w:rPr>
        <w:t xml:space="preserve"> et al.</w:t>
      </w:r>
      <w:r>
        <w:t xml:space="preserve">, </w:t>
      </w:r>
      <w:r>
        <w:rPr>
          <w:rStyle w:val="Date4"/>
        </w:rPr>
        <w:t>2018</w:t>
      </w:r>
      <w:r>
        <w:t>). This approach is grounded in the principle that road widths, which are typically standardized or can be accurately measured, provide a reliable scale against which the sizes of nearby objects can be gauged. By establishing the road width as a constant reference point, we can apply mathematical and imaging algorithms to extrapolate the dimensions of other entities within the image, such as trees (</w:t>
      </w:r>
      <w:r>
        <w:rPr>
          <w:rStyle w:val="contrib0"/>
        </w:rPr>
        <w:t>Yang</w:t>
      </w:r>
      <w:r>
        <w:rPr>
          <w:rStyle w:val="contriblist"/>
        </w:rPr>
        <w:t xml:space="preserve"> et al.</w:t>
      </w:r>
      <w:r>
        <w:t xml:space="preserve">, </w:t>
      </w:r>
      <w:r>
        <w:rPr>
          <w:rStyle w:val="Date4"/>
        </w:rPr>
        <w:t>2022</w:t>
      </w:r>
      <w:r>
        <w:t xml:space="preserve">). This process involves analyzing the proportional relationship between the known width of the road and the pixel dimensions of trees in aerial or </w:t>
      </w:r>
      <w:r>
        <w:lastRenderedPageBreak/>
        <w:t>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sidR="007C657D">
        <w:rPr>
          <w:rFonts w:cs="Times New Roman"/>
          <w:color w:val="000000"/>
          <w:szCs w:val="24"/>
        </w:rPr>
        <w:t xml:space="preserve"> </w:t>
      </w:r>
      <w:r w:rsidR="007C657D">
        <w:rPr>
          <w:color w:val="000000"/>
        </w:rPr>
        <w:t>(</w:t>
      </w:r>
      <w:r w:rsidR="007C657D">
        <w:rPr>
          <w:rStyle w:val="citation"/>
          <w:color w:val="000000"/>
        </w:rPr>
        <w:t>Figure</w:t>
      </w:r>
      <w:r w:rsidR="007C657D">
        <w:rPr>
          <w:color w:val="000000"/>
        </w:rPr>
        <w:t xml:space="preserve"> </w:t>
      </w:r>
      <w:r w:rsidR="007C657D">
        <w:rPr>
          <w:rStyle w:val="citation"/>
          <w:color w:val="000000"/>
        </w:rPr>
        <w:t>1</w:t>
      </w:r>
      <w:r w:rsidR="00BF25FE">
        <w:rPr>
          <w:rStyle w:val="citation"/>
          <w:color w:val="000000"/>
        </w:rPr>
        <w:t>5</w:t>
      </w:r>
      <w:r w:rsidR="007C657D">
        <w:rPr>
          <w:color w:val="000000"/>
        </w:rPr>
        <w:t>)</w:t>
      </w:r>
      <w:r w:rsidR="007C657D" w:rsidRPr="00A179C5">
        <w:rPr>
          <w:rFonts w:cs="Times New Roman"/>
          <w:color w:val="000000"/>
          <w:szCs w:val="24"/>
        </w:rPr>
        <w:t>.</w:t>
      </w:r>
    </w:p>
    <w:p w14:paraId="419EBB70" w14:textId="77777777" w:rsidR="007C657D" w:rsidRDefault="007C657D" w:rsidP="007C657D">
      <w:pPr>
        <w:pStyle w:val="Heading3"/>
      </w:pPr>
      <w:r>
        <w:t>Machine Learning Model Development</w:t>
      </w:r>
    </w:p>
    <w:p w14:paraId="27470FE7" w14:textId="6506B9A6" w:rsidR="00AB70F8" w:rsidRDefault="00AB70F8" w:rsidP="005F2C89">
      <w:pPr>
        <w:spacing w:line="480" w:lineRule="auto"/>
        <w:ind w:firstLine="720"/>
      </w:pPr>
      <w:r>
        <w:t>Utilizing machine learning models, particularly deep learning frameworks like YOLOv8 and Mask R-CNN, for instance, segmentation to distinguish individual trees and types of vegetation (</w:t>
      </w:r>
      <w:r>
        <w:rPr>
          <w:rStyle w:val="contrib0"/>
        </w:rPr>
        <w:t>J. Zhang</w:t>
      </w:r>
      <w:r>
        <w:rPr>
          <w:rStyle w:val="contriblist"/>
        </w:rPr>
        <w:t xml:space="preserve"> et al.</w:t>
      </w:r>
      <w:r>
        <w:t xml:space="preserve">, </w:t>
      </w:r>
      <w:r>
        <w:rPr>
          <w:rStyle w:val="Date4"/>
        </w:rPr>
        <w:t>2021</w:t>
      </w:r>
      <w:r>
        <w:t>).</w:t>
      </w:r>
    </w:p>
    <w:p w14:paraId="49C594D5" w14:textId="5EA9045D" w:rsidR="00796F28" w:rsidRPr="00796F28" w:rsidRDefault="00AB70F8" w:rsidP="00796F28">
      <w:pPr>
        <w:spacing w:line="480" w:lineRule="auto"/>
        <w:ind w:firstLine="720"/>
      </w:pPr>
      <w:r>
        <w:t>While YOLOv8 and Mask R-CNN have different approaches and strengths, the choice between them depends on the specific requirements of the instance segmentation task. YOLOv8 may be preferred for its speed and efficiency, while Mask R-CNN could be chosen for its precision in complex segmentation scenarios. Both models can be effective tools for developing precision and automated agricultural solutions, with potential applications extending beyond enhancing crop management and improving crop yield and quality through machine learning (</w:t>
      </w:r>
      <w:r w:rsidR="00E37F08" w:rsidRPr="00E37F08">
        <w:t>Table</w:t>
      </w:r>
      <w:r w:rsidR="008E6E0D">
        <w:t xml:space="preserve"> 1</w:t>
      </w:r>
      <w:r>
        <w:t>) (</w:t>
      </w:r>
      <w:r>
        <w:rPr>
          <w:rStyle w:val="contrib0"/>
        </w:rPr>
        <w:t>Sapkota</w:t>
      </w:r>
      <w:r>
        <w:rPr>
          <w:rStyle w:val="contriblist"/>
        </w:rPr>
        <w:t xml:space="preserve"> et al.</w:t>
      </w:r>
      <w:r>
        <w:t xml:space="preserve">, </w:t>
      </w:r>
      <w:r>
        <w:rPr>
          <w:rStyle w:val="Date4"/>
        </w:rPr>
        <w:t>2023</w:t>
      </w:r>
      <w:r>
        <w:t>).</w:t>
      </w:r>
    </w:p>
    <w:p w14:paraId="30520663" w14:textId="4E66688C" w:rsidR="00F57F32" w:rsidRPr="009B4B7E" w:rsidRDefault="00BF25FE" w:rsidP="00B01406">
      <w:pPr>
        <w:spacing w:before="100" w:beforeAutospacing="1" w:after="300" w:line="480" w:lineRule="auto"/>
        <w:rPr>
          <w:rFonts w:eastAsia="Times New Roman" w:cs="Times New Roman"/>
          <w:szCs w:val="24"/>
        </w:rPr>
      </w:pPr>
      <w:bookmarkStart w:id="194" w:name="_Toc169701661"/>
      <w:r w:rsidRPr="00E37F08">
        <w:rPr>
          <w:b/>
          <w:bCs/>
        </w:rPr>
        <w:t xml:space="preserve">Table </w:t>
      </w:r>
      <w:r w:rsidRPr="00E37F08">
        <w:rPr>
          <w:b/>
          <w:bCs/>
        </w:rPr>
        <w:fldChar w:fldCharType="begin"/>
      </w:r>
      <w:r w:rsidRPr="00E37F08">
        <w:rPr>
          <w:b/>
          <w:bCs/>
        </w:rPr>
        <w:instrText xml:space="preserve"> SEQ Table \* ARABIC </w:instrText>
      </w:r>
      <w:r w:rsidRPr="00E37F08">
        <w:rPr>
          <w:b/>
          <w:bCs/>
        </w:rPr>
        <w:fldChar w:fldCharType="separate"/>
      </w:r>
      <w:r w:rsidR="00A56B43">
        <w:rPr>
          <w:b/>
          <w:bCs/>
          <w:noProof/>
        </w:rPr>
        <w:t>1</w:t>
      </w:r>
      <w:r w:rsidRPr="00E37F08">
        <w:rPr>
          <w:b/>
          <w:bCs/>
        </w:rPr>
        <w:fldChar w:fldCharType="end"/>
      </w:r>
      <w:r w:rsidR="00E37F08">
        <w:rPr>
          <w:b/>
          <w:bCs/>
        </w:rPr>
        <w:t xml:space="preserve"> </w:t>
      </w:r>
      <w:r w:rsidR="00E37F08">
        <w:rPr>
          <w:b/>
          <w:bCs/>
        </w:rPr>
        <w:br/>
      </w:r>
      <w:r w:rsidRPr="00BF25FE">
        <w:rPr>
          <w:rFonts w:eastAsia="Times New Roman" w:cs="Times New Roman"/>
          <w:i/>
          <w:iCs/>
          <w:szCs w:val="24"/>
        </w:rPr>
        <w:t>YOLO-V8 Vs Mask R-CNN</w:t>
      </w:r>
      <w:bookmarkEnd w:id="194"/>
    </w:p>
    <w:tbl>
      <w:tblPr>
        <w:tblW w:w="97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7"/>
        <w:gridCol w:w="2416"/>
        <w:gridCol w:w="2147"/>
        <w:gridCol w:w="2230"/>
        <w:gridCol w:w="2070"/>
      </w:tblGrid>
      <w:tr w:rsidR="00F57F32" w:rsidRPr="009B4B7E" w14:paraId="67A254E3" w14:textId="77777777" w:rsidTr="00F57F32">
        <w:tc>
          <w:tcPr>
            <w:tcW w:w="847" w:type="dxa"/>
            <w:tcBorders>
              <w:bottom w:val="single" w:sz="8" w:space="0" w:color="A3A3A3"/>
              <w:right w:val="single" w:sz="8" w:space="0" w:color="A3A3A3"/>
            </w:tcBorders>
            <w:tcMar>
              <w:top w:w="80" w:type="dxa"/>
              <w:left w:w="70" w:type="dxa"/>
              <w:bottom w:w="80" w:type="dxa"/>
              <w:right w:w="70" w:type="dxa"/>
            </w:tcMar>
            <w:hideMark/>
          </w:tcPr>
          <w:p w14:paraId="55CBD8DC"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rPr>
              <w:t> </w:t>
            </w:r>
          </w:p>
        </w:tc>
        <w:tc>
          <w:tcPr>
            <w:tcW w:w="2416" w:type="dxa"/>
            <w:tcBorders>
              <w:left w:val="single" w:sz="8" w:space="0" w:color="A3A3A3"/>
              <w:bottom w:val="single" w:sz="8" w:space="0" w:color="A3A3A3"/>
              <w:right w:val="single" w:sz="8" w:space="0" w:color="A3A3A3"/>
            </w:tcBorders>
            <w:tcMar>
              <w:top w:w="80" w:type="dxa"/>
              <w:left w:w="70" w:type="dxa"/>
              <w:bottom w:w="80" w:type="dxa"/>
              <w:right w:w="70" w:type="dxa"/>
            </w:tcMar>
            <w:hideMark/>
          </w:tcPr>
          <w:p w14:paraId="084B420C"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Architecture</w:t>
            </w:r>
          </w:p>
        </w:tc>
        <w:tc>
          <w:tcPr>
            <w:tcW w:w="2147" w:type="dxa"/>
            <w:tcBorders>
              <w:left w:val="single" w:sz="8" w:space="0" w:color="A3A3A3"/>
              <w:bottom w:val="single" w:sz="8" w:space="0" w:color="A3A3A3"/>
              <w:right w:val="single" w:sz="8" w:space="0" w:color="A3A3A3"/>
            </w:tcBorders>
            <w:tcMar>
              <w:top w:w="80" w:type="dxa"/>
              <w:left w:w="70" w:type="dxa"/>
              <w:bottom w:w="80" w:type="dxa"/>
              <w:right w:w="70" w:type="dxa"/>
            </w:tcMar>
            <w:hideMark/>
          </w:tcPr>
          <w:p w14:paraId="4A317CD5"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Approach</w:t>
            </w:r>
          </w:p>
        </w:tc>
        <w:tc>
          <w:tcPr>
            <w:tcW w:w="2230" w:type="dxa"/>
            <w:tcBorders>
              <w:left w:val="single" w:sz="8" w:space="0" w:color="A3A3A3"/>
              <w:bottom w:val="single" w:sz="8" w:space="0" w:color="A3A3A3"/>
              <w:right w:val="single" w:sz="8" w:space="0" w:color="A3A3A3"/>
            </w:tcBorders>
            <w:tcMar>
              <w:top w:w="80" w:type="dxa"/>
              <w:left w:w="70" w:type="dxa"/>
              <w:bottom w:w="80" w:type="dxa"/>
              <w:right w:w="70" w:type="dxa"/>
            </w:tcMar>
            <w:hideMark/>
          </w:tcPr>
          <w:p w14:paraId="678ED33D"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Advantages</w:t>
            </w:r>
          </w:p>
        </w:tc>
        <w:tc>
          <w:tcPr>
            <w:tcW w:w="2070" w:type="dxa"/>
            <w:tcBorders>
              <w:left w:val="single" w:sz="8" w:space="0" w:color="A3A3A3"/>
              <w:bottom w:val="single" w:sz="8" w:space="0" w:color="A3A3A3"/>
            </w:tcBorders>
            <w:tcMar>
              <w:top w:w="80" w:type="dxa"/>
              <w:left w:w="70" w:type="dxa"/>
              <w:bottom w:w="80" w:type="dxa"/>
              <w:right w:w="70" w:type="dxa"/>
            </w:tcMar>
            <w:hideMark/>
          </w:tcPr>
          <w:p w14:paraId="6D4ABF85"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Performance</w:t>
            </w:r>
          </w:p>
        </w:tc>
      </w:tr>
      <w:tr w:rsidR="00F57F32" w:rsidRPr="009B4B7E" w14:paraId="37E10C03" w14:textId="77777777" w:rsidTr="00F57F32">
        <w:trPr>
          <w:cantSplit/>
          <w:trHeight w:val="1134"/>
        </w:trPr>
        <w:tc>
          <w:tcPr>
            <w:tcW w:w="847" w:type="dxa"/>
            <w:tcBorders>
              <w:top w:val="single" w:sz="8" w:space="0" w:color="A3A3A3"/>
              <w:bottom w:val="single" w:sz="8" w:space="0" w:color="A3A3A3"/>
              <w:right w:val="single" w:sz="8" w:space="0" w:color="A3A3A3"/>
            </w:tcBorders>
            <w:tcMar>
              <w:top w:w="80" w:type="dxa"/>
              <w:left w:w="70" w:type="dxa"/>
              <w:bottom w:w="80" w:type="dxa"/>
              <w:right w:w="70" w:type="dxa"/>
            </w:tcMar>
            <w:textDirection w:val="btLr"/>
            <w:vAlign w:val="center"/>
            <w:hideMark/>
          </w:tcPr>
          <w:p w14:paraId="599F872B" w14:textId="6313F4F3" w:rsidR="00F57F32" w:rsidRPr="009B4B7E" w:rsidRDefault="00F57F32" w:rsidP="00F57F32">
            <w:pPr>
              <w:spacing w:after="0" w:line="480" w:lineRule="auto"/>
              <w:ind w:left="113" w:right="113"/>
              <w:jc w:val="center"/>
              <w:rPr>
                <w:rFonts w:eastAsia="Times New Roman" w:cs="Times New Roman"/>
                <w:szCs w:val="24"/>
              </w:rPr>
            </w:pPr>
            <w:r w:rsidRPr="009B4B7E">
              <w:rPr>
                <w:rFonts w:eastAsia="Times New Roman" w:cs="Times New Roman"/>
                <w:b/>
                <w:bCs/>
                <w:szCs w:val="24"/>
              </w:rPr>
              <w:lastRenderedPageBreak/>
              <w:t xml:space="preserve">YOLO </w:t>
            </w:r>
            <w:r>
              <w:rPr>
                <w:rFonts w:eastAsia="Times New Roman" w:cs="Times New Roman"/>
                <w:b/>
                <w:bCs/>
                <w:szCs w:val="24"/>
              </w:rPr>
              <w:t>- V</w:t>
            </w:r>
            <w:r w:rsidRPr="009B4B7E">
              <w:rPr>
                <w:rFonts w:eastAsia="Times New Roman" w:cs="Times New Roman"/>
                <w:b/>
                <w:bCs/>
                <w:szCs w:val="24"/>
              </w:rPr>
              <w:t>8</w:t>
            </w:r>
          </w:p>
        </w:tc>
        <w:tc>
          <w:tcPr>
            <w:tcW w:w="2416" w:type="dxa"/>
            <w:tcBorders>
              <w:top w:val="single" w:sz="8" w:space="0" w:color="A3A3A3"/>
              <w:left w:val="single" w:sz="8" w:space="0" w:color="A3A3A3"/>
              <w:bottom w:val="single" w:sz="8" w:space="0" w:color="A3A3A3"/>
              <w:right w:val="single" w:sz="8" w:space="0" w:color="A3A3A3"/>
            </w:tcBorders>
            <w:tcMar>
              <w:top w:w="80" w:type="dxa"/>
              <w:left w:w="70" w:type="dxa"/>
              <w:bottom w:w="80" w:type="dxa"/>
              <w:right w:w="70" w:type="dxa"/>
            </w:tcMar>
            <w:hideMark/>
          </w:tcPr>
          <w:p w14:paraId="58115C61" w14:textId="6E2B3468"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YOLOv8 is a one-stage object detection model that is designed for speed and accuracy. It employs a single neural network to predict bounding boxes and class probabilities directly from full images in one evaluation (Sapkota et al., 2023).</w:t>
            </w:r>
          </w:p>
        </w:tc>
        <w:tc>
          <w:tcPr>
            <w:tcW w:w="2147" w:type="dxa"/>
            <w:tcBorders>
              <w:top w:val="single" w:sz="8" w:space="0" w:color="A3A3A3"/>
              <w:left w:val="single" w:sz="8" w:space="0" w:color="A3A3A3"/>
              <w:bottom w:val="single" w:sz="8" w:space="0" w:color="A3A3A3"/>
              <w:right w:val="single" w:sz="8" w:space="0" w:color="A3A3A3"/>
            </w:tcBorders>
            <w:tcMar>
              <w:top w:w="80" w:type="dxa"/>
              <w:left w:w="70" w:type="dxa"/>
              <w:bottom w:w="80" w:type="dxa"/>
              <w:right w:w="70" w:type="dxa"/>
            </w:tcMar>
            <w:hideMark/>
          </w:tcPr>
          <w:p w14:paraId="2D11D453"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 YOLOv8 uses a direct approach to object detection without the need for a region proposal step. This leads to faster processing speed and fewer false positives in certain scenarios (Sapkota et al., 2023).</w:t>
            </w:r>
          </w:p>
        </w:tc>
        <w:tc>
          <w:tcPr>
            <w:tcW w:w="2230" w:type="dxa"/>
            <w:tcBorders>
              <w:top w:val="single" w:sz="8" w:space="0" w:color="A3A3A3"/>
              <w:left w:val="single" w:sz="8" w:space="0" w:color="A3A3A3"/>
              <w:bottom w:val="single" w:sz="8" w:space="0" w:color="A3A3A3"/>
              <w:right w:val="single" w:sz="8" w:space="0" w:color="A3A3A3"/>
            </w:tcBorders>
            <w:tcMar>
              <w:top w:w="80" w:type="dxa"/>
              <w:left w:w="70" w:type="dxa"/>
              <w:bottom w:w="80" w:type="dxa"/>
              <w:right w:w="70" w:type="dxa"/>
            </w:tcMar>
            <w:hideMark/>
          </w:tcPr>
          <w:p w14:paraId="200B3AE3"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Known for speed and efficiency in object detection tasks.</w:t>
            </w:r>
          </w:p>
          <w:p w14:paraId="69DEDBEC" w14:textId="7A16E133" w:rsidR="00F57F32" w:rsidRPr="009B4B7E" w:rsidRDefault="00DB4FAB" w:rsidP="004E56FE">
            <w:pPr>
              <w:spacing w:after="0" w:line="480" w:lineRule="auto"/>
              <w:rPr>
                <w:rFonts w:eastAsia="Times New Roman" w:cs="Times New Roman"/>
                <w:szCs w:val="24"/>
              </w:rPr>
            </w:pPr>
            <w:r w:rsidRPr="00DB4FAB">
              <w:rPr>
                <w:rFonts w:eastAsia="Times New Roman" w:cs="Times New Roman"/>
                <w:szCs w:val="24"/>
                <w:shd w:val="clear" w:color="auto" w:fill="F9F9FE"/>
              </w:rPr>
              <w:t>A direct approach without a region proposal step leads to faster processing and fewer false positives.</w:t>
            </w:r>
          </w:p>
          <w:p w14:paraId="25A7D530"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Effective in excluding similar non-target areas (Casas et al., 2024).</w:t>
            </w:r>
          </w:p>
        </w:tc>
        <w:tc>
          <w:tcPr>
            <w:tcW w:w="2070" w:type="dxa"/>
            <w:tcBorders>
              <w:top w:val="single" w:sz="8" w:space="0" w:color="A3A3A3"/>
              <w:left w:val="single" w:sz="8" w:space="0" w:color="A3A3A3"/>
              <w:bottom w:val="single" w:sz="8" w:space="0" w:color="A3A3A3"/>
            </w:tcBorders>
            <w:tcMar>
              <w:top w:w="80" w:type="dxa"/>
              <w:left w:w="70" w:type="dxa"/>
              <w:bottom w:w="80" w:type="dxa"/>
              <w:right w:w="70" w:type="dxa"/>
            </w:tcMar>
            <w:hideMark/>
          </w:tcPr>
          <w:p w14:paraId="32AA4DDB"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Achieved high precision and recall metrics for single-class and multi-class segmentation tasks.</w:t>
            </w:r>
          </w:p>
          <w:p w14:paraId="4A79A5F9"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Demonstrated adaptability across different orchard conditions (Sapkota et al., 2023).</w:t>
            </w:r>
          </w:p>
        </w:tc>
      </w:tr>
      <w:tr w:rsidR="00F57F32" w:rsidRPr="009B4B7E" w14:paraId="68561253" w14:textId="77777777" w:rsidTr="00F57F32">
        <w:trPr>
          <w:cantSplit/>
          <w:trHeight w:val="1134"/>
        </w:trPr>
        <w:tc>
          <w:tcPr>
            <w:tcW w:w="847" w:type="dxa"/>
            <w:tcBorders>
              <w:top w:val="single" w:sz="8" w:space="0" w:color="A3A3A3"/>
              <w:right w:val="single" w:sz="8" w:space="0" w:color="A3A3A3"/>
            </w:tcBorders>
            <w:tcMar>
              <w:top w:w="80" w:type="dxa"/>
              <w:left w:w="70" w:type="dxa"/>
              <w:bottom w:w="80" w:type="dxa"/>
              <w:right w:w="70" w:type="dxa"/>
            </w:tcMar>
            <w:textDirection w:val="btLr"/>
            <w:vAlign w:val="bottom"/>
            <w:hideMark/>
          </w:tcPr>
          <w:p w14:paraId="4F969EAA" w14:textId="77777777" w:rsidR="00F57F32" w:rsidRPr="009B4B7E" w:rsidRDefault="00F57F32" w:rsidP="00F57F32">
            <w:pPr>
              <w:spacing w:after="0" w:line="480" w:lineRule="auto"/>
              <w:ind w:left="113" w:right="113"/>
              <w:jc w:val="center"/>
              <w:rPr>
                <w:rFonts w:eastAsia="Times New Roman" w:cs="Times New Roman"/>
                <w:szCs w:val="24"/>
              </w:rPr>
            </w:pPr>
            <w:r w:rsidRPr="009B4B7E">
              <w:rPr>
                <w:rFonts w:eastAsia="Times New Roman" w:cs="Times New Roman"/>
                <w:b/>
                <w:bCs/>
                <w:szCs w:val="24"/>
              </w:rPr>
              <w:lastRenderedPageBreak/>
              <w:t>Mask R-CNN</w:t>
            </w:r>
          </w:p>
        </w:tc>
        <w:tc>
          <w:tcPr>
            <w:tcW w:w="2416" w:type="dxa"/>
            <w:tcBorders>
              <w:top w:val="single" w:sz="8" w:space="0" w:color="A3A3A3"/>
              <w:left w:val="single" w:sz="8" w:space="0" w:color="A3A3A3"/>
              <w:right w:val="single" w:sz="8" w:space="0" w:color="A3A3A3"/>
            </w:tcBorders>
            <w:tcMar>
              <w:top w:w="80" w:type="dxa"/>
              <w:left w:w="70" w:type="dxa"/>
              <w:bottom w:w="80" w:type="dxa"/>
              <w:right w:w="70" w:type="dxa"/>
            </w:tcMar>
            <w:hideMark/>
          </w:tcPr>
          <w:p w14:paraId="6051B5D9" w14:textId="79628529" w:rsidR="00F57F32" w:rsidRPr="009B4B7E" w:rsidRDefault="00DB4FAB" w:rsidP="004E56FE">
            <w:pPr>
              <w:spacing w:after="0" w:line="480" w:lineRule="auto"/>
              <w:rPr>
                <w:rFonts w:eastAsia="Times New Roman" w:cs="Times New Roman"/>
                <w:szCs w:val="24"/>
              </w:rPr>
            </w:pPr>
            <w:r w:rsidRPr="00DB4FAB">
              <w:rPr>
                <w:rFonts w:eastAsia="Times New Roman" w:cs="Times New Roman"/>
                <w:szCs w:val="24"/>
                <w:shd w:val="clear" w:color="auto" w:fill="F9F9FE"/>
              </w:rPr>
              <w:t>Mask R-CNN is a two-stage deep learning model that extends Faster R-CNN by adding a branch to predict object masks in parallel with the existing branch for bounding box detection. It is renowned for its accuracy and efficiency in instance segmentation tasks</w:t>
            </w:r>
            <w:r w:rsidR="00F57F32" w:rsidRPr="009B4B7E">
              <w:rPr>
                <w:rFonts w:eastAsia="Times New Roman" w:cs="Times New Roman"/>
                <w:szCs w:val="24"/>
                <w:shd w:val="clear" w:color="auto" w:fill="F9F9FE"/>
              </w:rPr>
              <w:t xml:space="preserve"> (Sapkota et al., 2023).</w:t>
            </w:r>
          </w:p>
        </w:tc>
        <w:tc>
          <w:tcPr>
            <w:tcW w:w="2147" w:type="dxa"/>
            <w:tcBorders>
              <w:top w:val="single" w:sz="8" w:space="0" w:color="A3A3A3"/>
              <w:left w:val="single" w:sz="8" w:space="0" w:color="A3A3A3"/>
              <w:right w:val="single" w:sz="8" w:space="0" w:color="A3A3A3"/>
            </w:tcBorders>
            <w:tcMar>
              <w:top w:w="80" w:type="dxa"/>
              <w:left w:w="70" w:type="dxa"/>
              <w:bottom w:w="80" w:type="dxa"/>
              <w:right w:w="70" w:type="dxa"/>
            </w:tcMar>
            <w:hideMark/>
          </w:tcPr>
          <w:p w14:paraId="39BA3AB9"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Mask R-CNN follows a two-stage process involving generating region proposals before classifying and segmenting objects. This can sometimes result in the inclusion of non-target areas and may be more sensitive to lighting variations (Sapkota et al., 2023).</w:t>
            </w:r>
          </w:p>
        </w:tc>
        <w:tc>
          <w:tcPr>
            <w:tcW w:w="2230" w:type="dxa"/>
            <w:tcBorders>
              <w:top w:val="single" w:sz="8" w:space="0" w:color="A3A3A3"/>
              <w:left w:val="single" w:sz="8" w:space="0" w:color="A3A3A3"/>
              <w:right w:val="single" w:sz="8" w:space="0" w:color="A3A3A3"/>
            </w:tcBorders>
            <w:tcMar>
              <w:top w:w="80" w:type="dxa"/>
              <w:left w:w="70" w:type="dxa"/>
              <w:bottom w:w="80" w:type="dxa"/>
              <w:right w:w="70" w:type="dxa"/>
            </w:tcMar>
            <w:hideMark/>
          </w:tcPr>
          <w:p w14:paraId="386B8C78"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Excels in precise instance segmentation tasks, especially in complex scenarios with densely packed or partially obscured objects.</w:t>
            </w:r>
          </w:p>
          <w:p w14:paraId="10F8B974"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High precision in complex segmentation scenarios (Casas et al., 2024).</w:t>
            </w:r>
          </w:p>
        </w:tc>
        <w:tc>
          <w:tcPr>
            <w:tcW w:w="2070" w:type="dxa"/>
            <w:tcBorders>
              <w:top w:val="single" w:sz="8" w:space="0" w:color="A3A3A3"/>
              <w:left w:val="single" w:sz="8" w:space="0" w:color="A3A3A3"/>
            </w:tcBorders>
            <w:tcMar>
              <w:top w:w="80" w:type="dxa"/>
              <w:left w:w="70" w:type="dxa"/>
              <w:bottom w:w="80" w:type="dxa"/>
              <w:right w:w="70" w:type="dxa"/>
            </w:tcMar>
            <w:hideMark/>
          </w:tcPr>
          <w:p w14:paraId="30EF5329"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Showed slightly lower performance in precision and recall metrics compared to YOLOv8 in the evaluated tasks (Sapkota et al., 2023).</w:t>
            </w:r>
          </w:p>
        </w:tc>
      </w:tr>
    </w:tbl>
    <w:p w14:paraId="179B204D" w14:textId="0F8AA0A8" w:rsidR="005F2C89" w:rsidRPr="00F57F32" w:rsidRDefault="00F57F32" w:rsidP="00F57F32">
      <w:pPr>
        <w:spacing w:before="100" w:beforeAutospacing="1" w:after="100" w:afterAutospacing="1" w:line="240" w:lineRule="auto"/>
        <w:rPr>
          <w:rFonts w:eastAsia="Times New Roman" w:cs="Times New Roman"/>
          <w:szCs w:val="24"/>
        </w:rPr>
      </w:pPr>
      <w:r w:rsidRPr="009B4B7E">
        <w:rPr>
          <w:rFonts w:eastAsia="Times New Roman" w:cs="Times New Roman"/>
          <w:szCs w:val="24"/>
        </w:rPr>
        <w:t>  </w:t>
      </w:r>
    </w:p>
    <w:p w14:paraId="01899640" w14:textId="177291E0" w:rsidR="007C657D" w:rsidRDefault="00AB70F8" w:rsidP="007C657D">
      <w:pPr>
        <w:spacing w:line="480" w:lineRule="auto"/>
        <w:ind w:firstLine="720"/>
      </w:pPr>
      <w:r>
        <w:t>YOLOv8 is an advanced, state-of-the-art (SOTA) model that expands upon previous YOLO versions, adding performance and flexibility improvements. In comparison with previous versions of YOLO models prior to YOLO v8, YOLOv8 models</w:t>
      </w:r>
      <w:r w:rsidR="008E6375">
        <w:t xml:space="preserve"> are</w:t>
      </w:r>
      <w:r>
        <w:t xml:space="preserve"> found to be superior in terms of speed, accuracy, and segmentation capabilities for detection and segmentation tasks (</w:t>
      </w:r>
      <w:r>
        <w:rPr>
          <w:rStyle w:val="contrib0"/>
        </w:rPr>
        <w:t>Casas</w:t>
      </w:r>
      <w:r>
        <w:rPr>
          <w:rStyle w:val="contriblist"/>
        </w:rPr>
        <w:t xml:space="preserve"> et al.</w:t>
      </w:r>
      <w:r>
        <w:t xml:space="preserve">, </w:t>
      </w:r>
      <w:r>
        <w:rPr>
          <w:rStyle w:val="Date4"/>
        </w:rPr>
        <w:t>2024</w:t>
      </w:r>
      <w:r>
        <w:t xml:space="preserve">). This makes it an excellent choice for object detection and tracking, instance </w:t>
      </w:r>
      <w:r>
        <w:lastRenderedPageBreak/>
        <w:t xml:space="preserve">segmentation, image classification, and pose estimation tasks. As shown in </w:t>
      </w:r>
      <w:r w:rsidR="00880D89">
        <w:t>Figure</w:t>
      </w:r>
      <w:r>
        <w:t xml:space="preserve"> </w:t>
      </w:r>
      <w:r w:rsidR="00BF25FE">
        <w:rPr>
          <w:rStyle w:val="label"/>
        </w:rPr>
        <w:t>16</w:t>
      </w:r>
      <w:r>
        <w:t>, YOLO v8 has made significant improvements over its predecessors (</w:t>
      </w:r>
      <w:r>
        <w:rPr>
          <w:rStyle w:val="contrib0"/>
        </w:rPr>
        <w:t>Jocher</w:t>
      </w:r>
      <w:r>
        <w:rPr>
          <w:rStyle w:val="contriblist"/>
        </w:rPr>
        <w:t xml:space="preserve"> et al.</w:t>
      </w:r>
      <w:r>
        <w:t xml:space="preserve">, </w:t>
      </w:r>
      <w:r>
        <w:rPr>
          <w:rStyle w:val="Date4"/>
        </w:rPr>
        <w:t>2023</w:t>
      </w:r>
      <w:r>
        <w:t>).</w:t>
      </w:r>
    </w:p>
    <w:p w14:paraId="5589C484" w14:textId="0B5DFF47" w:rsidR="00BF25FE" w:rsidRDefault="00BF25FE" w:rsidP="00BF25FE">
      <w:pPr>
        <w:pStyle w:val="Caption"/>
      </w:pPr>
      <w:bookmarkStart w:id="195" w:name="_Toc169701687"/>
      <w:r w:rsidRPr="00BF25FE">
        <w:rPr>
          <w:b/>
          <w:bCs/>
        </w:rPr>
        <w:t xml:space="preserve">Figure </w:t>
      </w:r>
      <w:r w:rsidRPr="00BF25FE">
        <w:rPr>
          <w:b/>
          <w:bCs/>
        </w:rPr>
        <w:fldChar w:fldCharType="begin"/>
      </w:r>
      <w:r w:rsidRPr="00BF25FE">
        <w:rPr>
          <w:b/>
          <w:bCs/>
        </w:rPr>
        <w:instrText xml:space="preserve"> SEQ Figure \* ARABIC </w:instrText>
      </w:r>
      <w:r w:rsidRPr="00BF25FE">
        <w:rPr>
          <w:b/>
          <w:bCs/>
        </w:rPr>
        <w:fldChar w:fldCharType="separate"/>
      </w:r>
      <w:r w:rsidR="00F64BAA">
        <w:rPr>
          <w:b/>
          <w:bCs/>
          <w:noProof/>
        </w:rPr>
        <w:t>16</w:t>
      </w:r>
      <w:r w:rsidRPr="00BF25FE">
        <w:rPr>
          <w:b/>
          <w:bCs/>
        </w:rPr>
        <w:fldChar w:fldCharType="end"/>
      </w:r>
      <w:r>
        <w:t xml:space="preserve"> </w:t>
      </w:r>
      <w:r w:rsidR="00E37F08">
        <w:br/>
      </w:r>
      <w:r w:rsidRPr="00BF25FE">
        <w:rPr>
          <w:i/>
          <w:iCs w:val="0"/>
        </w:rPr>
        <w:t>YOLO-v8 Performance Over the Previous Versions</w:t>
      </w:r>
      <w:bookmarkEnd w:id="195"/>
    </w:p>
    <w:p w14:paraId="0EC6AB8A" w14:textId="17709A20" w:rsidR="007B660C" w:rsidRDefault="007B660C" w:rsidP="007B660C">
      <w:pPr>
        <w:spacing w:line="480" w:lineRule="auto"/>
        <w:rPr>
          <w:color w:val="000000"/>
        </w:rPr>
      </w:pPr>
      <w:r>
        <w:rPr>
          <w:noProof/>
        </w:rPr>
        <w:drawing>
          <wp:inline distT="0" distB="0" distL="0" distR="0" wp14:anchorId="0225DCA2" wp14:editId="19DC48D2">
            <wp:extent cx="5943600" cy="2228850"/>
            <wp:effectExtent l="0" t="0" r="0" b="0"/>
            <wp:docPr id="61716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0E9C355" w14:textId="539B6610" w:rsidR="00AB70F8" w:rsidRDefault="00AB70F8" w:rsidP="00AB70F8">
      <w:pPr>
        <w:pStyle w:val="NormalWeb"/>
        <w:spacing w:line="480" w:lineRule="auto"/>
        <w:ind w:firstLine="720"/>
      </w:pPr>
      <w:r>
        <w:t>YOLO-v8 has effectively met the demands of automated quality inspection in industrial surface defect detection by offering real-time performance, computational efficiency, architectural enhancements, and precise small-scale defect detection capabilities (</w:t>
      </w:r>
      <w:r>
        <w:rPr>
          <w:rStyle w:val="contrib0"/>
          <w:rFonts w:eastAsiaTheme="majorEastAsia"/>
        </w:rPr>
        <w:t>Hussain</w:t>
      </w:r>
      <w:r>
        <w:t xml:space="preserve">, </w:t>
      </w:r>
      <w:r>
        <w:rPr>
          <w:rStyle w:val="Date4"/>
        </w:rPr>
        <w:t>2023</w:t>
      </w:r>
      <w:r>
        <w:t>).</w:t>
      </w:r>
    </w:p>
    <w:p w14:paraId="02A78104" w14:textId="41DE02CE" w:rsidR="007C657D" w:rsidRPr="00AB70F8" w:rsidRDefault="00DB4FAB" w:rsidP="00AB70F8">
      <w:pPr>
        <w:pStyle w:val="NormalWeb"/>
        <w:spacing w:line="480" w:lineRule="auto"/>
        <w:ind w:firstLine="720"/>
      </w:pPr>
      <w:r w:rsidRPr="00DB4FAB">
        <w:t>In the current research study, both models serve the purpose of extracting the foliage from aerial images and identifying the region of vegetation/foliage from the detection</w:t>
      </w:r>
      <w:r w:rsidR="00AB70F8">
        <w:t xml:space="preserve"> (</w:t>
      </w:r>
      <w:r w:rsidR="00AB70F8">
        <w:rPr>
          <w:rStyle w:val="contrib0"/>
          <w:rFonts w:eastAsiaTheme="majorEastAsia"/>
        </w:rPr>
        <w:t>N. Wang</w:t>
      </w:r>
      <w:r w:rsidR="00AB70F8">
        <w:rPr>
          <w:rStyle w:val="contriblist"/>
          <w:rFonts w:eastAsiaTheme="majorEastAsia"/>
        </w:rPr>
        <w:t xml:space="preserve"> et al.</w:t>
      </w:r>
      <w:r w:rsidR="00AB70F8">
        <w:t xml:space="preserve">, </w:t>
      </w:r>
      <w:r w:rsidR="00AB70F8">
        <w:rPr>
          <w:rStyle w:val="Date4"/>
        </w:rPr>
        <w:t>2023</w:t>
      </w:r>
      <w:r w:rsidR="00AB70F8">
        <w:t>). Based on the software community support of the models (</w:t>
      </w:r>
      <w:r w:rsidR="00AB70F8">
        <w:rPr>
          <w:rStyle w:val="contrib0"/>
          <w:rFonts w:eastAsiaTheme="majorEastAsia"/>
        </w:rPr>
        <w:t>Jocher</w:t>
      </w:r>
      <w:r w:rsidR="00AB70F8">
        <w:rPr>
          <w:rStyle w:val="contriblist"/>
          <w:rFonts w:eastAsiaTheme="majorEastAsia"/>
        </w:rPr>
        <w:t xml:space="preserve"> et al.</w:t>
      </w:r>
      <w:r w:rsidR="00AB70F8">
        <w:t xml:space="preserve">, </w:t>
      </w:r>
      <w:r w:rsidR="00AB70F8">
        <w:rPr>
          <w:rStyle w:val="Date4"/>
        </w:rPr>
        <w:t>2023</w:t>
      </w:r>
      <w:r w:rsidR="00AB70F8">
        <w:t xml:space="preserve">), </w:t>
      </w:r>
      <w:r w:rsidRPr="00DB4FAB">
        <w:t>the YOLO-v8 instance segmentation machine learning model is chosen. Once the model is selected, the next step is to prepare the data for the custom model building for vegetation/foliage data. The process begins with the preparation of training data, where images are annotated using tools like VGG Image Annotator (VIA)</w:t>
      </w:r>
      <w:r w:rsidR="00AB70F8">
        <w:t xml:space="preserve"> (</w:t>
      </w:r>
      <w:r w:rsidR="00AB70F8">
        <w:rPr>
          <w:rStyle w:val="contrib0"/>
          <w:rFonts w:eastAsiaTheme="majorEastAsia"/>
        </w:rPr>
        <w:t>Dutta</w:t>
      </w:r>
      <w:r w:rsidR="00AB70F8">
        <w:rPr>
          <w:rStyle w:val="contriblist"/>
          <w:rFonts w:eastAsiaTheme="majorEastAsia"/>
        </w:rPr>
        <w:t xml:space="preserve"> &amp; </w:t>
      </w:r>
      <w:r w:rsidR="00AB70F8">
        <w:rPr>
          <w:rStyle w:val="contrib0"/>
          <w:rFonts w:eastAsiaTheme="majorEastAsia"/>
        </w:rPr>
        <w:t>Zisserman</w:t>
      </w:r>
      <w:r w:rsidR="00AB70F8">
        <w:t xml:space="preserve">, </w:t>
      </w:r>
      <w:r w:rsidR="00AB70F8">
        <w:rPr>
          <w:rStyle w:val="Date4"/>
        </w:rPr>
        <w:t>2019</w:t>
      </w:r>
      <w:r w:rsidR="00AB70F8">
        <w:t>) or Roboflow (“</w:t>
      </w:r>
      <w:r w:rsidR="00AB70F8">
        <w:rPr>
          <w:rStyle w:val="Title2"/>
          <w:rFonts w:eastAsiaTheme="majorEastAsia"/>
        </w:rPr>
        <w:t>Getting Started With Roboflow</w:t>
      </w:r>
      <w:r w:rsidR="00AB70F8">
        <w:t xml:space="preserve">,” </w:t>
      </w:r>
      <w:r w:rsidR="00AB70F8">
        <w:rPr>
          <w:rStyle w:val="Date4"/>
        </w:rPr>
        <w:t>2024</w:t>
      </w:r>
      <w:r w:rsidR="00AB70F8">
        <w:t xml:space="preserve">) to identify both foliage and non-foliage elements, thereby creating a labeled </w:t>
      </w:r>
      <w:r w:rsidR="00AB70F8">
        <w:lastRenderedPageBreak/>
        <w:t>dataset essential for the training of the model. Following this, an appropriate computer vision model is selected; options include Convolutional Neural Networks (CNNs) and Mask R-CNN, which are particularly adept at detecting and segmenting foliage from the surrounding urban landscape (</w:t>
      </w:r>
      <w:r w:rsidR="00AB70F8">
        <w:rPr>
          <w:rStyle w:val="contrib0"/>
          <w:rFonts w:eastAsiaTheme="majorEastAsia"/>
        </w:rPr>
        <w:t>J. Zhang</w:t>
      </w:r>
      <w:r w:rsidR="00AB70F8">
        <w:rPr>
          <w:rStyle w:val="contriblist"/>
          <w:rFonts w:eastAsiaTheme="majorEastAsia"/>
        </w:rPr>
        <w:t xml:space="preserve"> et al.</w:t>
      </w:r>
      <w:r w:rsidR="00AB70F8">
        <w:t xml:space="preserve">, </w:t>
      </w:r>
      <w:r w:rsidR="00AB70F8">
        <w:rPr>
          <w:rStyle w:val="Date4"/>
        </w:rPr>
        <w:t>2021</w:t>
      </w:r>
      <w:r w:rsidR="00AB70F8">
        <w:t>). The final step involves the validation and testing of the models, using data from LiDAR and UAV as ground truth to confirm the accuracy of the foliage representation generated, ensuring that the machine learning models are effectively distinguishing and accurately representing foliage in the digital twin environment.</w:t>
      </w:r>
    </w:p>
    <w:p w14:paraId="317EFF9B" w14:textId="222A0D00" w:rsidR="007F479F" w:rsidRPr="007F479F" w:rsidRDefault="007F479F" w:rsidP="0082460A">
      <w:pPr>
        <w:pStyle w:val="Heading3"/>
        <w:rPr>
          <w:rFonts w:eastAsia="Times New Roman"/>
        </w:rPr>
      </w:pPr>
      <w:r w:rsidRPr="007F479F">
        <w:rPr>
          <w:rFonts w:eastAsia="Times New Roman"/>
        </w:rPr>
        <w:t>Machine Learning Model Training</w:t>
      </w:r>
    </w:p>
    <w:p w14:paraId="7466141E" w14:textId="1F8DC263" w:rsidR="007F479F" w:rsidRPr="007F479F" w:rsidRDefault="007F479F" w:rsidP="0082460A">
      <w:pPr>
        <w:pStyle w:val="Heading4"/>
        <w:rPr>
          <w:rStyle w:val="Heading4Char"/>
          <w:b/>
          <w:bCs/>
          <w:iCs/>
        </w:rPr>
      </w:pPr>
      <w:r w:rsidRPr="007F479F">
        <w:rPr>
          <w:rStyle w:val="Heading4Char"/>
          <w:b/>
          <w:bCs/>
          <w:iCs/>
        </w:rPr>
        <w:t>Machine Learning Model Training for object detection and classification</w:t>
      </w:r>
      <w:r w:rsidR="003002C2">
        <w:rPr>
          <w:rStyle w:val="Heading4Char"/>
          <w:b/>
          <w:bCs/>
          <w:iCs/>
        </w:rPr>
        <w:t>.</w:t>
      </w:r>
    </w:p>
    <w:p w14:paraId="7020AC6E" w14:textId="21DE23EB" w:rsidR="007F479F" w:rsidRPr="007F479F" w:rsidRDefault="00DB4FAB" w:rsidP="0082460A">
      <w:pPr>
        <w:spacing w:after="0" w:line="480" w:lineRule="auto"/>
        <w:ind w:firstLine="720"/>
        <w:rPr>
          <w:rFonts w:ascii="Calibri" w:eastAsia="Times New Roman" w:hAnsi="Calibri" w:cs="Calibri"/>
          <w:sz w:val="22"/>
        </w:rPr>
      </w:pPr>
      <w:r>
        <w:t>I</w:t>
      </w:r>
      <w:r w:rsidRPr="00DB4FAB">
        <w:t>nstance segment machine learning algorithms are used to detect and classify objects. These algorithms include convolutional neural networks, decision trees, and support vector machines. Each algorithm has its strengths and weaknesses, and selecting the best one for a particular application is important. The region-based convolutional neural network (R-CNN)</w:t>
      </w:r>
      <w:r w:rsidR="00861BD5">
        <w:t xml:space="preserve"> (</w:t>
      </w:r>
      <w:r w:rsidR="00861BD5">
        <w:rPr>
          <w:rStyle w:val="contrib0"/>
        </w:rPr>
        <w:t>Kumar</w:t>
      </w:r>
      <w:r w:rsidR="00861BD5">
        <w:rPr>
          <w:rStyle w:val="contriblist"/>
        </w:rPr>
        <w:t xml:space="preserve"> et al.</w:t>
      </w:r>
      <w:r w:rsidR="00861BD5">
        <w:t xml:space="preserve">, </w:t>
      </w:r>
      <w:r w:rsidR="00861BD5">
        <w:rPr>
          <w:rStyle w:val="Date5"/>
        </w:rPr>
        <w:t>2023</w:t>
      </w:r>
      <w:r w:rsidR="00861BD5">
        <w:t>), YOLO (</w:t>
      </w:r>
      <w:r w:rsidR="00861BD5">
        <w:rPr>
          <w:rStyle w:val="contrib0"/>
        </w:rPr>
        <w:t>Hussain</w:t>
      </w:r>
      <w:r w:rsidR="00861BD5">
        <w:t xml:space="preserve">, </w:t>
      </w:r>
      <w:r w:rsidR="00861BD5">
        <w:rPr>
          <w:rStyle w:val="Date5"/>
        </w:rPr>
        <w:t>2023</w:t>
      </w:r>
      <w:r w:rsidR="00861BD5">
        <w:t xml:space="preserve">; </w:t>
      </w:r>
      <w:r w:rsidR="00861BD5">
        <w:rPr>
          <w:rStyle w:val="contrib0"/>
        </w:rPr>
        <w:t>Jocher</w:t>
      </w:r>
      <w:r w:rsidR="00861BD5">
        <w:rPr>
          <w:rStyle w:val="contriblist"/>
        </w:rPr>
        <w:t xml:space="preserve"> et al.</w:t>
      </w:r>
      <w:r w:rsidR="00861BD5">
        <w:t xml:space="preserve">, </w:t>
      </w:r>
      <w:r w:rsidR="00861BD5">
        <w:rPr>
          <w:rStyle w:val="Date5"/>
        </w:rPr>
        <w:t>2023</w:t>
      </w:r>
      <w:r w:rsidR="00861BD5">
        <w:t xml:space="preserve">; </w:t>
      </w:r>
      <w:r w:rsidR="00861BD5">
        <w:rPr>
          <w:rStyle w:val="contrib0"/>
        </w:rPr>
        <w:t>Wang</w:t>
      </w:r>
      <w:r w:rsidR="00861BD5">
        <w:rPr>
          <w:rStyle w:val="contriblist"/>
        </w:rPr>
        <w:t xml:space="preserve"> et al.</w:t>
      </w:r>
      <w:r w:rsidR="00861BD5">
        <w:t xml:space="preserve">, </w:t>
      </w:r>
      <w:r w:rsidR="00861BD5">
        <w:rPr>
          <w:rStyle w:val="Date5"/>
        </w:rPr>
        <w:t>2023</w:t>
      </w:r>
      <w:r w:rsidR="00861BD5">
        <w:t>), and Single Shot Multi Box Detector (SSD) (</w:t>
      </w:r>
      <w:r w:rsidR="00861BD5">
        <w:rPr>
          <w:rStyle w:val="contrib0"/>
        </w:rPr>
        <w:t>F. Yang</w:t>
      </w:r>
      <w:r w:rsidR="00861BD5">
        <w:rPr>
          <w:rStyle w:val="contriblist"/>
        </w:rPr>
        <w:t xml:space="preserve"> et al.</w:t>
      </w:r>
      <w:r w:rsidR="00861BD5">
        <w:t xml:space="preserve">, </w:t>
      </w:r>
      <w:r w:rsidR="00861BD5">
        <w:rPr>
          <w:rStyle w:val="Date5"/>
        </w:rPr>
        <w:t>2024</w:t>
      </w:r>
      <w:r w:rsidR="00861BD5">
        <w:t>) are examples of these algorithms. Each algorithm has its strengths and weaknesses, and the choice of which one to use depends on the specific requirements of the task at hand. The Faster R-CNN (Region-based Convolutional Neural Network) is a popular object detection algorithm. It generates region proposals and then classifies those regions to identify objects within an image. This algorithm has been widely adopted due to its accuracy and efficiency in detecting and classifying objects in complex scenes. The recent version of YOLO v8 machine learning algorithms is also popular and widely available for performing tasks like instance segmentation and regional masks</w:t>
      </w:r>
      <w:r>
        <w:t>, which</w:t>
      </w:r>
      <w:r w:rsidR="00861BD5">
        <w:t xml:space="preserve"> are used to detect foliage from aerial images.</w:t>
      </w:r>
    </w:p>
    <w:p w14:paraId="28989688" w14:textId="1C671846" w:rsidR="007F479F" w:rsidRDefault="007F479F" w:rsidP="0082460A">
      <w:pPr>
        <w:pStyle w:val="Heading4"/>
        <w:rPr>
          <w:rFonts w:eastAsia="Times New Roman"/>
        </w:rPr>
      </w:pPr>
      <w:r w:rsidRPr="007F479F">
        <w:rPr>
          <w:rFonts w:eastAsia="Times New Roman"/>
        </w:rPr>
        <w:lastRenderedPageBreak/>
        <w:t>Split dataset</w:t>
      </w:r>
      <w:r w:rsidR="003002C2">
        <w:rPr>
          <w:rFonts w:eastAsia="Times New Roman"/>
        </w:rPr>
        <w:t>.</w:t>
      </w:r>
    </w:p>
    <w:p w14:paraId="3083F0F9" w14:textId="5F82FD28" w:rsidR="007F479F" w:rsidRPr="007F479F" w:rsidRDefault="005F5FB5" w:rsidP="0082460A">
      <w:pPr>
        <w:spacing w:after="0" w:line="480" w:lineRule="auto"/>
        <w:ind w:firstLine="720"/>
        <w:rPr>
          <w:rFonts w:ascii="Calibri" w:eastAsia="Times New Roman" w:hAnsi="Calibri" w:cs="Calibri"/>
          <w:sz w:val="22"/>
        </w:rPr>
      </w:pPr>
      <w:r>
        <w:t>Splitting the dataset is an essential step in machine learning model training. It involves dividing the sample data into three subsets: the training, validation, and test sets. Data is split into 70% training, 20% validation, and 10% testing. The training set comprises 70% of the data and trains the model. The validation set, accounting for 20% of the data, is used to fine</w:t>
      </w:r>
      <w:r w:rsidR="00DA0D23">
        <w:t>-</w:t>
      </w:r>
      <w:r>
        <w:t>tune the model and evaluate its performance during training. Finally, the test set, consisting of 10% of the data, is examined to assess the model's performance on unseen data. As a result, it can generalize well (</w:t>
      </w:r>
      <w:r>
        <w:rPr>
          <w:rStyle w:val="contrib0"/>
        </w:rPr>
        <w:t>Kahloot</w:t>
      </w:r>
      <w:r>
        <w:rPr>
          <w:rStyle w:val="contriblist"/>
        </w:rPr>
        <w:t xml:space="preserve"> &amp; </w:t>
      </w:r>
      <w:r>
        <w:rPr>
          <w:rStyle w:val="contrib0"/>
        </w:rPr>
        <w:t>Ekler</w:t>
      </w:r>
      <w:r>
        <w:t xml:space="preserve">, </w:t>
      </w:r>
      <w:r>
        <w:rPr>
          <w:rStyle w:val="Date5"/>
        </w:rPr>
        <w:t>2021</w:t>
      </w:r>
      <w:r>
        <w:t>).</w:t>
      </w:r>
      <w:r w:rsidR="007F479F" w:rsidRPr="007F479F">
        <w:rPr>
          <w:rFonts w:ascii="Calibri" w:eastAsia="Times New Roman" w:hAnsi="Calibri" w:cs="Calibri"/>
          <w:sz w:val="22"/>
        </w:rPr>
        <w:t xml:space="preserve"> </w:t>
      </w:r>
    </w:p>
    <w:p w14:paraId="6AD7524B" w14:textId="3A1AF3C5" w:rsidR="007F479F" w:rsidRPr="007F479F" w:rsidRDefault="007F479F" w:rsidP="0082460A">
      <w:pPr>
        <w:pStyle w:val="Heading4"/>
      </w:pPr>
      <w:r w:rsidRPr="007F479F">
        <w:rPr>
          <w:rStyle w:val="Heading4Char"/>
          <w:b/>
          <w:bCs/>
          <w:iCs/>
        </w:rPr>
        <w:t>Fine-tune for accuracy</w:t>
      </w:r>
      <w:r w:rsidR="003002C2">
        <w:rPr>
          <w:rStyle w:val="Heading4Char"/>
          <w:b/>
          <w:bCs/>
          <w:iCs/>
        </w:rPr>
        <w:t>.</w:t>
      </w:r>
    </w:p>
    <w:p w14:paraId="7A9A9237" w14:textId="5913A698" w:rsidR="007F479F" w:rsidRPr="00737FB2" w:rsidRDefault="005F5FB5" w:rsidP="00737FB2">
      <w:pPr>
        <w:spacing w:after="0" w:line="480" w:lineRule="auto"/>
        <w:ind w:firstLine="720"/>
        <w:rPr>
          <w:rFonts w:ascii="Calibri" w:eastAsia="Times New Roman" w:hAnsi="Calibri" w:cs="Calibri"/>
          <w:sz w:val="22"/>
        </w:rPr>
      </w:pPr>
      <w:r>
        <w:t>Fine-tuning in machine learning refers to adjusting a pre-trained model's parameters on a specific task or dataset. The purpose of fine-tuning is to enhance the model's performance by adapting it to the unique characteristics of the target task or dataset (</w:t>
      </w:r>
      <w:r>
        <w:rPr>
          <w:rStyle w:val="contrib0"/>
        </w:rPr>
        <w:t>Kumar</w:t>
      </w:r>
      <w:r>
        <w:rPr>
          <w:rStyle w:val="contriblist"/>
        </w:rPr>
        <w:t xml:space="preserve"> et al.</w:t>
      </w:r>
      <w:r>
        <w:t xml:space="preserve">, </w:t>
      </w:r>
      <w:r>
        <w:rPr>
          <w:rStyle w:val="Date5"/>
        </w:rPr>
        <w:t>2023</w:t>
      </w:r>
      <w:r>
        <w:t>). The model can better generalize and make more accurate predictions on the problem by fine-tuning. The validation set is used to fine-tune the model by adjusting hyperparameters and optimizing the model's performance. For example, suppose the model is overfitting to the training data. In that case, the validation set can be used to identify the best regularization techniques or determine the model's optimal learning rate. In addition to accuracy, other common evaluation metrics to assess the performance of object detection and classification models include precision, recall, and F1 score (</w:t>
      </w:r>
      <w:r>
        <w:rPr>
          <w:rStyle w:val="contrib0"/>
        </w:rPr>
        <w:t>Kahloot</w:t>
      </w:r>
      <w:r>
        <w:rPr>
          <w:rStyle w:val="contriblist"/>
        </w:rPr>
        <w:t xml:space="preserve"> &amp; </w:t>
      </w:r>
      <w:r>
        <w:rPr>
          <w:rStyle w:val="contrib0"/>
        </w:rPr>
        <w:t>Ekler</w:t>
      </w:r>
      <w:r>
        <w:t xml:space="preserve">, </w:t>
      </w:r>
      <w:r>
        <w:rPr>
          <w:rStyle w:val="Date5"/>
        </w:rPr>
        <w:t>2021</w:t>
      </w:r>
      <w:r>
        <w:t xml:space="preserve">). Precision measures the proportion of correctly detected objects among all the objects predicted by the model. Recall measures the proportion of correctly detected objects among all the ground truth objects. The F1 score is the harmonic mean of precision and recall, providing a balanced measure of the model's performance. These metrics </w:t>
      </w:r>
      <w:r>
        <w:lastRenderedPageBreak/>
        <w:t>give a more comprehensive understanding of the model's effectiveness in detecting and classifying objects (</w:t>
      </w:r>
      <w:r>
        <w:rPr>
          <w:rStyle w:val="contrib0"/>
        </w:rPr>
        <w:t>Jocher</w:t>
      </w:r>
      <w:r>
        <w:rPr>
          <w:rStyle w:val="contriblist"/>
        </w:rPr>
        <w:t xml:space="preserve"> et al.</w:t>
      </w:r>
      <w:r>
        <w:t xml:space="preserve">, </w:t>
      </w:r>
      <w:r>
        <w:rPr>
          <w:rStyle w:val="Date5"/>
        </w:rPr>
        <w:t>2023</w:t>
      </w:r>
      <w:r>
        <w:t>).</w:t>
      </w:r>
    </w:p>
    <w:p w14:paraId="16E83AD9" w14:textId="0D281F3B" w:rsidR="007F479F" w:rsidRPr="007F479F" w:rsidRDefault="007F479F" w:rsidP="005340CD">
      <w:pPr>
        <w:pStyle w:val="Heading3"/>
        <w:rPr>
          <w:rFonts w:eastAsia="Times New Roman"/>
        </w:rPr>
      </w:pPr>
      <w:r w:rsidRPr="007F479F">
        <w:rPr>
          <w:rFonts w:eastAsia="Times New Roman"/>
        </w:rPr>
        <w:t>Model Evaluation</w:t>
      </w:r>
    </w:p>
    <w:p w14:paraId="0B107C08" w14:textId="4C8DE20E" w:rsidR="00EC220C" w:rsidRDefault="00737FB2" w:rsidP="00EC220C">
      <w:pPr>
        <w:spacing w:line="480" w:lineRule="auto"/>
      </w:pPr>
      <w:r w:rsidRPr="00BE7EFC">
        <w:rPr>
          <w:rStyle w:val="Heading4Char"/>
        </w:rPr>
        <w:t xml:space="preserve">Yolo v8 </w:t>
      </w:r>
      <w:r w:rsidR="009E1ADA" w:rsidRPr="00BE7EFC">
        <w:rPr>
          <w:rStyle w:val="Heading4Char"/>
        </w:rPr>
        <w:t>instance segmentation model evaluation on custom foliage/vegetation data</w:t>
      </w:r>
      <w:r w:rsidR="00BE7EFC">
        <w:rPr>
          <w:rStyle w:val="Heading4Char"/>
        </w:rPr>
        <w:t>.</w:t>
      </w:r>
      <w:r w:rsidR="00BE7EFC">
        <w:rPr>
          <w:rFonts w:eastAsia="Times New Roman" w:cs="Times New Roman"/>
          <w:szCs w:val="24"/>
        </w:rPr>
        <w:t xml:space="preserve"> </w:t>
      </w:r>
      <w:r w:rsidR="00EC220C">
        <w:t>During the evaluation process, one of the main challenges faced was accurately labeling the foliage/vegetation data. Accurately labeling foliage/vegetation data can be particularly challenging due to plant species' complex and diverse nature. Variations in leaf shape, size, color, and texture make creating a comprehensive and accurate labeling system difficult. Additionally, overlapping leaves and occlusions further complicate accurately identifying and labeling foliage/vegetation in the dataset. Since foliage can have intricate shapes and varying colors, it was difficult to precisely segment and annotate every instance. Inaccurate labeling of the foliage/vegetation data can significantly impact the evaluation results of the Yolo v8 instance segmentation model. It may lead to incorrect detection and segmentation of foliage, resulting in lower accuracy and precision metrics. This highlights the importance of ensuring precise and reliable labeling for accurate model evaluation.</w:t>
      </w:r>
    </w:p>
    <w:p w14:paraId="12730797" w14:textId="77777777" w:rsidR="00EC220C" w:rsidRDefault="00EC220C" w:rsidP="00EC220C">
      <w:pPr>
        <w:spacing w:line="480" w:lineRule="auto"/>
      </w:pPr>
      <w:r>
        <w:t>The presence of overlapping leaves and occlusions further complicated the evaluation, making it necessary to carefully analyze and verify the results. The foliage/vegetation data is labeled using various methods to solve the challenge of accurately labeling them. These included manual annotation by human experts who carefully identified and marked the foliage and vegetation areas in the images (</w:t>
      </w:r>
      <w:r>
        <w:rPr>
          <w:rStyle w:val="contrib0"/>
        </w:rPr>
        <w:t>Dutta</w:t>
      </w:r>
      <w:r>
        <w:rPr>
          <w:rStyle w:val="contriblist"/>
        </w:rPr>
        <w:t xml:space="preserve"> &amp; </w:t>
      </w:r>
      <w:r>
        <w:rPr>
          <w:rStyle w:val="contrib0"/>
        </w:rPr>
        <w:t>Zisserman</w:t>
      </w:r>
      <w:r>
        <w:t xml:space="preserve">, </w:t>
      </w:r>
      <w:r>
        <w:rPr>
          <w:rStyle w:val="Date6"/>
        </w:rPr>
        <w:t>2019</w:t>
      </w:r>
      <w:r>
        <w:t>; “</w:t>
      </w:r>
      <w:r>
        <w:rPr>
          <w:rStyle w:val="Title4"/>
        </w:rPr>
        <w:t>Getting Started With Roboflow</w:t>
      </w:r>
      <w:r>
        <w:t xml:space="preserve">,” </w:t>
      </w:r>
      <w:r>
        <w:rPr>
          <w:rStyle w:val="Date6"/>
        </w:rPr>
        <w:t>2024</w:t>
      </w:r>
      <w:r>
        <w:t>).</w:t>
      </w:r>
    </w:p>
    <w:p w14:paraId="61F6E6AC" w14:textId="77777777" w:rsidR="00EC220C" w:rsidRDefault="00EC220C" w:rsidP="00EC220C">
      <w:pPr>
        <w:spacing w:line="480" w:lineRule="auto"/>
      </w:pPr>
      <w:r>
        <w:t xml:space="preserve">Advanced image processing algorithms assisted in the automated labeling, ensuring a comprehensive and precise evaluation of the Yolo v8 instance segmentation model on the custom foliage/vegetation data. Use unseen testing datasets for unbiased model evaluation. </w:t>
      </w:r>
      <w:r>
        <w:lastRenderedPageBreak/>
        <w:t>Utilizing advanced image processing algorithms in the labeling process offers several benefits. Firstly, it helps to streamline and automate the labeling process, saving time and effort compared to manual annotation. Secondly, these algorithms can assist in overcoming the challenges posed by variations in leaf shape, size, color, and texture, ensuring more accurate and consistent labeling. Lastly, a comprehensive and precise evaluation of the Yolo v8 instance segmentation model on the custom foliage/vegetation data can be achieved by combining manual annotation with automated algorithms.</w:t>
      </w:r>
    </w:p>
    <w:p w14:paraId="65347000" w14:textId="57FC44E0" w:rsidR="00737FB2" w:rsidRDefault="00737FB2" w:rsidP="00EC220C">
      <w:pPr>
        <w:spacing w:after="0" w:line="480" w:lineRule="auto"/>
        <w:ind w:firstLine="720"/>
        <w:rPr>
          <w:rFonts w:eastAsia="Times New Roman" w:cs="Times New Roman"/>
          <w:szCs w:val="24"/>
        </w:rPr>
      </w:pPr>
    </w:p>
    <w:p w14:paraId="6999BE2E" w14:textId="3D4C47A7" w:rsidR="00E517AA" w:rsidRDefault="005340CD" w:rsidP="00E517AA">
      <w:pPr>
        <w:spacing w:line="480" w:lineRule="auto"/>
      </w:pPr>
      <w:r w:rsidRPr="005340CD">
        <w:rPr>
          <w:rStyle w:val="Heading4Char"/>
        </w:rPr>
        <w:t>Model Fit and Diagnostics</w:t>
      </w:r>
      <w:r>
        <w:rPr>
          <w:rStyle w:val="Heading4Char"/>
        </w:rPr>
        <w:t>.</w:t>
      </w:r>
      <w:r>
        <w:t xml:space="preserve"> </w:t>
      </w:r>
      <w:r w:rsidRPr="009E1ADA">
        <w:t>A</w:t>
      </w:r>
      <w:r w:rsidR="006A2688">
        <w:t>ss</w:t>
      </w:r>
      <w:r w:rsidRPr="009E1ADA">
        <w:t xml:space="preserve">ess the </w:t>
      </w:r>
      <w:r w:rsidRPr="00015CCA">
        <w:t>model with accuracy, precision, recall, F1, IoU, and ROC curves. Each evaluation metric mentioned plays a crucial role in assessing the performance of the Yolo v8 instance segmentation model on the custom foliage/vegetation data. Accuracy measures the overall correctness of the model's predictions, while precision and recall provide insights into the model's ability to correctly identify and label foliage/vegetation instances.</w:t>
      </w:r>
      <w:r w:rsidR="00E517AA">
        <w:t xml:space="preserve"> Here are a few metrics that are not only important for YOLOv8 but are applicable to other object detection models as well (Table</w:t>
      </w:r>
      <w:r w:rsidR="00A56B43">
        <w:t xml:space="preserve"> 2</w:t>
      </w:r>
      <w:r w:rsidR="00E517AA">
        <w:t>)</w:t>
      </w:r>
      <w:r w:rsidR="00EC220C" w:rsidRPr="00EC220C">
        <w:t xml:space="preserve"> </w:t>
      </w:r>
      <w:r w:rsidR="00EC220C">
        <w:t>(</w:t>
      </w:r>
      <w:r w:rsidR="00EC220C" w:rsidRPr="00EC220C">
        <w:t>Jocher et al.</w:t>
      </w:r>
      <w:r w:rsidR="00EC220C">
        <w:t xml:space="preserve">, </w:t>
      </w:r>
      <w:r w:rsidR="00EC220C" w:rsidRPr="00EC220C">
        <w:t>2023</w:t>
      </w:r>
      <w:r w:rsidR="00EC220C">
        <w:t>).</w:t>
      </w:r>
    </w:p>
    <w:p w14:paraId="1E3806CC" w14:textId="28F7D105" w:rsidR="00A56B43" w:rsidRPr="00A56B43" w:rsidRDefault="00A56B43" w:rsidP="00A56B43">
      <w:pPr>
        <w:pStyle w:val="Caption"/>
        <w:rPr>
          <w:i/>
          <w:iCs w:val="0"/>
          <w:szCs w:val="22"/>
        </w:rPr>
      </w:pPr>
      <w:bookmarkStart w:id="196" w:name="_Toc169701662"/>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Pr>
          <w:b/>
          <w:bCs/>
          <w:noProof/>
        </w:rPr>
        <w:t>2</w:t>
      </w:r>
      <w:r w:rsidRPr="00A56B43">
        <w:rPr>
          <w:b/>
          <w:bCs/>
        </w:rPr>
        <w:fldChar w:fldCharType="end"/>
      </w:r>
      <w:r w:rsidRPr="00A56B43">
        <w:rPr>
          <w:b/>
          <w:bCs/>
        </w:rPr>
        <w:t xml:space="preserve"> </w:t>
      </w:r>
      <w:r w:rsidRPr="00A56B43">
        <w:rPr>
          <w:b/>
          <w:bCs/>
        </w:rPr>
        <w:br/>
      </w:r>
      <w:r w:rsidRPr="00A56B43">
        <w:rPr>
          <w:i/>
          <w:iCs w:val="0"/>
        </w:rPr>
        <w:t xml:space="preserve">Key Metrics </w:t>
      </w:r>
      <w:r>
        <w:rPr>
          <w:i/>
          <w:iCs w:val="0"/>
        </w:rPr>
        <w:t>C</w:t>
      </w:r>
      <w:r w:rsidRPr="00A56B43">
        <w:rPr>
          <w:i/>
          <w:iCs w:val="0"/>
        </w:rPr>
        <w:t xml:space="preserve">onsidered </w:t>
      </w:r>
      <w:r>
        <w:rPr>
          <w:i/>
          <w:iCs w:val="0"/>
        </w:rPr>
        <w:t>D</w:t>
      </w:r>
      <w:r w:rsidRPr="00A56B43">
        <w:rPr>
          <w:i/>
          <w:iCs w:val="0"/>
        </w:rPr>
        <w:t xml:space="preserve">uring </w:t>
      </w:r>
      <w:r>
        <w:rPr>
          <w:i/>
          <w:iCs w:val="0"/>
        </w:rPr>
        <w:t>M</w:t>
      </w:r>
      <w:r w:rsidRPr="00A56B43">
        <w:rPr>
          <w:i/>
          <w:iCs w:val="0"/>
        </w:rPr>
        <w:t xml:space="preserve">odel </w:t>
      </w:r>
      <w:r>
        <w:rPr>
          <w:i/>
          <w:iCs w:val="0"/>
        </w:rPr>
        <w:t>E</w:t>
      </w:r>
      <w:r w:rsidRPr="00A56B43">
        <w:rPr>
          <w:i/>
          <w:iCs w:val="0"/>
        </w:rPr>
        <w:t>valuation</w:t>
      </w:r>
      <w:bookmarkEnd w:id="196"/>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45"/>
        <w:gridCol w:w="6695"/>
      </w:tblGrid>
      <w:tr w:rsidR="00E517AA" w:rsidRPr="00E517AA" w14:paraId="3E46E5D9"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21E751"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Intersection over Union (IoU)</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B3EAE4"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An IoU measure quantifies the overlap between a predicted and ground truth bounding box. </w:t>
            </w:r>
            <w:r w:rsidRPr="00A56B43">
              <w:rPr>
                <w:rFonts w:eastAsia="Times New Roman" w:cs="Times New Roman"/>
                <w:szCs w:val="24"/>
              </w:rPr>
              <w:t>To</w:t>
            </w:r>
            <w:r w:rsidRPr="00E517AA">
              <w:rPr>
                <w:rFonts w:eastAsia="Times New Roman" w:cs="Times New Roman"/>
                <w:szCs w:val="24"/>
              </w:rPr>
              <w:t xml:space="preserve"> evaluate the accuracy of object localization, it plays an important role.</w:t>
            </w:r>
          </w:p>
        </w:tc>
      </w:tr>
      <w:tr w:rsidR="00E517AA" w:rsidRPr="00E517AA" w14:paraId="6925BC20"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C9870"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Average Precision (AP)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0DC06"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area under the precision-recall curve encapsulates the precision and recall performance of a model.</w:t>
            </w:r>
          </w:p>
        </w:tc>
      </w:tr>
      <w:tr w:rsidR="00E517AA" w:rsidRPr="00E517AA" w14:paraId="1B83DB4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AF11A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lastRenderedPageBreak/>
              <w:t>Mean Average Precision (mAP)</w:t>
            </w:r>
          </w:p>
        </w:tc>
        <w:tc>
          <w:tcPr>
            <w:tcW w:w="8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63C4B"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The mAP concept extends the concept of AP by calculating average AP values for multiple object classes. This is useful for evaluating the performance of the model in multi-class object detection scenarios.</w:t>
            </w:r>
          </w:p>
        </w:tc>
      </w:tr>
      <w:tr w:rsidR="00E517AA" w:rsidRPr="00E517AA" w14:paraId="454B45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80A21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mAP50</w:t>
            </w:r>
          </w:p>
        </w:tc>
        <w:tc>
          <w:tcPr>
            <w:tcW w:w="81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D81284" w14:textId="70594AF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is calculated at an intersection over union (IoU) threshold of 0.50. </w:t>
            </w:r>
            <w:r w:rsidR="00D0271F" w:rsidRPr="00D0271F">
              <w:rPr>
                <w:rFonts w:eastAsia="Times New Roman" w:cs="Times New Roman"/>
                <w:szCs w:val="24"/>
              </w:rPr>
              <w:t>This indicator measures the accuracy of the model-based only on easy detection.</w:t>
            </w:r>
          </w:p>
        </w:tc>
      </w:tr>
      <w:tr w:rsidR="00E517AA" w:rsidRPr="00E517AA" w14:paraId="0636057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C70F48"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mAP50-95</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22A1A" w14:textId="029FA741"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w:t>
            </w:r>
            <w:r w:rsidR="00D0271F">
              <w:rPr>
                <w:rFonts w:eastAsia="Times New Roman" w:cs="Times New Roman"/>
                <w:szCs w:val="24"/>
              </w:rPr>
              <w:t xml:space="preserve">is </w:t>
            </w:r>
            <w:r w:rsidRPr="00E517AA">
              <w:rPr>
                <w:rFonts w:eastAsia="Times New Roman" w:cs="Times New Roman"/>
                <w:szCs w:val="24"/>
              </w:rPr>
              <w:t>calculated at different thresholds of IoU, ranging from 0.50 to 0.95. Shows the model's performance at different levels of detection difficulty.</w:t>
            </w:r>
          </w:p>
        </w:tc>
      </w:tr>
      <w:tr w:rsidR="00E517AA" w:rsidRPr="00E517AA" w14:paraId="5A18D56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7D17F3" w14:textId="6864821C"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Precision</w:t>
            </w:r>
            <w:r w:rsidR="00211477" w:rsidRPr="00A56B43">
              <w:rPr>
                <w:rFonts w:eastAsia="Times New Roman" w:cs="Times New Roman"/>
                <w:color w:val="000000"/>
                <w:szCs w:val="24"/>
                <w:shd w:val="clear" w:color="auto" w:fill="FFFFFF"/>
              </w:rPr>
              <w:t xml:space="preserve"> (P)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0C9E12" w14:textId="7B86281B"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Precision measures how well a model prevents false positives among all positive predictions. </w:t>
            </w:r>
            <w:r w:rsidR="00D0271F">
              <w:rPr>
                <w:rFonts w:eastAsia="Times New Roman" w:cs="Times New Roman"/>
                <w:szCs w:val="24"/>
              </w:rPr>
              <w:t>The a</w:t>
            </w:r>
            <w:r w:rsidRPr="00E517AA">
              <w:rPr>
                <w:rFonts w:eastAsia="Times New Roman" w:cs="Times New Roman"/>
                <w:szCs w:val="24"/>
              </w:rPr>
              <w:t>ccuracy of the detected objects, expressed as the proportion of correct detections.</w:t>
            </w:r>
          </w:p>
        </w:tc>
      </w:tr>
      <w:tr w:rsidR="00E517AA" w:rsidRPr="00E517AA" w14:paraId="6B9B8106"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BED6F7" w14:textId="52FB8BA6"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Recall</w:t>
            </w:r>
            <w:r w:rsidR="00211477" w:rsidRPr="00A56B43">
              <w:rPr>
                <w:rFonts w:eastAsia="Times New Roman" w:cs="Times New Roman"/>
                <w:color w:val="000000"/>
                <w:szCs w:val="24"/>
                <w:shd w:val="clear" w:color="auto" w:fill="FFFFFF"/>
              </w:rPr>
              <w:t xml:space="preserve"> (R)</w:t>
            </w:r>
          </w:p>
        </w:tc>
        <w:tc>
          <w:tcPr>
            <w:tcW w:w="8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49645A"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indicator of the model's capability to detect all instances of a class is the recall, which measures the proportion of true positives among all actual positives. A model's ability to recognize all instances of objects in an image.</w:t>
            </w:r>
          </w:p>
        </w:tc>
      </w:tr>
      <w:tr w:rsidR="00E517AA" w:rsidRPr="00E517AA" w14:paraId="653807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B1A316" w14:textId="13AB4D35"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F1 Score</w:t>
            </w:r>
            <w:r w:rsidR="00211477" w:rsidRPr="00A56B43">
              <w:rPr>
                <w:rFonts w:eastAsia="Times New Roman" w:cs="Times New Roman"/>
                <w:color w:val="000000"/>
                <w:szCs w:val="24"/>
                <w:shd w:val="clear" w:color="auto" w:fill="FFFFFF"/>
              </w:rPr>
              <w:t xml:space="preserve"> (F1)</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A7004" w14:textId="77777777" w:rsidR="00E517AA" w:rsidRPr="00E517AA" w:rsidRDefault="00E517AA" w:rsidP="00D0271F">
            <w:pPr>
              <w:spacing w:after="0" w:line="480" w:lineRule="auto"/>
              <w:rPr>
                <w:rFonts w:eastAsia="Times New Roman" w:cs="Times New Roman"/>
                <w:szCs w:val="24"/>
              </w:rPr>
            </w:pPr>
            <w:r w:rsidRPr="00A56B43">
              <w:rPr>
                <w:rFonts w:eastAsia="Times New Roman" w:cs="Times New Roman"/>
                <w:szCs w:val="24"/>
              </w:rPr>
              <w:t>Considering</w:t>
            </w:r>
            <w:r w:rsidRPr="00E517AA">
              <w:rPr>
                <w:rFonts w:eastAsia="Times New Roman" w:cs="Times New Roman"/>
                <w:szCs w:val="24"/>
              </w:rPr>
              <w:t xml:space="preserve"> both false positives and false negatives, the F1 Score is a balanced measure of a model's performance.</w:t>
            </w:r>
          </w:p>
        </w:tc>
      </w:tr>
    </w:tbl>
    <w:p w14:paraId="31959520" w14:textId="77777777" w:rsidR="00E517AA" w:rsidRPr="00EC2963" w:rsidRDefault="00E517AA" w:rsidP="00E517AA">
      <w:pPr>
        <w:spacing w:after="0" w:line="480" w:lineRule="auto"/>
        <w:ind w:firstLine="720"/>
        <w:rPr>
          <w:rFonts w:eastAsia="Times New Roman" w:cs="Times New Roman"/>
          <w:szCs w:val="24"/>
        </w:rPr>
      </w:pPr>
    </w:p>
    <w:p w14:paraId="00A442FC" w14:textId="77777777" w:rsidR="00E517AA" w:rsidRDefault="006A2688" w:rsidP="00E517AA">
      <w:pPr>
        <w:spacing w:after="0" w:line="480" w:lineRule="auto"/>
        <w:ind w:firstLine="720"/>
        <w:rPr>
          <w:rFonts w:eastAsia="Times New Roman" w:cs="Times New Roman"/>
          <w:szCs w:val="24"/>
        </w:rPr>
      </w:pPr>
      <w:r w:rsidRPr="00015CCA">
        <w:rPr>
          <w:rFonts w:eastAsia="Times New Roman" w:cs="Times New Roman"/>
          <w:szCs w:val="24"/>
        </w:rPr>
        <w:lastRenderedPageBreak/>
        <w:t>F1 score combines precision and recall, offering a balanced evaluation metric. IoU (Intersection over Union) measures the overlap between predicted and ground truth labels, ensuring accurate segmentation. ROC curves help analyze the model's performance across different classification thresholds, comprehensively assessing its effectiveness</w:t>
      </w:r>
      <w:r>
        <w:rPr>
          <w:rFonts w:eastAsia="Times New Roman" w:cs="Times New Roman"/>
          <w:szCs w:val="24"/>
        </w:rPr>
        <w:t xml:space="preserve"> (Figure 17)</w:t>
      </w:r>
      <w:r w:rsidRPr="00015CCA">
        <w:rPr>
          <w:rFonts w:eastAsia="Times New Roman" w:cs="Times New Roman"/>
          <w:szCs w:val="24"/>
        </w:rPr>
        <w:t>. By utilizing these evaluation metrics, we can thoroughly understand the model's performance on the foliage/vegetation dataset.</w:t>
      </w:r>
    </w:p>
    <w:p w14:paraId="6F042DC5" w14:textId="4AD24B6C" w:rsidR="00E517AA" w:rsidRPr="00E517AA" w:rsidRDefault="00E517AA" w:rsidP="00E517AA">
      <w:pPr>
        <w:spacing w:after="0" w:line="480" w:lineRule="auto"/>
        <w:ind w:firstLine="720"/>
        <w:rPr>
          <w:rFonts w:eastAsia="Times New Roman" w:cs="Times New Roman"/>
          <w:szCs w:val="24"/>
        </w:rPr>
      </w:pPr>
      <w:r>
        <w:t>Let's look at the box and segmentation mask graphs of each trained model before moving on to the inference section. The first step is to run inferences on the validation images and to evaluate the performance of the YOLOv8 custom model based on vegetation data (Figure 17).</w:t>
      </w:r>
    </w:p>
    <w:p w14:paraId="58FCEF20" w14:textId="5DBBE4B5" w:rsidR="00EC2963" w:rsidRPr="00211477" w:rsidRDefault="008051A9" w:rsidP="00E517AA">
      <w:pPr>
        <w:spacing w:after="0" w:line="480" w:lineRule="auto"/>
        <w:textAlignment w:val="center"/>
        <w:rPr>
          <w:rFonts w:cs="Times New Roman"/>
          <w:szCs w:val="24"/>
          <w:shd w:val="clear" w:color="auto" w:fill="FFFFFF"/>
        </w:rPr>
      </w:pPr>
      <w:r>
        <w:t xml:space="preserve">Metrics to evaluate vary depending on the application. The following metrics are used in the current study: mAP50, mAP50-95, Precision (P), Recall (R), </w:t>
      </w:r>
      <w:r w:rsidR="005A02A8">
        <w:t xml:space="preserve">and </w:t>
      </w:r>
      <w:r>
        <w:t xml:space="preserve">F1 Score (F1). </w:t>
      </w:r>
      <w:r w:rsidR="00E517AA">
        <w:rPr>
          <w:rFonts w:cs="Times New Roman"/>
          <w:szCs w:val="24"/>
          <w:shd w:val="clear" w:color="auto" w:fill="FFFFFF"/>
        </w:rPr>
        <w:t>For each of the vegetation/foliage object</w:t>
      </w:r>
      <w:r w:rsidR="00D0271F">
        <w:rPr>
          <w:rFonts w:cs="Times New Roman"/>
          <w:szCs w:val="24"/>
          <w:shd w:val="clear" w:color="auto" w:fill="FFFFFF"/>
        </w:rPr>
        <w:t>s</w:t>
      </w:r>
      <w:r w:rsidR="00E517AA">
        <w:rPr>
          <w:rFonts w:cs="Times New Roman"/>
          <w:szCs w:val="24"/>
          <w:shd w:val="clear" w:color="auto" w:fill="FFFFFF"/>
        </w:rPr>
        <w:t xml:space="preserve"> that </w:t>
      </w:r>
      <w:r w:rsidR="005A02A8">
        <w:rPr>
          <w:rFonts w:cs="Times New Roman"/>
          <w:szCs w:val="24"/>
          <w:shd w:val="clear" w:color="auto" w:fill="FFFFFF"/>
        </w:rPr>
        <w:t>are</w:t>
      </w:r>
      <w:r w:rsidR="00E517AA">
        <w:rPr>
          <w:rFonts w:cs="Times New Roman"/>
          <w:szCs w:val="24"/>
          <w:shd w:val="clear" w:color="auto" w:fill="FFFFFF"/>
        </w:rPr>
        <w:t xml:space="preserve"> being detected in the aerial images, the following two metrics </w:t>
      </w:r>
      <w:r>
        <w:rPr>
          <w:rFonts w:cs="Times New Roman"/>
          <w:szCs w:val="24"/>
          <w:shd w:val="clear" w:color="auto" w:fill="FFFFFF"/>
        </w:rPr>
        <w:t xml:space="preserve">are </w:t>
      </w:r>
      <w:r w:rsidR="00211477">
        <w:rPr>
          <w:rFonts w:cs="Times New Roman"/>
          <w:szCs w:val="24"/>
          <w:shd w:val="clear" w:color="auto" w:fill="FFFFFF"/>
        </w:rPr>
        <w:t>collected</w:t>
      </w:r>
      <w:r w:rsidR="00E517AA">
        <w:rPr>
          <w:rFonts w:cs="Times New Roman"/>
          <w:szCs w:val="24"/>
          <w:shd w:val="clear" w:color="auto" w:fill="FFFFFF"/>
        </w:rPr>
        <w:t xml:space="preserve">. a) </w:t>
      </w:r>
      <w:r w:rsidRPr="00211477">
        <w:rPr>
          <w:rFonts w:cs="Times New Roman"/>
          <w:szCs w:val="24"/>
          <w:shd w:val="clear" w:color="auto" w:fill="FFFFFF"/>
        </w:rPr>
        <w:t>Box (</w:t>
      </w:r>
      <w:r w:rsidR="00EC2963" w:rsidRPr="00211477">
        <w:rPr>
          <w:rFonts w:cs="Times New Roman"/>
          <w:szCs w:val="24"/>
          <w:shd w:val="clear" w:color="auto" w:fill="FFFFFF"/>
        </w:rPr>
        <w:t>P, R, mAP50, mAP50-95)</w:t>
      </w:r>
      <w:r w:rsidR="00211477" w:rsidRPr="00211477">
        <w:rPr>
          <w:rFonts w:cs="Times New Roman"/>
          <w:szCs w:val="24"/>
          <w:shd w:val="clear" w:color="auto" w:fill="FFFFFF"/>
        </w:rPr>
        <w:t xml:space="preserve">, b) </w:t>
      </w:r>
      <w:r w:rsidR="00E517AA" w:rsidRPr="00211477">
        <w:rPr>
          <w:rFonts w:cs="Times New Roman"/>
          <w:szCs w:val="24"/>
          <w:shd w:val="clear" w:color="auto" w:fill="FFFFFF"/>
        </w:rPr>
        <w:t>Mask</w:t>
      </w:r>
      <w:r>
        <w:rPr>
          <w:rFonts w:cs="Times New Roman"/>
          <w:szCs w:val="24"/>
          <w:shd w:val="clear" w:color="auto" w:fill="FFFFFF"/>
        </w:rPr>
        <w:t xml:space="preserve"> </w:t>
      </w:r>
      <w:r w:rsidR="00E517AA" w:rsidRPr="00211477">
        <w:rPr>
          <w:rFonts w:cs="Times New Roman"/>
          <w:szCs w:val="24"/>
          <w:shd w:val="clear" w:color="auto" w:fill="FFFFFF"/>
        </w:rPr>
        <w:t>(P, R, mAP50, mAP50-95)</w:t>
      </w:r>
      <w:r w:rsidR="00211477">
        <w:rPr>
          <w:rFonts w:cs="Times New Roman"/>
          <w:szCs w:val="24"/>
          <w:shd w:val="clear" w:color="auto" w:fill="FFFFFF"/>
        </w:rPr>
        <w:t xml:space="preserve">. </w:t>
      </w:r>
      <w:r w:rsidR="00EC2963" w:rsidRPr="00EC2963">
        <w:rPr>
          <w:rFonts w:cs="Times New Roman"/>
          <w:szCs w:val="24"/>
          <w:shd w:val="clear" w:color="auto" w:fill="FFFFFF"/>
        </w:rPr>
        <w:t>This metric provides insights into the model's performance in detecting objects</w:t>
      </w:r>
      <w:r w:rsidR="00211477">
        <w:rPr>
          <w:rFonts w:cs="Times New Roman"/>
          <w:szCs w:val="24"/>
          <w:shd w:val="clear" w:color="auto" w:fill="FFFFFF"/>
        </w:rPr>
        <w:t>.</w:t>
      </w:r>
    </w:p>
    <w:p w14:paraId="5081522B" w14:textId="3ED58008" w:rsidR="00EC2963" w:rsidRDefault="00EC2963" w:rsidP="00211477">
      <w:pPr>
        <w:spacing w:line="480" w:lineRule="auto"/>
      </w:pPr>
      <w:r w:rsidRPr="00211477">
        <w:rPr>
          <w:rStyle w:val="Heading4Char"/>
        </w:rPr>
        <w:t>Visual Outputs</w:t>
      </w:r>
      <w:r w:rsidR="00211477" w:rsidRPr="00211477">
        <w:rPr>
          <w:rStyle w:val="Heading4Char"/>
        </w:rPr>
        <w:t>.</w:t>
      </w:r>
      <w:r w:rsidR="00211477" w:rsidRPr="00211477">
        <w:rPr>
          <w:rStyle w:val="Heading4Char"/>
          <w:b w:val="0"/>
          <w:bCs w:val="0"/>
        </w:rPr>
        <w:t xml:space="preserve"> </w:t>
      </w:r>
      <w:r w:rsidR="00211477">
        <w:t>Furthermore, visual outputs can be produced during model evaluation to provide a better understanding of its performance than just numerical metrics. Listed below are the visual outputs</w:t>
      </w:r>
      <w:r w:rsidRPr="00211477">
        <w:t>:</w:t>
      </w:r>
    </w:p>
    <w:p w14:paraId="5FF56F94" w14:textId="5BA61E77" w:rsidR="00A56B43" w:rsidRPr="00A56B43" w:rsidRDefault="00A56B43" w:rsidP="00A56B43">
      <w:pPr>
        <w:pStyle w:val="Caption"/>
        <w:rPr>
          <w:i/>
          <w:iCs w:val="0"/>
        </w:rPr>
      </w:pPr>
      <w:bookmarkStart w:id="197" w:name="_Toc169701663"/>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Pr>
          <w:b/>
          <w:bCs/>
          <w:noProof/>
        </w:rPr>
        <w:t>3</w:t>
      </w:r>
      <w:r w:rsidRPr="00A56B43">
        <w:rPr>
          <w:b/>
          <w:bCs/>
        </w:rPr>
        <w:fldChar w:fldCharType="end"/>
      </w:r>
      <w:r>
        <w:t xml:space="preserve"> </w:t>
      </w:r>
      <w:r>
        <w:br/>
      </w:r>
      <w:r w:rsidRPr="00A56B43">
        <w:rPr>
          <w:i/>
          <w:iCs w:val="0"/>
        </w:rPr>
        <w:t xml:space="preserve">Curves </w:t>
      </w:r>
      <w:r>
        <w:rPr>
          <w:i/>
          <w:iCs w:val="0"/>
        </w:rPr>
        <w:t>G</w:t>
      </w:r>
      <w:r w:rsidRPr="00A56B43">
        <w:rPr>
          <w:i/>
          <w:iCs w:val="0"/>
        </w:rPr>
        <w:t xml:space="preserve">enerated as </w:t>
      </w:r>
      <w:r>
        <w:rPr>
          <w:i/>
          <w:iCs w:val="0"/>
        </w:rPr>
        <w:t>P</w:t>
      </w:r>
      <w:r w:rsidRPr="00A56B43">
        <w:rPr>
          <w:i/>
          <w:iCs w:val="0"/>
        </w:rPr>
        <w:t xml:space="preserve">art of </w:t>
      </w:r>
      <w:r>
        <w:rPr>
          <w:i/>
          <w:iCs w:val="0"/>
        </w:rPr>
        <w:t>M</w:t>
      </w:r>
      <w:r w:rsidRPr="00A56B43">
        <w:rPr>
          <w:i/>
          <w:iCs w:val="0"/>
        </w:rPr>
        <w:t xml:space="preserve">odel </w:t>
      </w:r>
      <w:r>
        <w:rPr>
          <w:i/>
          <w:iCs w:val="0"/>
        </w:rPr>
        <w:t>E</w:t>
      </w:r>
      <w:r w:rsidRPr="00A56B43">
        <w:rPr>
          <w:i/>
          <w:iCs w:val="0"/>
        </w:rPr>
        <w:t>valuation</w:t>
      </w:r>
      <w:bookmarkEnd w:id="197"/>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75"/>
        <w:gridCol w:w="7465"/>
      </w:tblGrid>
      <w:tr w:rsidR="00494D9C" w:rsidRPr="00494D9C" w14:paraId="4E75005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63B14"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F1 Score Curve</w:t>
            </w:r>
          </w:p>
        </w:tc>
        <w:tc>
          <w:tcPr>
            <w:tcW w:w="91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55D9D" w14:textId="7417FDD5" w:rsidR="00494D9C" w:rsidRPr="00494D9C" w:rsidRDefault="00727D91" w:rsidP="00430BD1">
            <w:pPr>
              <w:spacing w:after="0" w:line="480" w:lineRule="auto"/>
              <w:rPr>
                <w:rFonts w:eastAsia="Times New Roman" w:cs="Times New Roman"/>
                <w:color w:val="000000"/>
                <w:szCs w:val="24"/>
              </w:rPr>
            </w:pPr>
            <w:r>
              <w:t>In this graph, the F1 score is represented across various thresholds. An understanding of this curve can provide insight into the model's false positive/false negative balance over different thresholds.</w:t>
            </w:r>
          </w:p>
        </w:tc>
      </w:tr>
      <w:tr w:rsidR="00494D9C" w:rsidRPr="00494D9C" w14:paraId="4B1AF517"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BCFB1"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lastRenderedPageBreak/>
              <w:t>Precision-Recall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BBD52" w14:textId="7432562A" w:rsidR="00494D9C" w:rsidRPr="00494D9C" w:rsidRDefault="00727D91" w:rsidP="00430BD1">
            <w:pPr>
              <w:spacing w:after="0" w:line="480" w:lineRule="auto"/>
              <w:rPr>
                <w:rFonts w:eastAsia="Times New Roman" w:cs="Times New Roman"/>
                <w:color w:val="000000"/>
                <w:szCs w:val="24"/>
              </w:rPr>
            </w:pPr>
            <w:r>
              <w:t>In addition to illustrating precision and recall trade-offs at different thresholds, this curve is directly applicable to any classification problem. Whenever there is an imbalance between classes, it is especially important.</w:t>
            </w:r>
          </w:p>
        </w:tc>
      </w:tr>
      <w:tr w:rsidR="00494D9C" w:rsidRPr="00494D9C" w14:paraId="673D303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94853"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8713F" w14:textId="5D3447A2" w:rsidR="00494D9C" w:rsidRPr="00494D9C" w:rsidRDefault="00727D91" w:rsidP="00430BD1">
            <w:pPr>
              <w:spacing w:after="0" w:line="480" w:lineRule="auto"/>
              <w:rPr>
                <w:rFonts w:eastAsia="Times New Roman" w:cs="Times New Roman"/>
                <w:color w:val="000000"/>
                <w:szCs w:val="24"/>
              </w:rPr>
            </w:pPr>
            <w:r>
              <w:t xml:space="preserve">This graph displays precision values at various thresholds. It helps to understand how precision changes as the threshold </w:t>
            </w:r>
            <w:r w:rsidR="00D0271F">
              <w:t>is</w:t>
            </w:r>
            <w:r>
              <w:t xml:space="preserve"> increased or decreased.</w:t>
            </w:r>
          </w:p>
        </w:tc>
      </w:tr>
      <w:tr w:rsidR="00494D9C" w:rsidRPr="00494D9C" w14:paraId="031E2761"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707066"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94C389" w14:textId="335B7092" w:rsidR="00494D9C" w:rsidRPr="00494D9C" w:rsidRDefault="00727D91" w:rsidP="00430BD1">
            <w:pPr>
              <w:spacing w:after="0" w:line="480" w:lineRule="auto"/>
              <w:rPr>
                <w:rFonts w:eastAsia="Times New Roman" w:cs="Times New Roman"/>
                <w:color w:val="000000"/>
                <w:szCs w:val="24"/>
              </w:rPr>
            </w:pPr>
            <w:r>
              <w:t>The graph illustrates how recall values change with different thresholds.</w:t>
            </w:r>
          </w:p>
        </w:tc>
      </w:tr>
      <w:tr w:rsidR="00494D9C" w:rsidRPr="00494D9C" w14:paraId="04023F0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96817"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Confusion Matrix</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7B0882" w14:textId="22D94B99" w:rsidR="00494D9C" w:rsidRPr="00494D9C" w:rsidRDefault="005A02A8" w:rsidP="00430BD1">
            <w:pPr>
              <w:spacing w:after="0" w:line="480" w:lineRule="auto"/>
              <w:rPr>
                <w:rFonts w:eastAsia="Times New Roman" w:cs="Times New Roman"/>
                <w:color w:val="000000"/>
                <w:szCs w:val="24"/>
              </w:rPr>
            </w:pPr>
            <w:r>
              <w:t>The c</w:t>
            </w:r>
            <w:r w:rsidR="00305D8F">
              <w:t>onfusion matrix displays the counts of true positives, true negatives, false positives, and false negatives for each class of outcomes.</w:t>
            </w:r>
          </w:p>
        </w:tc>
      </w:tr>
      <w:tr w:rsidR="00494D9C" w:rsidRPr="00494D9C" w14:paraId="20B0DA3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8437C"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Normalized Confusion Matrix</w:t>
            </w:r>
          </w:p>
        </w:tc>
        <w:tc>
          <w:tcPr>
            <w:tcW w:w="9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1CD61" w14:textId="07CC1B31" w:rsidR="00494D9C" w:rsidRPr="00494D9C" w:rsidRDefault="00305D8F" w:rsidP="00430BD1">
            <w:pPr>
              <w:spacing w:after="0" w:line="480" w:lineRule="auto"/>
              <w:rPr>
                <w:rFonts w:eastAsia="Times New Roman" w:cs="Times New Roman"/>
                <w:color w:val="000000"/>
                <w:szCs w:val="24"/>
              </w:rPr>
            </w:pPr>
            <w:r>
              <w:t>A normalized confusion matrix is displayed in this visualization. Instead of raw counts, it represents the data in proportions. Comparing performance across classes is easier with this format.</w:t>
            </w:r>
          </w:p>
        </w:tc>
      </w:tr>
    </w:tbl>
    <w:p w14:paraId="313B8CF4" w14:textId="77777777" w:rsidR="00494D9C" w:rsidRPr="00211477" w:rsidRDefault="00494D9C" w:rsidP="00211477">
      <w:pPr>
        <w:spacing w:line="480" w:lineRule="auto"/>
      </w:pPr>
    </w:p>
    <w:p w14:paraId="243F587E" w14:textId="44113E33" w:rsidR="00C36B9C" w:rsidRDefault="00A76818" w:rsidP="00430BD1">
      <w:pPr>
        <w:pStyle w:val="NormalWeb"/>
        <w:spacing w:before="0" w:beforeAutospacing="0" w:after="0" w:afterAutospacing="0" w:line="480" w:lineRule="auto"/>
      </w:pPr>
      <w:r w:rsidRPr="00C36B9C">
        <w:rPr>
          <w:rStyle w:val="Heading4Char"/>
        </w:rPr>
        <w:t>Interpretation of Results</w:t>
      </w:r>
      <w:r w:rsidR="00C36B9C" w:rsidRPr="00C36B9C">
        <w:rPr>
          <w:rStyle w:val="Heading4Char"/>
        </w:rPr>
        <w:t>.</w:t>
      </w:r>
      <w:r w:rsidR="00C36B9C">
        <w:rPr>
          <w:color w:val="000000"/>
          <w:shd w:val="clear" w:color="auto" w:fill="FFFFFF"/>
        </w:rPr>
        <w:t xml:space="preserve"> </w:t>
      </w:r>
      <w:r w:rsidR="00D0271F" w:rsidRPr="00D0271F">
        <w:t>Analyzing metrics is crucial for effective decision-making as it provides valuable insights into the trained model's performance and, thereby, decision-making or any adjustment required to further train or evaluate the model. It is helpful to understand why lower scores are commonly observed and to make informed adjustments based on what is being observed to reach better outcomes. Some of the reasons for lower metrics scores are listed in the table below.</w:t>
      </w:r>
    </w:p>
    <w:p w14:paraId="2D90A869" w14:textId="6446EAB3" w:rsidR="00A56B43" w:rsidRPr="00A76818" w:rsidRDefault="00A56B43" w:rsidP="00A56B43">
      <w:pPr>
        <w:pStyle w:val="Caption"/>
        <w:rPr>
          <w:rFonts w:eastAsia="Times New Roman" w:cs="Times New Roman"/>
          <w:i/>
          <w:iCs w:val="0"/>
          <w:color w:val="000000"/>
          <w:szCs w:val="24"/>
        </w:rPr>
      </w:pPr>
      <w:bookmarkStart w:id="198" w:name="_Toc169701664"/>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sidRPr="00A56B43">
        <w:rPr>
          <w:b/>
          <w:bCs/>
          <w:noProof/>
        </w:rPr>
        <w:t>4</w:t>
      </w:r>
      <w:r w:rsidRPr="00A56B43">
        <w:rPr>
          <w:b/>
          <w:bCs/>
        </w:rPr>
        <w:fldChar w:fldCharType="end"/>
      </w:r>
      <w:r>
        <w:t xml:space="preserve"> </w:t>
      </w:r>
      <w:r>
        <w:br/>
      </w:r>
      <w:r w:rsidRPr="00A56B43">
        <w:rPr>
          <w:i/>
          <w:iCs w:val="0"/>
        </w:rPr>
        <w:t>Interpretation of Metrics</w:t>
      </w:r>
      <w:bookmarkEnd w:id="198"/>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80"/>
        <w:gridCol w:w="7060"/>
      </w:tblGrid>
      <w:tr w:rsidR="00A76818" w:rsidRPr="00A76818" w14:paraId="7B4421D3"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48739A"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lastRenderedPageBreak/>
              <w:t>Low mAP</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879AA2"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Indicates the model may need general refinements.</w:t>
            </w:r>
          </w:p>
        </w:tc>
      </w:tr>
      <w:tr w:rsidR="00A76818" w:rsidRPr="00A76818" w14:paraId="3B362A17"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D287D8"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IoU</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B274C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might be struggling to pinpoint objects accurately. Different bounding box methods could help.</w:t>
            </w:r>
          </w:p>
        </w:tc>
      </w:tr>
      <w:tr w:rsidR="00A76818" w:rsidRPr="00A76818" w14:paraId="68499AEF"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9989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Precision</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6073D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may be detecting too many non-existent objects. Adjusting confidence thresholds might reduce this.</w:t>
            </w:r>
          </w:p>
        </w:tc>
      </w:tr>
      <w:tr w:rsidR="00A76818" w:rsidRPr="00A76818" w14:paraId="4B53A570"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99EC2"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Recall</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C73CF"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could be missing real objects. Improving feature extraction or using more data might help.</w:t>
            </w:r>
          </w:p>
        </w:tc>
      </w:tr>
      <w:tr w:rsidR="00A76818" w:rsidRPr="00A76818" w14:paraId="6062C82C"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EA056"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Imbalanced F1 Score</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9FD99"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There's a disparity between precision and recall.</w:t>
            </w:r>
          </w:p>
        </w:tc>
      </w:tr>
      <w:tr w:rsidR="00A76818" w:rsidRPr="00A76818" w14:paraId="60725DFC"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627E9"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Class-specific AP </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55ED0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scores here can highlight classes the model struggles with.</w:t>
            </w:r>
          </w:p>
        </w:tc>
      </w:tr>
    </w:tbl>
    <w:p w14:paraId="7B98BBD1" w14:textId="6CDDA14E" w:rsidR="00305D8F" w:rsidRDefault="00430BD1" w:rsidP="00430BD1">
      <w:pPr>
        <w:spacing w:before="100" w:beforeAutospacing="1" w:after="100" w:afterAutospacing="1" w:line="480" w:lineRule="auto"/>
        <w:ind w:firstLine="720"/>
      </w:pPr>
      <w:r>
        <w:t>The following is an example of an image (top row) depicting ground truth labels for different batches. Provides a clear picture of the vegetation with labels and their respective locations as per the dataset. Contrasting the label images, the bottom row visuals in the image display the predictions made by the custom</w:t>
      </w:r>
      <w:r w:rsidR="00D0271F">
        <w:t>-</w:t>
      </w:r>
      <w:r>
        <w:t>trained YOLOv8 model for the respective batches. You can easily determine how well the model detects and classifies objects visually by comparing these two rows in the images.</w:t>
      </w:r>
    </w:p>
    <w:p w14:paraId="7ACA8457" w14:textId="70541E37" w:rsidR="00D0271F" w:rsidRDefault="00D0271F" w:rsidP="00D0271F">
      <w:pPr>
        <w:spacing w:after="0" w:line="480" w:lineRule="auto"/>
        <w:ind w:firstLine="720"/>
        <w:rPr>
          <w:rFonts w:eastAsia="Times New Roman" w:cs="Times New Roman"/>
          <w:szCs w:val="24"/>
        </w:rPr>
      </w:pPr>
      <w:r w:rsidRPr="00D0271F">
        <w:rPr>
          <w:rFonts w:eastAsia="Times New Roman" w:cs="Times New Roman"/>
          <w:szCs w:val="24"/>
        </w:rPr>
        <w:t>The following images detail the F1 curve, Precision curve, Recall curve, Precision recall curve, confusion matrix of the Bounding box (Figure 18), and mask (Figure 19) of detected foliage/vegetation from the aerial image on validation data.</w:t>
      </w:r>
    </w:p>
    <w:p w14:paraId="42BEA409" w14:textId="77777777" w:rsidR="00D0271F" w:rsidRPr="00D0271F" w:rsidRDefault="00D0271F" w:rsidP="00D0271F">
      <w:pPr>
        <w:spacing w:after="0" w:line="480" w:lineRule="auto"/>
        <w:ind w:firstLine="720"/>
        <w:rPr>
          <w:rFonts w:eastAsia="Times New Roman" w:cs="Times New Roman"/>
          <w:szCs w:val="24"/>
        </w:rPr>
      </w:pPr>
    </w:p>
    <w:p w14:paraId="05E8C3D9" w14:textId="1184BC7B" w:rsidR="001C3E1E" w:rsidRDefault="0062717A" w:rsidP="00B01406">
      <w:pPr>
        <w:spacing w:before="100" w:beforeAutospacing="1" w:after="100" w:afterAutospacing="1" w:line="480" w:lineRule="auto"/>
        <w:rPr>
          <w:rFonts w:eastAsia="Times New Roman" w:cs="Times New Roman"/>
          <w:szCs w:val="24"/>
        </w:rPr>
      </w:pPr>
      <w:bookmarkStart w:id="199" w:name="_Toc169701688"/>
      <w:r w:rsidRPr="0062717A">
        <w:rPr>
          <w:b/>
          <w:bCs/>
        </w:rPr>
        <w:lastRenderedPageBreak/>
        <w:t xml:space="preserve">Figure </w:t>
      </w:r>
      <w:r w:rsidRPr="0062717A">
        <w:rPr>
          <w:b/>
          <w:bCs/>
        </w:rPr>
        <w:fldChar w:fldCharType="begin"/>
      </w:r>
      <w:r w:rsidRPr="0062717A">
        <w:rPr>
          <w:b/>
          <w:bCs/>
        </w:rPr>
        <w:instrText xml:space="preserve"> SEQ Figure \* ARABIC </w:instrText>
      </w:r>
      <w:r w:rsidRPr="0062717A">
        <w:rPr>
          <w:b/>
          <w:bCs/>
        </w:rPr>
        <w:fldChar w:fldCharType="separate"/>
      </w:r>
      <w:r w:rsidR="00F64BAA">
        <w:rPr>
          <w:b/>
          <w:bCs/>
          <w:noProof/>
        </w:rPr>
        <w:t>17</w:t>
      </w:r>
      <w:r w:rsidRPr="0062717A">
        <w:rPr>
          <w:b/>
          <w:bCs/>
        </w:rPr>
        <w:fldChar w:fldCharType="end"/>
      </w:r>
      <w:r>
        <w:t xml:space="preserve"> </w:t>
      </w:r>
      <w:r w:rsidR="00E37F08">
        <w:br/>
      </w:r>
      <w:r w:rsidRPr="0062717A">
        <w:rPr>
          <w:rFonts w:eastAsia="Times New Roman" w:cs="Times New Roman"/>
          <w:i/>
          <w:iCs/>
          <w:szCs w:val="24"/>
        </w:rPr>
        <w:t>Validation Sample Vs Validation with Inference</w:t>
      </w:r>
      <w:bookmarkEnd w:id="199"/>
    </w:p>
    <w:p w14:paraId="17C93752" w14:textId="5AB936AE" w:rsidR="00D0271F" w:rsidRPr="00D0271F" w:rsidRDefault="00BD2122" w:rsidP="00D0271F">
      <w:pPr>
        <w:spacing w:after="0" w:line="480" w:lineRule="auto"/>
        <w:rPr>
          <w:rFonts w:eastAsia="Times New Roman" w:cs="Times New Roman"/>
          <w:szCs w:val="24"/>
        </w:rPr>
      </w:pPr>
      <w:r w:rsidRPr="00BD2122">
        <w:rPr>
          <w:rFonts w:eastAsia="Times New Roman" w:cs="Times New Roman"/>
          <w:noProof/>
          <w:szCs w:val="24"/>
        </w:rPr>
        <w:drawing>
          <wp:inline distT="0" distB="0" distL="0" distR="0" wp14:anchorId="0D18812F" wp14:editId="1814381C">
            <wp:extent cx="5676900" cy="3162300"/>
            <wp:effectExtent l="0" t="0" r="0" b="0"/>
            <wp:docPr id="2780969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96959" name="Picture 1" descr="A screenshot of a cell phone&#10;&#10;Description automatically generated"/>
                    <pic:cNvPicPr/>
                  </pic:nvPicPr>
                  <pic:blipFill>
                    <a:blip r:embed="rId40"/>
                    <a:stretch>
                      <a:fillRect/>
                    </a:stretch>
                  </pic:blipFill>
                  <pic:spPr>
                    <a:xfrm>
                      <a:off x="0" y="0"/>
                      <a:ext cx="5722505" cy="3187704"/>
                    </a:xfrm>
                    <a:prstGeom prst="rect">
                      <a:avLst/>
                    </a:prstGeom>
                  </pic:spPr>
                </pic:pic>
              </a:graphicData>
            </a:graphic>
          </wp:inline>
        </w:drawing>
      </w:r>
      <w:bookmarkStart w:id="200" w:name="_Toc169701689"/>
    </w:p>
    <w:p w14:paraId="024F965D" w14:textId="0FF07BC7" w:rsidR="0062717A" w:rsidRDefault="0062717A" w:rsidP="0062717A">
      <w:pPr>
        <w:pStyle w:val="Caption"/>
        <w:rPr>
          <w:rFonts w:eastAsia="Times New Roman" w:cs="Times New Roman"/>
          <w:szCs w:val="24"/>
        </w:rPr>
      </w:pPr>
      <w:r w:rsidRPr="0062717A">
        <w:rPr>
          <w:b/>
          <w:bCs/>
        </w:rPr>
        <w:t xml:space="preserve">Figure </w:t>
      </w:r>
      <w:r w:rsidRPr="0062717A">
        <w:rPr>
          <w:b/>
          <w:bCs/>
        </w:rPr>
        <w:fldChar w:fldCharType="begin"/>
      </w:r>
      <w:r w:rsidRPr="0062717A">
        <w:rPr>
          <w:b/>
          <w:bCs/>
        </w:rPr>
        <w:instrText xml:space="preserve"> SEQ Figure \* ARABIC </w:instrText>
      </w:r>
      <w:r w:rsidRPr="0062717A">
        <w:rPr>
          <w:b/>
          <w:bCs/>
        </w:rPr>
        <w:fldChar w:fldCharType="separate"/>
      </w:r>
      <w:r w:rsidR="00F64BAA">
        <w:rPr>
          <w:b/>
          <w:bCs/>
          <w:noProof/>
        </w:rPr>
        <w:t>18</w:t>
      </w:r>
      <w:r w:rsidRPr="0062717A">
        <w:rPr>
          <w:b/>
          <w:bCs/>
        </w:rPr>
        <w:fldChar w:fldCharType="end"/>
      </w:r>
      <w:r>
        <w:t xml:space="preserve"> </w:t>
      </w:r>
      <w:r w:rsidR="00E37F08">
        <w:br/>
      </w:r>
      <w:r w:rsidRPr="0062717A">
        <w:rPr>
          <w:i/>
          <w:iCs w:val="0"/>
        </w:rPr>
        <w:t xml:space="preserve">Vegetation / Foliage Bounding Box </w:t>
      </w:r>
      <w:r w:rsidR="004B58F6">
        <w:rPr>
          <w:i/>
          <w:iCs w:val="0"/>
        </w:rPr>
        <w:t>M</w:t>
      </w:r>
      <w:r w:rsidRPr="0062717A">
        <w:rPr>
          <w:i/>
          <w:iCs w:val="0"/>
        </w:rPr>
        <w:t>etrics</w:t>
      </w:r>
      <w:bookmarkEnd w:id="200"/>
    </w:p>
    <w:p w14:paraId="2AE366A8" w14:textId="77777777" w:rsidR="00D51222" w:rsidRDefault="00D51222" w:rsidP="001C3E1E">
      <w:pPr>
        <w:spacing w:after="0" w:line="480" w:lineRule="auto"/>
        <w:rPr>
          <w:rFonts w:eastAsia="Times New Roman" w:cs="Times New Roman"/>
          <w:szCs w:val="24"/>
        </w:rPr>
      </w:pPr>
    </w:p>
    <w:p w14:paraId="5DF442CA" w14:textId="7229064B" w:rsidR="001F40AB" w:rsidRDefault="00384830" w:rsidP="001C3E1E">
      <w:pPr>
        <w:spacing w:after="0" w:line="480" w:lineRule="auto"/>
        <w:rPr>
          <w:rFonts w:eastAsia="Times New Roman" w:cs="Times New Roman"/>
          <w:szCs w:val="24"/>
        </w:rPr>
      </w:pPr>
      <w:r w:rsidRPr="00384830">
        <w:rPr>
          <w:rFonts w:eastAsia="Times New Roman" w:cs="Times New Roman"/>
          <w:noProof/>
          <w:szCs w:val="24"/>
        </w:rPr>
        <w:drawing>
          <wp:inline distT="0" distB="0" distL="0" distR="0" wp14:anchorId="49206594" wp14:editId="5A399D19">
            <wp:extent cx="4600575" cy="2632060"/>
            <wp:effectExtent l="0" t="0" r="0" b="0"/>
            <wp:docPr id="1704511849"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1849" name="Picture 1" descr="A graph of a curve&#10;&#10;Description automatically generated with medium confidence"/>
                    <pic:cNvPicPr/>
                  </pic:nvPicPr>
                  <pic:blipFill>
                    <a:blip r:embed="rId41"/>
                    <a:stretch>
                      <a:fillRect/>
                    </a:stretch>
                  </pic:blipFill>
                  <pic:spPr>
                    <a:xfrm>
                      <a:off x="0" y="0"/>
                      <a:ext cx="4606353" cy="2635366"/>
                    </a:xfrm>
                    <a:prstGeom prst="rect">
                      <a:avLst/>
                    </a:prstGeom>
                  </pic:spPr>
                </pic:pic>
              </a:graphicData>
            </a:graphic>
          </wp:inline>
        </w:drawing>
      </w:r>
    </w:p>
    <w:p w14:paraId="00F67737" w14:textId="28FFDBAA" w:rsidR="00C315BA" w:rsidRDefault="00D51222" w:rsidP="00D51222">
      <w:pPr>
        <w:pStyle w:val="Caption"/>
      </w:pPr>
      <w:bookmarkStart w:id="201" w:name="_Toc169701690"/>
      <w:r w:rsidRPr="00D51222">
        <w:rPr>
          <w:b/>
          <w:bCs/>
        </w:rPr>
        <w:lastRenderedPageBreak/>
        <w:t xml:space="preserve">Figure </w:t>
      </w:r>
      <w:r w:rsidRPr="00D51222">
        <w:rPr>
          <w:b/>
          <w:bCs/>
        </w:rPr>
        <w:fldChar w:fldCharType="begin"/>
      </w:r>
      <w:r w:rsidRPr="00D51222">
        <w:rPr>
          <w:b/>
          <w:bCs/>
        </w:rPr>
        <w:instrText xml:space="preserve"> SEQ Figure \* ARABIC </w:instrText>
      </w:r>
      <w:r w:rsidRPr="00D51222">
        <w:rPr>
          <w:b/>
          <w:bCs/>
        </w:rPr>
        <w:fldChar w:fldCharType="separate"/>
      </w:r>
      <w:r w:rsidR="00F64BAA">
        <w:rPr>
          <w:b/>
          <w:bCs/>
          <w:noProof/>
        </w:rPr>
        <w:t>19</w:t>
      </w:r>
      <w:r w:rsidRPr="00D51222">
        <w:rPr>
          <w:b/>
          <w:bCs/>
        </w:rPr>
        <w:fldChar w:fldCharType="end"/>
      </w:r>
      <w:r>
        <w:t xml:space="preserve"> </w:t>
      </w:r>
      <w:r w:rsidR="00E37F08">
        <w:br/>
      </w:r>
      <w:r w:rsidRPr="0062717A">
        <w:rPr>
          <w:i/>
          <w:iCs w:val="0"/>
        </w:rPr>
        <w:t xml:space="preserve">Vegetation / Foliage </w:t>
      </w:r>
      <w:r>
        <w:rPr>
          <w:i/>
          <w:iCs w:val="0"/>
        </w:rPr>
        <w:t>Area masks</w:t>
      </w:r>
      <w:r w:rsidRPr="0062717A">
        <w:rPr>
          <w:i/>
          <w:iCs w:val="0"/>
        </w:rPr>
        <w:t xml:space="preserve"> metrics</w:t>
      </w:r>
      <w:bookmarkEnd w:id="201"/>
    </w:p>
    <w:p w14:paraId="32EE93EA" w14:textId="05AD41AB" w:rsidR="00D51222" w:rsidRPr="00D51222" w:rsidRDefault="00D51222" w:rsidP="00D51222">
      <w:r w:rsidRPr="00384830">
        <w:rPr>
          <w:rFonts w:eastAsia="Times New Roman" w:cs="Times New Roman"/>
          <w:noProof/>
          <w:szCs w:val="24"/>
        </w:rPr>
        <w:drawing>
          <wp:inline distT="0" distB="0" distL="0" distR="0" wp14:anchorId="62BCDF70" wp14:editId="6B378472">
            <wp:extent cx="4543425" cy="2850805"/>
            <wp:effectExtent l="0" t="0" r="0" b="6985"/>
            <wp:docPr id="56478370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3707" name="Picture 1" descr="A graph of a graph&#10;&#10;Description automatically generated with medium confidence"/>
                    <pic:cNvPicPr/>
                  </pic:nvPicPr>
                  <pic:blipFill>
                    <a:blip r:embed="rId42"/>
                    <a:stretch>
                      <a:fillRect/>
                    </a:stretch>
                  </pic:blipFill>
                  <pic:spPr>
                    <a:xfrm>
                      <a:off x="0" y="0"/>
                      <a:ext cx="4552635" cy="2856584"/>
                    </a:xfrm>
                    <a:prstGeom prst="rect">
                      <a:avLst/>
                    </a:prstGeom>
                  </pic:spPr>
                </pic:pic>
              </a:graphicData>
            </a:graphic>
          </wp:inline>
        </w:drawing>
      </w:r>
    </w:p>
    <w:p w14:paraId="3DD0EB84" w14:textId="77777777" w:rsidR="00566644" w:rsidRDefault="00566644" w:rsidP="00D51222">
      <w:pPr>
        <w:spacing w:after="0" w:line="480" w:lineRule="auto"/>
        <w:rPr>
          <w:rFonts w:eastAsia="Times New Roman" w:cs="Times New Roman"/>
          <w:szCs w:val="24"/>
        </w:rPr>
      </w:pPr>
    </w:p>
    <w:p w14:paraId="20343EB5" w14:textId="77777777" w:rsidR="008202A9" w:rsidRDefault="008202A9" w:rsidP="008202A9">
      <w:pPr>
        <w:pStyle w:val="Heading3"/>
      </w:pPr>
      <w:r>
        <w:t>Digital Twin Construction</w:t>
      </w:r>
    </w:p>
    <w:p w14:paraId="0F56721C" w14:textId="77777777" w:rsidR="008202A9" w:rsidRPr="00E6240D" w:rsidRDefault="008202A9" w:rsidP="008202A9">
      <w:pPr>
        <w:spacing w:line="480" w:lineRule="auto"/>
        <w:ind w:firstLine="720"/>
        <w:rPr>
          <w:color w:val="000000"/>
        </w:rPr>
      </w:pPr>
      <w:r w:rsidRPr="00E6240D">
        <w:rPr>
          <w:rFonts w:cs="Times New Roman"/>
          <w:color w:val="000000"/>
          <w:szCs w:val="24"/>
        </w:rPr>
        <w:t>The integration of processed imagery and machine learning outputs is pivotal in crafting digital twins that prioritize precise depictions of foliage's spatial distribution and physical attributes</w:t>
      </w:r>
      <w:r>
        <w:rPr>
          <w:rFonts w:cs="Times New Roman"/>
          <w:color w:val="000000"/>
          <w:szCs w:val="24"/>
        </w:rPr>
        <w:t xml:space="preserve"> </w:t>
      </w:r>
      <w:r>
        <w:rPr>
          <w:color w:val="000000"/>
        </w:rPr>
        <w:t>(</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Somanath</w:t>
      </w:r>
      <w:r>
        <w:rPr>
          <w:rStyle w:val="citation"/>
          <w:color w:val="000000"/>
        </w:rPr>
        <w:t xml:space="preserve"> et al.</w:t>
      </w:r>
      <w:r>
        <w:rPr>
          <w:color w:val="000000"/>
        </w:rPr>
        <w:t xml:space="preserve">, </w:t>
      </w:r>
      <w:r>
        <w:rPr>
          <w:rStyle w:val="citation"/>
          <w:color w:val="000000"/>
        </w:rPr>
        <w:t>2023</w:t>
      </w:r>
      <w:r>
        <w:rPr>
          <w:color w:val="000000"/>
        </w:rPr>
        <w:t>)</w:t>
      </w:r>
      <w:r w:rsidRPr="00E6240D">
        <w:rPr>
          <w:rFonts w:cs="Times New Roman"/>
          <w:color w:val="000000"/>
          <w:szCs w:val="24"/>
        </w:rPr>
        <w:t>. This process entails merging the 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from validation procedures. This refinement phase includes fine-tuning machine learning models to enhance accuracy and detail in the representation of foliage within the digital twin environment</w:t>
      </w:r>
      <w:r>
        <w:rPr>
          <w:rFonts w:cs="Times New Roman"/>
          <w:color w:val="000000"/>
          <w:szCs w:val="24"/>
        </w:rPr>
        <w:t xml:space="preserve"> </w:t>
      </w:r>
      <w:r>
        <w:rPr>
          <w:color w:val="000000"/>
        </w:rPr>
        <w:t>(</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r w:rsidRPr="00E6240D">
        <w:rPr>
          <w:rFonts w:cs="Times New Roman"/>
          <w:color w:val="000000"/>
          <w:szCs w:val="24"/>
        </w:rPr>
        <w:t>.</w:t>
      </w:r>
    </w:p>
    <w:p w14:paraId="0264532C" w14:textId="77777777" w:rsidR="008202A9" w:rsidRDefault="008202A9" w:rsidP="008202A9">
      <w:pPr>
        <w:pStyle w:val="Heading3"/>
      </w:pPr>
      <w:r>
        <w:lastRenderedPageBreak/>
        <w:t>Validation and Benchmarking</w:t>
      </w:r>
    </w:p>
    <w:p w14:paraId="5DD77EE6" w14:textId="77777777" w:rsidR="008202A9" w:rsidRDefault="008202A9" w:rsidP="008202A9">
      <w:pPr>
        <w:spacing w:line="480" w:lineRule="auto"/>
        <w:ind w:firstLine="720"/>
        <w:rPr>
          <w:color w:val="000000"/>
        </w:rPr>
      </w:pPr>
      <w:r w:rsidRPr="00DC7FFC">
        <w:rPr>
          <w:color w:val="000000"/>
        </w:rPr>
        <w:t>The comparison between digital twin models and LiDAR/UAV data for accuracy assessment involves several key steps. Firstly, LiDAR and UAV data are utilized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14:paraId="2F2C1513" w14:textId="77777777" w:rsidR="008202A9" w:rsidRDefault="008202A9" w:rsidP="008202A9">
      <w:pPr>
        <w:spacing w:line="480" w:lineRule="auto"/>
        <w:ind w:firstLine="720"/>
        <w:rPr>
          <w:color w:val="000000"/>
        </w:rPr>
      </w:pPr>
      <w:r w:rsidRPr="00DC7FFC">
        <w:rPr>
          <w:color w:val="000000"/>
        </w:rPr>
        <w:t>Quantitative comparison is facilitated through the application of accuracy metrics such as Mean Intersection over Union (MIoU) and Root Mean Square Error (RMSE)</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 xml:space="preserve">2021; </w:t>
      </w:r>
      <w:r>
        <w:rPr>
          <w:rStyle w:val="Contrib"/>
          <w:color w:val="000000"/>
        </w:rPr>
        <w:t>Rezatofighi</w:t>
      </w:r>
      <w:r>
        <w:rPr>
          <w:rStyle w:val="citation"/>
          <w:color w:val="000000"/>
        </w:rPr>
        <w:t xml:space="preserve"> et al.</w:t>
      </w:r>
      <w:r>
        <w:rPr>
          <w:color w:val="000000"/>
        </w:rPr>
        <w:t xml:space="preserve">, </w:t>
      </w:r>
      <w:r>
        <w:rPr>
          <w:rStyle w:val="citation"/>
          <w:color w:val="000000"/>
        </w:rPr>
        <w:t xml:space="preserve">2019;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r w:rsidRPr="00DC7FFC">
        <w:rPr>
          <w:color w:val="000000"/>
        </w:rPr>
        <w:t>. These metrics provide objective measures for evaluating the performance of digital twin models in capturing foliage characteristics accurately.</w:t>
      </w:r>
      <w:r>
        <w:rPr>
          <w:color w:val="000000"/>
        </w:rPr>
        <w:t xml:space="preserve"> </w:t>
      </w:r>
      <w:r w:rsidRPr="00DC7FFC">
        <w:rPr>
          <w:color w:val="000000"/>
        </w:rPr>
        <w:t>Specifically, the accuracy of foliage detection by machine learning models is scrutinized to ensure it meets predefined criteria. Performance metrics like Precision, Recall, F1-score, and Intersection over Union (IoU) are employed to assess the success criteria</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r w:rsidRPr="00DC7FFC">
        <w:rPr>
          <w:color w:val="000000"/>
        </w:rPr>
        <w:t>, with the IoU method being particularly instrumental in evaluating model inference results for foliage identification</w:t>
      </w:r>
      <w:r>
        <w:rPr>
          <w:color w:val="000000"/>
        </w:rPr>
        <w:t xml:space="preserv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r w:rsidRPr="00DC7FFC">
        <w:rPr>
          <w:color w:val="000000"/>
        </w:rPr>
        <w:t>.</w:t>
      </w:r>
    </w:p>
    <w:p w14:paraId="49314A60" w14:textId="0114D175" w:rsidR="008202A9" w:rsidRDefault="008202A9" w:rsidP="008202A9">
      <w:pPr>
        <w:spacing w:line="480" w:lineRule="auto"/>
        <w:ind w:firstLine="720"/>
        <w:rPr>
          <w:color w:val="000000"/>
        </w:rPr>
      </w:pPr>
      <w:r w:rsidRPr="00DC7FFC">
        <w:rPr>
          <w:color w:val="000000"/>
        </w:rPr>
        <w:t xml:space="preserve">Furthermore, the comparison between LiDAR/UAV datasets and measured foliage is conducted to validate the accuracy of the digital twin models. This validation process involves dividing the region of interest into regular grids and determining the presence of foliage for each grid in both the digital twin and LiDAR/UAV datasets. Venn diagrams are then utilized to visualize the intersection of foliage data, with an intersection percentage exceeding </w:t>
      </w:r>
      <w:r>
        <w:rPr>
          <w:color w:val="000000"/>
        </w:rPr>
        <w:t>8</w:t>
      </w:r>
      <w:r w:rsidRPr="00DC7FFC">
        <w:rPr>
          <w:color w:val="000000"/>
        </w:rPr>
        <w:t>0%</w:t>
      </w:r>
      <w:r>
        <w:rPr>
          <w:color w:val="000000"/>
        </w:rPr>
        <w:t>,</w:t>
      </w:r>
      <w:r w:rsidRPr="00DC7FFC">
        <w:rPr>
          <w:color w:val="000000"/>
        </w:rPr>
        <w:t xml:space="preserve"> indicating accurate foliage measurement by the digital twin.</w:t>
      </w:r>
      <w:r>
        <w:rPr>
          <w:color w:val="000000"/>
        </w:rPr>
        <w:t xml:space="preserve"> </w:t>
      </w:r>
      <w:r w:rsidRPr="00DC7FFC">
        <w:rPr>
          <w:color w:val="000000"/>
        </w:rPr>
        <w:t xml:space="preserve">Moreover, an analysis of influencing factors is undertaken to identify and scrutinize elements that may affect the accuracy of digital </w:t>
      </w:r>
      <w:r w:rsidRPr="00DC7FFC">
        <w:rPr>
          <w:color w:val="000000"/>
        </w:rPr>
        <w:lastRenderedPageBreak/>
        <w:t>twins. Factors such as image resolution, processing algorithms, and diversity in model training data are examined to gain insights into their impact on the accuracy of digital twin representations</w:t>
      </w:r>
      <w:r>
        <w:rPr>
          <w:color w:val="000000"/>
        </w:rPr>
        <w:t xml:space="preserve"> (</w:t>
      </w:r>
      <w:r>
        <w:rPr>
          <w:rStyle w:val="citation"/>
          <w:color w:val="000000"/>
        </w:rPr>
        <w:t>Figure</w:t>
      </w:r>
      <w:r>
        <w:rPr>
          <w:color w:val="000000"/>
        </w:rPr>
        <w:t xml:space="preserve"> </w:t>
      </w:r>
      <w:r w:rsidR="00D51222">
        <w:rPr>
          <w:color w:val="000000"/>
        </w:rPr>
        <w:t>20</w:t>
      </w:r>
      <w:r>
        <w:rPr>
          <w:color w:val="000000"/>
        </w:rPr>
        <w:t>).</w:t>
      </w:r>
    </w:p>
    <w:p w14:paraId="10C2DEB9" w14:textId="4E0C76F2" w:rsidR="008202A9" w:rsidRPr="00EA5C44" w:rsidRDefault="00D51222" w:rsidP="008202A9">
      <w:pPr>
        <w:pStyle w:val="embeddedapa-figure-title"/>
        <w:spacing w:line="480" w:lineRule="auto"/>
        <w:rPr>
          <w:color w:val="000000"/>
        </w:rPr>
      </w:pPr>
      <w:bookmarkStart w:id="202" w:name="_Toc169701691"/>
      <w:r w:rsidRPr="00E37F08">
        <w:rPr>
          <w:b/>
          <w:bCs/>
          <w:i w:val="0"/>
          <w:iCs w:val="0"/>
        </w:rPr>
        <w:t xml:space="preserve">Figure </w:t>
      </w:r>
      <w:r w:rsidRPr="00E37F08">
        <w:rPr>
          <w:b/>
          <w:bCs/>
          <w:i w:val="0"/>
          <w:iCs w:val="0"/>
        </w:rPr>
        <w:fldChar w:fldCharType="begin"/>
      </w:r>
      <w:r w:rsidRPr="00E37F08">
        <w:rPr>
          <w:b/>
          <w:bCs/>
          <w:i w:val="0"/>
          <w:iCs w:val="0"/>
        </w:rPr>
        <w:instrText xml:space="preserve"> SEQ Figure \* ARABIC </w:instrText>
      </w:r>
      <w:r w:rsidRPr="00E37F08">
        <w:rPr>
          <w:b/>
          <w:bCs/>
          <w:i w:val="0"/>
          <w:iCs w:val="0"/>
        </w:rPr>
        <w:fldChar w:fldCharType="separate"/>
      </w:r>
      <w:r w:rsidR="00F64BAA">
        <w:rPr>
          <w:b/>
          <w:bCs/>
          <w:i w:val="0"/>
          <w:iCs w:val="0"/>
          <w:noProof/>
        </w:rPr>
        <w:t>20</w:t>
      </w:r>
      <w:r w:rsidRPr="00E37F08">
        <w:rPr>
          <w:b/>
          <w:bCs/>
          <w:i w:val="0"/>
          <w:iCs w:val="0"/>
        </w:rPr>
        <w:fldChar w:fldCharType="end"/>
      </w:r>
      <w:r w:rsidR="0073469F">
        <w:rPr>
          <w:b/>
          <w:bCs/>
          <w:i w:val="0"/>
          <w:iCs w:val="0"/>
        </w:rPr>
        <w:t xml:space="preserve"> </w:t>
      </w:r>
      <w:r w:rsidR="0073469F">
        <w:rPr>
          <w:b/>
          <w:bCs/>
          <w:i w:val="0"/>
          <w:iCs w:val="0"/>
        </w:rPr>
        <w:br/>
      </w:r>
      <w:r w:rsidRPr="00EA5C44">
        <w:rPr>
          <w:color w:val="000000" w:themeColor="text1"/>
        </w:rPr>
        <w:t>Digital Twin Representation of Foliage Success Criteria</w:t>
      </w:r>
      <w:bookmarkEnd w:id="202"/>
    </w:p>
    <w:p w14:paraId="1EE724F8" w14:textId="77777777" w:rsidR="008202A9" w:rsidRPr="007C657D" w:rsidRDefault="008202A9" w:rsidP="008202A9">
      <w:pPr>
        <w:pStyle w:val="li"/>
        <w:spacing w:line="480" w:lineRule="auto"/>
        <w:ind w:left="720"/>
        <w:rPr>
          <w:color w:val="000000"/>
        </w:rPr>
      </w:pPr>
      <w:r w:rsidRPr="00255153">
        <w:rPr>
          <w:noProof/>
          <w:color w:val="000000"/>
        </w:rPr>
        <w:drawing>
          <wp:inline distT="0" distB="0" distL="0" distR="0" wp14:anchorId="24820CB2" wp14:editId="2C2DD0E5">
            <wp:extent cx="5931643" cy="3764938"/>
            <wp:effectExtent l="0" t="0" r="0" b="6985"/>
            <wp:docPr id="47" name="Picture 46" descr="A diagram of a diagram&#10;&#10;Description automatically generated with medium confidence">
              <a:extLst xmlns:a="http://schemas.openxmlformats.org/drawingml/2006/main">
                <a:ext uri="{FF2B5EF4-FFF2-40B4-BE49-F238E27FC236}">
                  <a16:creationId xmlns:a16="http://schemas.microsoft.com/office/drawing/2014/main" id="{71C17C6A-86FA-BF4A-98B3-E575D25DD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diagram of a diagram&#10;&#10;Description automatically generated with medium confidence">
                      <a:extLst>
                        <a:ext uri="{FF2B5EF4-FFF2-40B4-BE49-F238E27FC236}">
                          <a16:creationId xmlns:a16="http://schemas.microsoft.com/office/drawing/2014/main" id="{71C17C6A-86FA-BF4A-98B3-E575D25DD265}"/>
                        </a:ext>
                      </a:extLst>
                    </pic:cNvPr>
                    <pic:cNvPicPr>
                      <a:picLocks noChangeAspect="1"/>
                    </pic:cNvPicPr>
                  </pic:nvPicPr>
                  <pic:blipFill>
                    <a:blip r:embed="rId43"/>
                    <a:stretch>
                      <a:fillRect/>
                    </a:stretch>
                  </pic:blipFill>
                  <pic:spPr>
                    <a:xfrm>
                      <a:off x="0" y="0"/>
                      <a:ext cx="5940333" cy="3770454"/>
                    </a:xfrm>
                    <a:prstGeom prst="rect">
                      <a:avLst/>
                    </a:prstGeom>
                  </pic:spPr>
                </pic:pic>
              </a:graphicData>
            </a:graphic>
          </wp:inline>
        </w:drawing>
      </w:r>
    </w:p>
    <w:p w14:paraId="51435C2E" w14:textId="77777777" w:rsidR="008202A9" w:rsidRDefault="008202A9" w:rsidP="008202A9">
      <w:pPr>
        <w:spacing w:after="0" w:line="480" w:lineRule="auto"/>
        <w:rPr>
          <w:rFonts w:ascii="Calibri" w:eastAsia="Times New Roman" w:hAnsi="Calibri" w:cs="Calibri"/>
        </w:rPr>
      </w:pPr>
    </w:p>
    <w:p w14:paraId="0890B540" w14:textId="77777777" w:rsidR="009404DC" w:rsidRPr="009404DC" w:rsidRDefault="009404DC" w:rsidP="009404DC">
      <w:pPr>
        <w:pStyle w:val="Heading3"/>
      </w:pPr>
      <w:r w:rsidRPr="009404DC">
        <w:t>Data Fusion and Integration</w:t>
      </w:r>
    </w:p>
    <w:p w14:paraId="542193B8" w14:textId="77777777" w:rsidR="00A0478E" w:rsidRDefault="00A0478E" w:rsidP="00A0478E">
      <w:pPr>
        <w:pStyle w:val="Heading4"/>
        <w:ind w:firstLine="720"/>
      </w:pPr>
      <w:r>
        <w:t>Data Fusion and Integration of Inferred Foliage/Vegetation From Aerial Images.</w:t>
      </w:r>
    </w:p>
    <w:p w14:paraId="272CDFE6" w14:textId="499F15BA" w:rsidR="00A0478E" w:rsidRPr="00A0478E" w:rsidRDefault="00A0478E" w:rsidP="00A0478E">
      <w:pPr>
        <w:spacing w:line="480" w:lineRule="auto"/>
      </w:pPr>
      <w:r w:rsidRPr="00A0478E">
        <w:t xml:space="preserve"> Inferring foliage/vegetation from aerial images is challenging due to varying lighting conditions, occlusions caused by buildings or other objects, and the complexity of differentiating between several vegetation types. Existing methods for inferring foliage/vegetation from aerial images </w:t>
      </w:r>
      <w:r w:rsidRPr="00A0478E">
        <w:lastRenderedPageBreak/>
        <w:t xml:space="preserve">include machine learning algorithms that analyze color, texture, and shape features. These algorithms classify pixels or regions as vegetation (Wang et al., 2023). Additionally, the scale and resolution of the aerial images can impact the accuracy of the inference process, as small details may be difficult to detect. Data fusion and integration play a crucial role in vegetation analysis, allowing for a comprehensive and holistic understanding of vegetation cover. Researchers can obtain a more accurate and detailed picture of vegetation distribution, health, and dynamics by combining data from multiple sources, such as aerial images, satellite imagery, and ground surveys (Ghamisi et al., 2019). This comprehensive approach enables informed decision-making in various fields, such as environmental monitoring, agriculture, and urban planning, and helps create a complete digital twin of the </w:t>
      </w:r>
      <w:r w:rsidR="005A02A8" w:rsidRPr="00A0478E">
        <w:t>environment (</w:t>
      </w:r>
      <w:r w:rsidRPr="00A0478E">
        <w:t>Ghamisi et al., 2019).</w:t>
      </w:r>
    </w:p>
    <w:p w14:paraId="7F963D2A" w14:textId="77777777" w:rsidR="00A0478E" w:rsidRDefault="00A0478E" w:rsidP="00A0478E">
      <w:pPr>
        <w:pStyle w:val="Heading4"/>
        <w:ind w:firstLine="720"/>
      </w:pPr>
      <w:r>
        <w:t>Merge Aerial/Street View Images for a Complete Digital Twin.</w:t>
      </w:r>
    </w:p>
    <w:p w14:paraId="75F09DCA" w14:textId="7A1B1DC7" w:rsidR="009404DC" w:rsidRDefault="00A0478E" w:rsidP="00A0478E">
      <w:pPr>
        <w:spacing w:line="480" w:lineRule="auto"/>
      </w:pPr>
      <w:r>
        <w:t> Integrating different perspectives for a comprehensive understanding of the environment. Data fusion in vegetation analysis provides a more comprehensive and accurate understanding of vegetation cover by combining data from multiple sources. Researchers can obtain a detailed picture of vegetation distribution, health, and dynamics by integrating aerial images, satellite imagery, and ground surveys. However, relying solely on aerial images for vegetation analysis has its limitations. Aerial images may not capture fine-scale details, such as small plants or individual leaves, which are important for understanding vegetation dynamics. Moreover, aerial images may struggle to differentiate between different types of vegetation, especially those with similar color or texture. Therefore, integrating aerial images with other data sources, such as street view images or ground surveys, can provide a more comprehensive and accurate vegetation analysis (</w:t>
      </w:r>
      <w:r>
        <w:rPr>
          <w:rStyle w:val="contrib0"/>
        </w:rPr>
        <w:t>Ghamisi</w:t>
      </w:r>
      <w:r>
        <w:rPr>
          <w:rStyle w:val="contriblist"/>
        </w:rPr>
        <w:t xml:space="preserve"> et al.</w:t>
      </w:r>
      <w:r>
        <w:t xml:space="preserve">, </w:t>
      </w:r>
      <w:r>
        <w:rPr>
          <w:rStyle w:val="Date6"/>
        </w:rPr>
        <w:t>2019</w:t>
      </w:r>
      <w:r>
        <w:t xml:space="preserve">). Using aerial images and information about the GIS </w:t>
      </w:r>
      <w:r>
        <w:lastRenderedPageBreak/>
        <w:t>locations of aerial images, the current study infers vegetation/foliage GIS information. Street view images will be integrated in a future study.</w:t>
      </w:r>
    </w:p>
    <w:p w14:paraId="2AE23AA8" w14:textId="77777777" w:rsidR="009404DC" w:rsidRPr="009404DC" w:rsidRDefault="009404DC" w:rsidP="009404DC">
      <w:pPr>
        <w:pStyle w:val="Heading3"/>
      </w:pPr>
      <w:r w:rsidRPr="009404DC">
        <w:t>Spatial Analysis</w:t>
      </w:r>
    </w:p>
    <w:p w14:paraId="7A9F7A4F" w14:textId="312D2FBA" w:rsidR="009876AC" w:rsidRDefault="009404DC" w:rsidP="009876AC">
      <w:pPr>
        <w:spacing w:line="480" w:lineRule="auto"/>
      </w:pPr>
      <w:r w:rsidRPr="009876AC">
        <w:rPr>
          <w:rStyle w:val="Heading4Char"/>
        </w:rPr>
        <w:t>Spatial Analysis of Foliage/Vegetation Data in the Digital Twin Representation of Foliage.</w:t>
      </w:r>
      <w:r w:rsidR="009876AC">
        <w:t xml:space="preserve"> One methodology for conducting spatial analysis on foliage data in the digital twin representation is to utilize geographic information systems (GIS). Geospatial analysis is crucial in foliage mapping as it enables us to understand vegetation's spatial patterns and distribution across an area. By conducting geospatial analysis and clustering, we can identify areas with high foliage density, detect anomalies or areas of concern, and gain valuable insights into the overall health and condition of the vegetation in the digital twin representation. This information can be used for effective land management, environmental planning, and decision-making processes. Using clustering algorithms for mapping foliage distribution allows for identifying spatial patterns and hotspots of vegetation, which can provide valuable insights for urban planning, ecological studies, and resource management. These algorithms can help identify areas with high or low foliage density, facilitating targeted interventions and decision-making processes. Using GIS for spatial analysis in the digital twin representation of foliage offers several advantages (</w:t>
      </w:r>
      <w:r w:rsidR="009876AC">
        <w:rPr>
          <w:rStyle w:val="contrib0"/>
        </w:rPr>
        <w:t>Najafova</w:t>
      </w:r>
      <w:r w:rsidR="009876AC">
        <w:t xml:space="preserve">, </w:t>
      </w:r>
      <w:r w:rsidR="009876AC">
        <w:rPr>
          <w:rStyle w:val="Date6"/>
        </w:rPr>
        <w:t>2022</w:t>
      </w:r>
      <w:r w:rsidR="009876AC">
        <w:t xml:space="preserve">). </w:t>
      </w:r>
      <w:r w:rsidR="005A02A8" w:rsidRPr="005A02A8">
        <w:t>Firstly, GIS allows for the integration of various data sources, such as satellite imagery and LiDAR data, providing a comprehensive view of foliage distribution.</w:t>
      </w:r>
      <w:r w:rsidR="009876AC">
        <w:t xml:space="preserve"> Secondly, GIS enables the visualization of spatial patterns and relationships, aiding in identifying trends and anomalies in the vegetation data. Lastly, GIS provides powerful analytical tools, such as spatial clustering and interpolation, which can be applied to the foliage data for in-depth analysis and decision-making.</w:t>
      </w:r>
    </w:p>
    <w:p w14:paraId="489B087C" w14:textId="166CBA77" w:rsidR="009404DC" w:rsidRDefault="009876AC" w:rsidP="009876AC">
      <w:pPr>
        <w:spacing w:line="480" w:lineRule="auto"/>
        <w:ind w:firstLine="720"/>
      </w:pPr>
      <w:r>
        <w:lastRenderedPageBreak/>
        <w:t>However, there are some limitations and challenges when using GIS for spatial analysis of foliage data. One challenge is the need for accurate and up-to-date data, as foliage patterns can change rapidly. Additionally, the complexity of analyzing large datasets and the potential for spatial data errors can pose challenges in accurately representing and analyzing foliage patterns in the digital twin representation. By overlaying the foliage data onto a digital map, various spatial analysis techniques such as proximity analysis, density analysis, and cluster analysis can be applied to gain insights into the distribution and patterns of vegetation within the digital twin environment.</w:t>
      </w:r>
    </w:p>
    <w:p w14:paraId="7EA15935" w14:textId="77777777" w:rsidR="009404DC" w:rsidRPr="009404DC" w:rsidRDefault="009404DC" w:rsidP="009404DC">
      <w:pPr>
        <w:pStyle w:val="Heading3"/>
      </w:pPr>
      <w:r w:rsidRPr="009404DC">
        <w:t>Temporal Analysis</w:t>
      </w:r>
    </w:p>
    <w:p w14:paraId="0EE83022" w14:textId="418D7640" w:rsidR="009404DC" w:rsidRDefault="007947A9" w:rsidP="009404DC">
      <w:pPr>
        <w:pStyle w:val="NormalWeb"/>
        <w:spacing w:line="480" w:lineRule="auto"/>
        <w:ind w:firstLine="720"/>
      </w:pPr>
      <w:r>
        <w:t>Determine how foliage changes over time to improve planning and proactively monitor changes so that necessary changes can be made in network planning and urban planning. Foliage data are collected at defined intervals, such as once a year, for temporal analysis of foliage changes over time (</w:t>
      </w:r>
      <w:r>
        <w:rPr>
          <w:rStyle w:val="contrib0"/>
          <w:rFonts w:eastAsiaTheme="majorEastAsia"/>
        </w:rPr>
        <w:t>Najafova</w:t>
      </w:r>
      <w:r>
        <w:t xml:space="preserve">, </w:t>
      </w:r>
      <w:r>
        <w:rPr>
          <w:rStyle w:val="Date6"/>
          <w:rFonts w:eastAsiaTheme="majorEastAsia"/>
        </w:rPr>
        <w:t>2022</w:t>
      </w:r>
      <w:r>
        <w:t>). Data is run through the ML model in the current study. Analyze the data for significant changes or correlations between foliage, buildings, and street furniture. Finally, conclusions and insights from the analysis will be drawn to better understand the foliage dynamics of the area. Analyzing changes in foliage over time can provide valuable insights into foliage changes and environmental changes. It can help identify growth patterns and detect obstructed areas caused by foliage. This information is crucial for effective digital twin management</w:t>
      </w:r>
      <w:r w:rsidR="005A02A8">
        <w:t xml:space="preserve"> and</w:t>
      </w:r>
      <w:r>
        <w:t xml:space="preserve"> improving network and city planning efforts.</w:t>
      </w:r>
    </w:p>
    <w:p w14:paraId="7C8B2EC9" w14:textId="77777777" w:rsidR="009404DC" w:rsidRPr="009404DC" w:rsidRDefault="009404DC" w:rsidP="009404DC">
      <w:pPr>
        <w:pStyle w:val="Heading3"/>
      </w:pPr>
      <w:r w:rsidRPr="009404DC">
        <w:t>Machine Learning Interpretability</w:t>
      </w:r>
    </w:p>
    <w:p w14:paraId="028EDC32" w14:textId="4864EA36" w:rsidR="009404DC" w:rsidRDefault="009404DC" w:rsidP="007947A9">
      <w:pPr>
        <w:spacing w:line="480" w:lineRule="auto"/>
      </w:pPr>
      <w:r w:rsidRPr="005C211E">
        <w:rPr>
          <w:rStyle w:val="Heading4Char"/>
        </w:rPr>
        <w:t>Make Yolo V8 instance segmentation trained model decisions custom vegetation data interpretable via feature visualization, saliency maps.</w:t>
      </w:r>
      <w:r>
        <w:t xml:space="preserve"> </w:t>
      </w:r>
      <w:r w:rsidR="00D0271F" w:rsidRPr="00D0271F">
        <w:t xml:space="preserve">In addition to feature visualization and </w:t>
      </w:r>
      <w:r w:rsidR="00D0271F" w:rsidRPr="00D0271F">
        <w:lastRenderedPageBreak/>
        <w:t>saliency maps, another method for making model decisions interpretable could be the use of gradient-based attribution methods, such as Gradient-weighted Class Activation Mapping</w:t>
      </w:r>
      <w:r>
        <w:t xml:space="preserve"> (Grad-</w:t>
      </w:r>
      <w:r w:rsidRPr="007947A9">
        <w:t>CAM)</w:t>
      </w:r>
      <w:r w:rsidR="007947A9" w:rsidRPr="007947A9">
        <w:t xml:space="preserve"> (Quach et al., 2023)</w:t>
      </w:r>
      <w:r w:rsidRPr="007947A9">
        <w:t>, which highlight the regions of an image that contribute the most to</w:t>
      </w:r>
      <w:r>
        <w:t xml:space="preserve"> the model's decision-making process. </w:t>
      </w:r>
      <w:r w:rsidR="005A02A8" w:rsidRPr="005A02A8">
        <w:t>This can provide further insights into how the model interprets custom vegetation data.</w:t>
      </w:r>
      <w:r>
        <w:t xml:space="preserve"> In the current study, Yolo V8 instance segmentation custom model inference results, regions</w:t>
      </w:r>
      <w:r w:rsidR="00D0271F">
        <w:t>,</w:t>
      </w:r>
      <w:r>
        <w:t xml:space="preserve"> or masks of vegetation segmentation have been taken and converted to binary images. Extract the contours of the segmented vegetation from the binary image. The contours of the vegetation segments have been saved for further processing.</w:t>
      </w:r>
    </w:p>
    <w:p w14:paraId="3DA2115A" w14:textId="77777777" w:rsidR="009404DC" w:rsidRPr="009404DC" w:rsidRDefault="009404DC" w:rsidP="009404DC">
      <w:pPr>
        <w:pStyle w:val="Heading3"/>
      </w:pPr>
      <w:r w:rsidRPr="009404DC">
        <w:t>Validation and Testing</w:t>
      </w:r>
    </w:p>
    <w:p w14:paraId="308B0537" w14:textId="4DEA68BF" w:rsidR="009E1ADA" w:rsidRPr="00015CCA" w:rsidRDefault="009404DC" w:rsidP="009404DC">
      <w:pPr>
        <w:pStyle w:val="NormalWeb"/>
        <w:spacing w:line="480" w:lineRule="auto"/>
        <w:ind w:firstLine="720"/>
      </w:pPr>
      <w:r>
        <w:t>To validate and test the inference results of the vegetation data using custom</w:t>
      </w:r>
      <w:r w:rsidR="00D0271F">
        <w:t>-</w:t>
      </w:r>
      <w:r>
        <w:t>trained YOLO v8 instance segmentation machine learning, the process involves comparing the predicted bounding boxes and segmentation masks with ground truth annotations. This helps to assess the accuracy of the model in detecting and segmenting vegetation objects and provides insights into any potential areas of improvement or fine-tuning required.</w:t>
      </w:r>
    </w:p>
    <w:p w14:paraId="3FABBF05" w14:textId="77777777" w:rsidR="009404DC" w:rsidRPr="009404DC" w:rsidRDefault="009404DC" w:rsidP="009404DC">
      <w:pPr>
        <w:pStyle w:val="Heading3"/>
      </w:pPr>
      <w:r w:rsidRPr="009404DC">
        <w:t>GIS Integration</w:t>
      </w:r>
    </w:p>
    <w:p w14:paraId="3ACBEF78" w14:textId="198828F5" w:rsidR="009404DC" w:rsidRDefault="009404DC" w:rsidP="009404DC">
      <w:pPr>
        <w:pStyle w:val="Heading4"/>
      </w:pPr>
      <w:r>
        <w:t xml:space="preserve">GIS Integration of Foliage/Vegetation Data Extracted </w:t>
      </w:r>
      <w:r w:rsidR="008E636A">
        <w:t>from</w:t>
      </w:r>
      <w:r>
        <w:t xml:space="preserve"> Aerial/Street View Images.</w:t>
      </w:r>
    </w:p>
    <w:p w14:paraId="3CAEA177" w14:textId="4C62FAB4" w:rsidR="009404DC" w:rsidRDefault="009404DC" w:rsidP="00BE16E2">
      <w:pPr>
        <w:spacing w:line="480" w:lineRule="auto"/>
      </w:pPr>
      <w:r>
        <w:t> </w:t>
      </w:r>
      <w:r>
        <w:tab/>
        <w:t>GIS integration of foliage/vegetation data extracted from aerial/street view images can enhance analysis and decision-making in various ways</w:t>
      </w:r>
      <w:r w:rsidR="00BE16E2">
        <w:t xml:space="preserve"> (</w:t>
      </w:r>
      <w:r w:rsidR="00BE16E2">
        <w:rPr>
          <w:rStyle w:val="contrib0"/>
        </w:rPr>
        <w:t>Najafova</w:t>
      </w:r>
      <w:r w:rsidR="00BE16E2">
        <w:t xml:space="preserve">, </w:t>
      </w:r>
      <w:r w:rsidR="00BE16E2">
        <w:rPr>
          <w:rStyle w:val="Date7"/>
        </w:rPr>
        <w:t>2022</w:t>
      </w:r>
      <w:r w:rsidR="00BE16E2">
        <w:t>)</w:t>
      </w:r>
      <w:r>
        <w:t xml:space="preserve">. For GIS integration, it is critical to use high-quality image capture and processing techniques to maximize accuracy and reliability. This can include using high-resolution aerial or street view images, employing advanced image analysis algorithms, and implementing quality control measures to validate the </w:t>
      </w:r>
      <w:r>
        <w:lastRenderedPageBreak/>
        <w:t>accuracy of the extracted foliage/vegetation data. In the future, GIS integration of foliage/vegetation data extracted from aerial/street view images could lead to more accurate and detailed mapping of green spaces in urban areas. This could enable cities to better understand and manage their green infrastructure, leading to improved urban planning, environmental conservation, and overall quality of life for residents. For example, it can help identify areas with high tree density that may require pruning or maintenance, assess the impact of vegetation on infrastructure such as power lines or buildings, and support urban planning by identifying suitable locations for new parks or green spaces.</w:t>
      </w:r>
    </w:p>
    <w:p w14:paraId="12752807" w14:textId="1B774F53" w:rsidR="009404DC" w:rsidRDefault="009404DC" w:rsidP="009404DC">
      <w:pPr>
        <w:pStyle w:val="Heading4"/>
      </w:pPr>
      <w:r>
        <w:t>Combine Foliage Data with GIS for Advanced Spatial Analyses.</w:t>
      </w:r>
    </w:p>
    <w:p w14:paraId="338D4732" w14:textId="7774C71F" w:rsidR="009404DC" w:rsidRDefault="009404DC" w:rsidP="00BE16E2">
      <w:pPr>
        <w:spacing w:line="480" w:lineRule="auto"/>
      </w:pPr>
      <w:r>
        <w:t> </w:t>
      </w:r>
      <w:r w:rsidR="00BE16E2">
        <w:tab/>
      </w:r>
      <w:r>
        <w:t>Integrating GIS with foliage data allows for advanced spatial analyses, such as identifying patterns and trends in vegetation distribution, assessing the health and density of green spaces, and monitoring changes </w:t>
      </w:r>
      <w:r w:rsidRPr="00BE16E2">
        <w:t>over time</w:t>
      </w:r>
      <w:r w:rsidR="00BE16E2" w:rsidRPr="00BE16E2">
        <w:t xml:space="preserve"> (Najafova, 2022)</w:t>
      </w:r>
      <w:r w:rsidRPr="00BE16E2">
        <w:t>. This information</w:t>
      </w:r>
      <w:r>
        <w:t xml:space="preserve"> can be invaluable for urban planners, environmental scientists, and policymakers in making informed decisions regarding land use, conservation efforts, and the overall management of urban ecosystems. Advanced image analysis algorithms can improve the accuracy and efficiency of foliage/vegetation data extraction from aerial/street view images for GIS integration. These algorithms can automatically detect and classify several types of foliage, such as trees, shrubs, and grass, providing more detailed and precise information for spatial analyses. By leveraging these algorithms, planners and decision-makers can gain deeper insights into the distribution, density, and health of vegetation in urban areas, enabling them to make informed decisions regarding green infrastructure management, urban planning, and environmental conservation.</w:t>
      </w:r>
    </w:p>
    <w:p w14:paraId="4DF11AE9" w14:textId="77777777" w:rsidR="009404DC" w:rsidRPr="009404DC" w:rsidRDefault="009404DC" w:rsidP="009404DC">
      <w:pPr>
        <w:pStyle w:val="Heading3"/>
      </w:pPr>
      <w:r w:rsidRPr="009404DC">
        <w:lastRenderedPageBreak/>
        <w:t>Visualization and Reporting</w:t>
      </w:r>
    </w:p>
    <w:p w14:paraId="35A23D01" w14:textId="77777777" w:rsidR="009404DC" w:rsidRDefault="009404DC" w:rsidP="009404DC">
      <w:pPr>
        <w:pStyle w:val="Heading4"/>
      </w:pPr>
      <w:r>
        <w:t>Visualization and Reporting of Foliage/Vegetation Data Represented in a Digital Twin.</w:t>
      </w:r>
    </w:p>
    <w:p w14:paraId="2C0B1978" w14:textId="4C08CAC2" w:rsidR="009404DC" w:rsidRDefault="009404DC" w:rsidP="00B01406">
      <w:pPr>
        <w:pStyle w:val="NormalWeb"/>
        <w:spacing w:line="480" w:lineRule="auto"/>
      </w:pPr>
      <w:r>
        <w:t> </w:t>
      </w:r>
      <w:r>
        <w:tab/>
      </w:r>
      <w:r w:rsidR="00D0271F" w:rsidRPr="00D0271F">
        <w:t>Use maps, charts, and graphs to communicate findings to stakeholders. Summarize key insights in reports for decision-makers and researchers. One effective way to summarize the findings for researchers is to provide a concise executive summary. This highlights the main conclusions and implications of the foliage/vegetation data. In the current study, a DT representation of foliage or vegetation provides a visual representation of the selected environment, which can help researchers quickly grasp the key patterns and trends in the data. Finally, including detailed tables or appendices with the raw data can allow researchers to delve deeper into the findings if needed. In the reports, it is important to include key insights such as trends in foliage/vegetation growth or decline, spatial distribution patterns, species diversity, and the impact of environmental factors on vegetation health. These insights can help decision-makers and researchers better understand the current state of vegetation and make informed decisions regarding land management and conservation efforts. In the current study, the vegetation data is analyzed for better planning of advanced network node placement to overcome the blockage caused by the vegetation and, thereby, provide efficient network coverage and user data connectivity.</w:t>
      </w:r>
    </w:p>
    <w:p w14:paraId="40DCDCB9" w14:textId="2E30DD13" w:rsidR="009404DC" w:rsidRPr="009404DC" w:rsidRDefault="009404DC" w:rsidP="00B01406">
      <w:pPr>
        <w:pStyle w:val="Heading3"/>
      </w:pPr>
      <w:r w:rsidRPr="009404DC">
        <w:t>Comparison of Digital Twin Foliage Representation with Lidar or UAV Data</w:t>
      </w:r>
    </w:p>
    <w:p w14:paraId="740C6DA9" w14:textId="77777777" w:rsidR="009404DC" w:rsidRDefault="009404DC" w:rsidP="009404DC">
      <w:pPr>
        <w:pStyle w:val="NormalWeb"/>
        <w:spacing w:line="480" w:lineRule="auto"/>
        <w:ind w:firstLine="720"/>
      </w:pPr>
      <w:r>
        <w:t xml:space="preserve">Compare digital twin foliage measurements with LiDAR/UAV datasets. Partition the study area into grids for detailed comparisons. Visualize data intersections using Venn diagrams for clarity. Using LiDAR or UAV data for comparison provides several advantages. Firstly, </w:t>
      </w:r>
      <w:r>
        <w:lastRenderedPageBreak/>
        <w:t>LiDAR technology allows for highly accurate and detailed 3D measurements of foliage, capturing even the smallest details. Secondly, UAVs can capture data from various angles and heights, providing a comprehensive view of the study area. Lastly, both LiDAR and UAV data can be collected quickly and efficiently, allowing for frequent updates and monitoring of changes in foliage over time.</w:t>
      </w:r>
    </w:p>
    <w:p w14:paraId="1BD7DF0A" w14:textId="77777777" w:rsidR="009404DC" w:rsidRPr="009404DC" w:rsidRDefault="009404DC" w:rsidP="009404DC">
      <w:pPr>
        <w:pStyle w:val="Heading3"/>
      </w:pPr>
      <w:r w:rsidRPr="009404DC">
        <w:t>Iterative Process</w:t>
      </w:r>
    </w:p>
    <w:p w14:paraId="439432D0" w14:textId="77777777" w:rsidR="009404DC" w:rsidRDefault="009404DC" w:rsidP="009404DC">
      <w:pPr>
        <w:pStyle w:val="NormalWeb"/>
        <w:spacing w:line="480" w:lineRule="auto"/>
        <w:ind w:firstLine="720"/>
      </w:pPr>
      <w:r>
        <w:t>Revisit steps to refine digital twin quality as insights evolve. Digital twin quality plays a crucial role in decision-making as it ensures that the insights derived from the digital twin are accurate and reliable. By continuously refining the digital twin through an iterative process, organizations can make informed decisions based on real-time data and simulations, leading to improved operational efficiency and better outcomes. The iterative process of refining digital twin quality involves several steps. First, data needs to be collected and analyzed from sensors and other sources to update the digital twin model. Then, can run simulations and compare the results with actual data to identify any discrepancies or errors. Based on these insights, adjustments can be made to the digital twin model, and the process is repeated until the desired level of accuracy and reliability is achieved.</w:t>
      </w:r>
    </w:p>
    <w:p w14:paraId="795754A5" w14:textId="77777777" w:rsidR="00167573" w:rsidRPr="00887A22" w:rsidRDefault="00167573" w:rsidP="009404DC">
      <w:pPr>
        <w:pStyle w:val="Heading2"/>
      </w:pPr>
      <w:bookmarkStart w:id="203" w:name="_Toc164865778"/>
      <w:bookmarkStart w:id="204" w:name="_Toc169701554"/>
      <w:commentRangeStart w:id="205"/>
      <w:r>
        <w:t>Population</w:t>
      </w:r>
      <w:commentRangeEnd w:id="205"/>
      <w:r>
        <w:rPr>
          <w:rStyle w:val="CommentReference"/>
        </w:rPr>
        <w:commentReference w:id="205"/>
      </w:r>
      <w:r>
        <w:t xml:space="preserve"> and Sample</w:t>
      </w:r>
      <w:bookmarkEnd w:id="203"/>
      <w:bookmarkEnd w:id="204"/>
    </w:p>
    <w:p w14:paraId="1111AB86" w14:textId="44F8478C" w:rsidR="00255153" w:rsidRDefault="009404DC" w:rsidP="00F64BAA">
      <w:pPr>
        <w:spacing w:line="480" w:lineRule="auto"/>
      </w:pPr>
      <w:r>
        <w:t xml:space="preserve">The study concentrates on urban regions with diverse vegetation coverage, encompassing densely populated cities and suburban areas to capture a broad spectrum of foliage types and urban configurations. Sample locations are chosen based on the accessibility of high-quality satellite and street view imagery, </w:t>
      </w:r>
      <w:r w:rsidR="005A02A8">
        <w:t>as well as</w:t>
      </w:r>
      <w:r>
        <w:t xml:space="preserve"> LiDAR data. These selected sites within cities renowned for their substantial foliage diversity guarantee the inclusion of various vegetation </w:t>
      </w:r>
      <w:r>
        <w:lastRenderedPageBreak/>
        <w:t>densities and types in the study's analysis (OCM Partners, 2024; Philadelphia Lidar - LAS Files 2022 {2022} - Big Ten Academic Alliance Geoportal, 2022).</w:t>
      </w:r>
    </w:p>
    <w:p w14:paraId="4572A511" w14:textId="4BF7C159" w:rsidR="00F64BAA" w:rsidRPr="00F64BAA" w:rsidRDefault="00F64BAA" w:rsidP="00F64BAA">
      <w:pPr>
        <w:pStyle w:val="Caption"/>
        <w:rPr>
          <w:i/>
          <w:iCs w:val="0"/>
        </w:rPr>
      </w:pPr>
      <w:bookmarkStart w:id="206" w:name="_Toc169701692"/>
      <w:r w:rsidRPr="00F64BAA">
        <w:rPr>
          <w:b/>
          <w:bCs/>
        </w:rPr>
        <w:t xml:space="preserve">Figure </w:t>
      </w:r>
      <w:r w:rsidRPr="00F64BAA">
        <w:rPr>
          <w:b/>
          <w:bCs/>
        </w:rPr>
        <w:fldChar w:fldCharType="begin"/>
      </w:r>
      <w:r w:rsidRPr="00F64BAA">
        <w:rPr>
          <w:b/>
          <w:bCs/>
        </w:rPr>
        <w:instrText xml:space="preserve"> SEQ Figure \* ARABIC </w:instrText>
      </w:r>
      <w:r w:rsidRPr="00F64BAA">
        <w:rPr>
          <w:b/>
          <w:bCs/>
        </w:rPr>
        <w:fldChar w:fldCharType="separate"/>
      </w:r>
      <w:r w:rsidRPr="00F64BAA">
        <w:rPr>
          <w:b/>
          <w:bCs/>
          <w:noProof/>
        </w:rPr>
        <w:t>21</w:t>
      </w:r>
      <w:r w:rsidRPr="00F64BAA">
        <w:rPr>
          <w:b/>
          <w:bCs/>
        </w:rPr>
        <w:fldChar w:fldCharType="end"/>
      </w:r>
      <w:r>
        <w:t xml:space="preserve"> </w:t>
      </w:r>
      <w:r>
        <w:br/>
      </w:r>
      <w:r w:rsidRPr="00F64BAA">
        <w:rPr>
          <w:i/>
          <w:iCs w:val="0"/>
        </w:rPr>
        <w:t>Selected Region for Construction of Digital Twin Representation of Foliage</w:t>
      </w:r>
      <w:bookmarkEnd w:id="206"/>
    </w:p>
    <w:p w14:paraId="0FD634CB" w14:textId="3F770663" w:rsidR="00F64BAA" w:rsidRDefault="00F64BAA" w:rsidP="00255153">
      <w:pPr>
        <w:spacing w:line="480" w:lineRule="auto"/>
        <w:ind w:firstLine="720"/>
        <w:rPr>
          <w:color w:val="000000"/>
        </w:rPr>
      </w:pPr>
      <w:r w:rsidRPr="00F64BAA">
        <w:rPr>
          <w:noProof/>
          <w:color w:val="000000"/>
        </w:rPr>
        <w:drawing>
          <wp:inline distT="0" distB="0" distL="0" distR="0" wp14:anchorId="543CD988" wp14:editId="3D7220E1">
            <wp:extent cx="3873927" cy="3581795"/>
            <wp:effectExtent l="0" t="0" r="0" b="0"/>
            <wp:docPr id="206497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8110" name=""/>
                    <pic:cNvPicPr/>
                  </pic:nvPicPr>
                  <pic:blipFill>
                    <a:blip r:embed="rId44"/>
                    <a:stretch>
                      <a:fillRect/>
                    </a:stretch>
                  </pic:blipFill>
                  <pic:spPr>
                    <a:xfrm>
                      <a:off x="0" y="0"/>
                      <a:ext cx="3873927" cy="3581795"/>
                    </a:xfrm>
                    <a:prstGeom prst="rect">
                      <a:avLst/>
                    </a:prstGeom>
                  </pic:spPr>
                </pic:pic>
              </a:graphicData>
            </a:graphic>
          </wp:inline>
        </w:drawing>
      </w:r>
    </w:p>
    <w:p w14:paraId="7197AE0F" w14:textId="7A2E9EBC" w:rsidR="00F64BAA" w:rsidRPr="00F64BAA" w:rsidRDefault="00F64BAA" w:rsidP="00F64BAA">
      <w:pPr>
        <w:spacing w:line="480" w:lineRule="auto"/>
        <w:ind w:firstLine="720"/>
      </w:pPr>
      <w:r w:rsidRPr="00F64BAA">
        <w:t xml:space="preserve">The study </w:t>
      </w:r>
      <w:r w:rsidR="0053019A">
        <w:t>is</w:t>
      </w:r>
      <w:r w:rsidRPr="00F64BAA">
        <w:t xml:space="preserve"> based on satellite imagery taken over downtown Philadelphia. Research areas </w:t>
      </w:r>
      <w:r w:rsidR="0053019A" w:rsidRPr="00F64BAA">
        <w:t>include</w:t>
      </w:r>
      <w:r w:rsidRPr="00F64BAA">
        <w:t xml:space="preserve"> 11.67 square kilometers with </w:t>
      </w:r>
      <w:r w:rsidR="0053019A" w:rsidRPr="00F64BAA">
        <w:t>latitude</w:t>
      </w:r>
      <w:r w:rsidRPr="00F64BAA">
        <w:t xml:space="preserve"> and longitude shown </w:t>
      </w:r>
      <w:r>
        <w:t>in Figure 21</w:t>
      </w:r>
      <w:r w:rsidRPr="00F64BAA">
        <w:t xml:space="preserve"> (-75.1554444171089813,</w:t>
      </w:r>
      <w:r w:rsidR="00F7299D">
        <w:t xml:space="preserve"> </w:t>
      </w:r>
      <w:r w:rsidRPr="00F64BAA">
        <w:t>39.9454890288090994,</w:t>
      </w:r>
      <w:r w:rsidR="00F7299D">
        <w:t xml:space="preserve"> </w:t>
      </w:r>
      <w:r w:rsidRPr="00F64BAA">
        <w:t>-75.1415309158855820,</w:t>
      </w:r>
      <w:r w:rsidR="00F7299D">
        <w:t xml:space="preserve"> </w:t>
      </w:r>
      <w:r w:rsidRPr="00F64BAA">
        <w:t xml:space="preserve">39.9549885451272928). A subset of the selected region </w:t>
      </w:r>
      <w:r w:rsidR="00CA1D4D">
        <w:t xml:space="preserve">is </w:t>
      </w:r>
      <w:r w:rsidRPr="00F64BAA">
        <w:t xml:space="preserve">considered for </w:t>
      </w:r>
      <w:r w:rsidR="00CA1D4D">
        <w:t xml:space="preserve">the </w:t>
      </w:r>
      <w:r w:rsidRPr="00F64BAA">
        <w:t xml:space="preserve">sample. </w:t>
      </w:r>
    </w:p>
    <w:p w14:paraId="50FAC05F" w14:textId="4402D062" w:rsidR="00167573" w:rsidRDefault="00167573" w:rsidP="00C50DAE">
      <w:pPr>
        <w:pStyle w:val="Heading2"/>
      </w:pPr>
      <w:bookmarkStart w:id="207" w:name="_Toc164865779"/>
      <w:bookmarkStart w:id="208" w:name="_Toc169701555"/>
      <w:commentRangeStart w:id="209"/>
      <w:commentRangeStart w:id="210"/>
      <w:r>
        <w:t>Materials or Instrumentation</w:t>
      </w:r>
      <w:commentRangeEnd w:id="209"/>
      <w:r>
        <w:rPr>
          <w:rStyle w:val="CommentReference"/>
        </w:rPr>
        <w:commentReference w:id="209"/>
      </w:r>
      <w:commentRangeEnd w:id="210"/>
      <w:r>
        <w:rPr>
          <w:rStyle w:val="CommentReference"/>
        </w:rPr>
        <w:commentReference w:id="210"/>
      </w:r>
      <w:bookmarkEnd w:id="207"/>
      <w:bookmarkEnd w:id="208"/>
    </w:p>
    <w:p w14:paraId="3B010729" w14:textId="05FFBF01" w:rsidR="00F77EC6" w:rsidRDefault="00D51222" w:rsidP="00F77EC6">
      <w:pPr>
        <w:spacing w:before="100" w:beforeAutospacing="1" w:after="100" w:afterAutospacing="1" w:line="480" w:lineRule="auto"/>
        <w:ind w:firstLine="720"/>
        <w:rPr>
          <w:rFonts w:eastAsia="Times New Roman" w:cs="Times New Roman"/>
          <w:szCs w:val="24"/>
        </w:rPr>
      </w:pPr>
      <w:r>
        <w:rPr>
          <w:rFonts w:eastAsia="Times New Roman" w:cs="Times New Roman"/>
          <w:szCs w:val="24"/>
        </w:rPr>
        <w:t>F</w:t>
      </w:r>
      <w:r w:rsidR="00F77EC6" w:rsidRPr="00F77EC6">
        <w:rPr>
          <w:rFonts w:eastAsia="Times New Roman" w:cs="Times New Roman"/>
          <w:szCs w:val="24"/>
        </w:rPr>
        <w:t>igure</w:t>
      </w:r>
      <w:r>
        <w:rPr>
          <w:rFonts w:eastAsia="Times New Roman" w:cs="Times New Roman"/>
          <w:szCs w:val="24"/>
        </w:rPr>
        <w:t xml:space="preserve"> 2</w:t>
      </w:r>
      <w:r w:rsidR="00A049CA">
        <w:rPr>
          <w:rFonts w:eastAsia="Times New Roman" w:cs="Times New Roman"/>
          <w:szCs w:val="24"/>
        </w:rPr>
        <w:t>2</w:t>
      </w:r>
      <w:r w:rsidR="00F77EC6" w:rsidRPr="00F77EC6">
        <w:rPr>
          <w:rFonts w:eastAsia="Times New Roman" w:cs="Times New Roman"/>
          <w:szCs w:val="24"/>
        </w:rPr>
        <w:t xml:space="preserve"> shows how the </w:t>
      </w:r>
      <w:r w:rsidR="0053019A">
        <w:rPr>
          <w:rFonts w:eastAsia="Times New Roman" w:cs="Times New Roman"/>
          <w:szCs w:val="24"/>
        </w:rPr>
        <w:t>G</w:t>
      </w:r>
      <w:r w:rsidR="00F77EC6" w:rsidRPr="00F77EC6">
        <w:rPr>
          <w:rFonts w:eastAsia="Times New Roman" w:cs="Times New Roman"/>
          <w:szCs w:val="24"/>
        </w:rPr>
        <w:t>oogle collects the images using the google car.</w:t>
      </w:r>
    </w:p>
    <w:p w14:paraId="1589F9E8" w14:textId="7E2673D4" w:rsidR="00D51222" w:rsidRPr="00F77EC6" w:rsidRDefault="00D51222" w:rsidP="00D51222">
      <w:pPr>
        <w:pStyle w:val="Caption"/>
        <w:rPr>
          <w:rFonts w:eastAsia="Times New Roman" w:cs="Times New Roman"/>
          <w:szCs w:val="24"/>
        </w:rPr>
      </w:pPr>
      <w:bookmarkStart w:id="211" w:name="_Toc169701693"/>
      <w:r w:rsidRPr="00CE5A8E">
        <w:rPr>
          <w:b/>
          <w:bCs/>
        </w:rPr>
        <w:lastRenderedPageBreak/>
        <w:t xml:space="preserve">Figure </w:t>
      </w:r>
      <w:r w:rsidRPr="00CE5A8E">
        <w:rPr>
          <w:b/>
          <w:bCs/>
        </w:rPr>
        <w:fldChar w:fldCharType="begin"/>
      </w:r>
      <w:r w:rsidRPr="00CE5A8E">
        <w:rPr>
          <w:b/>
          <w:bCs/>
        </w:rPr>
        <w:instrText xml:space="preserve"> SEQ Figure \* ARABIC </w:instrText>
      </w:r>
      <w:r w:rsidRPr="00CE5A8E">
        <w:rPr>
          <w:b/>
          <w:bCs/>
        </w:rPr>
        <w:fldChar w:fldCharType="separate"/>
      </w:r>
      <w:r w:rsidR="00F64BAA">
        <w:rPr>
          <w:b/>
          <w:bCs/>
          <w:noProof/>
        </w:rPr>
        <w:t>22</w:t>
      </w:r>
      <w:r w:rsidRPr="00CE5A8E">
        <w:rPr>
          <w:b/>
          <w:bCs/>
        </w:rPr>
        <w:fldChar w:fldCharType="end"/>
      </w:r>
      <w:r w:rsidRPr="00D51222">
        <w:rPr>
          <w:b/>
          <w:bCs/>
        </w:rPr>
        <w:t xml:space="preserve"> </w:t>
      </w:r>
      <w:r w:rsidR="00CE5A8E">
        <w:rPr>
          <w:b/>
          <w:bCs/>
        </w:rPr>
        <w:br/>
      </w:r>
      <w:r w:rsidRPr="00D51222">
        <w:rPr>
          <w:rFonts w:eastAsia="Times New Roman" w:cs="Times New Roman"/>
          <w:i/>
          <w:iCs w:val="0"/>
          <w:szCs w:val="24"/>
        </w:rPr>
        <w:t xml:space="preserve">Glimpse of How Aerial and Street </w:t>
      </w:r>
      <w:r w:rsidR="004B58F6">
        <w:rPr>
          <w:rFonts w:eastAsia="Times New Roman" w:cs="Times New Roman"/>
          <w:i/>
          <w:iCs w:val="0"/>
          <w:szCs w:val="24"/>
        </w:rPr>
        <w:t>V</w:t>
      </w:r>
      <w:r w:rsidRPr="00D51222">
        <w:rPr>
          <w:rFonts w:eastAsia="Times New Roman" w:cs="Times New Roman"/>
          <w:i/>
          <w:iCs w:val="0"/>
          <w:szCs w:val="24"/>
        </w:rPr>
        <w:t>iew Images Collected by Google</w:t>
      </w:r>
      <w:bookmarkEnd w:id="211"/>
    </w:p>
    <w:p w14:paraId="73C345B4" w14:textId="1D3F5603" w:rsidR="0047774B" w:rsidRDefault="00F77EC6" w:rsidP="00F77EC6">
      <w:pPr>
        <w:spacing w:after="0" w:line="480" w:lineRule="auto"/>
        <w:ind w:firstLine="720"/>
        <w:contextualSpacing/>
      </w:pPr>
      <w:r>
        <w:rPr>
          <w:noProof/>
        </w:rPr>
        <w:drawing>
          <wp:inline distT="0" distB="0" distL="0" distR="0" wp14:anchorId="78799154" wp14:editId="65770404">
            <wp:extent cx="5785100" cy="2714625"/>
            <wp:effectExtent l="0" t="0" r="6350" b="0"/>
            <wp:docPr id="9572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8455" cy="2716199"/>
                    </a:xfrm>
                    <a:prstGeom prst="rect">
                      <a:avLst/>
                    </a:prstGeom>
                    <a:noFill/>
                    <a:ln>
                      <a:noFill/>
                    </a:ln>
                  </pic:spPr>
                </pic:pic>
              </a:graphicData>
            </a:graphic>
          </wp:inline>
        </w:drawing>
      </w:r>
    </w:p>
    <w:p w14:paraId="631D6676" w14:textId="17D642C5" w:rsidR="00F77EC6" w:rsidRPr="00F77EC6" w:rsidRDefault="00F77EC6" w:rsidP="00F77EC6">
      <w:r w:rsidRPr="00F77EC6">
        <w:rPr>
          <w:rStyle w:val="Heading4Char"/>
        </w:rPr>
        <w:t>Imagery Sources.</w:t>
      </w:r>
      <w:r>
        <w:t xml:space="preserve"> </w:t>
      </w:r>
      <w:r w:rsidRPr="00F77EC6">
        <w:rPr>
          <w:rFonts w:eastAsia="Times New Roman" w:cs="Times New Roman"/>
          <w:szCs w:val="24"/>
        </w:rPr>
        <w:t>High-resolution Google Street View and aerial images (Google for Developers Maps Static API, n.d.; Google for Developers Street View Static API Overview, n.d.).</w:t>
      </w:r>
    </w:p>
    <w:p w14:paraId="1E314B29" w14:textId="23E191B4" w:rsidR="00F77EC6" w:rsidRPr="00F77EC6" w:rsidRDefault="00F77EC6" w:rsidP="00F77EC6">
      <w:r w:rsidRPr="00F77EC6">
        <w:rPr>
          <w:rStyle w:val="Heading4Char"/>
        </w:rPr>
        <w:t>Data Collection APIs.</w:t>
      </w:r>
      <w:r>
        <w:t xml:space="preserve"> </w:t>
      </w:r>
      <w:r w:rsidRPr="00F77EC6">
        <w:t xml:space="preserve">Google Maps API </w:t>
      </w:r>
      <w:r w:rsidR="0053019A">
        <w:t>is used to collect</w:t>
      </w:r>
      <w:r w:rsidRPr="00F77EC6">
        <w:t xml:space="preserve"> street views and aerial imagery (Google for Developers Maps Static API, n.d.; Google for Developers Street View Static API Overview, n.d.).</w:t>
      </w:r>
    </w:p>
    <w:p w14:paraId="4DA5CBB2" w14:textId="2A487863" w:rsidR="00F77EC6" w:rsidRPr="00F77EC6" w:rsidRDefault="00F77EC6" w:rsidP="00F77EC6">
      <w:r w:rsidRPr="00F77EC6">
        <w:rPr>
          <w:rStyle w:val="Heading4Char"/>
        </w:rPr>
        <w:t>Validation Data.</w:t>
      </w:r>
      <w:r w:rsidRPr="00F77EC6">
        <w:t xml:space="preserve"> LiDAR and UAV datasets for benchmarking and validation purposes (OCM Partners, 2024; Philadelphia Lidar - LAS Files 2022 {2022} - Big Ten Academic Alliance Geoportal, 2022).</w:t>
      </w:r>
    </w:p>
    <w:p w14:paraId="2C4556B0" w14:textId="3556D700" w:rsidR="00F77EC6" w:rsidRPr="00F77EC6" w:rsidRDefault="00F77EC6" w:rsidP="00F77EC6">
      <w:r w:rsidRPr="00F77EC6">
        <w:rPr>
          <w:rStyle w:val="Heading4Char"/>
        </w:rPr>
        <w:t>Machine Learning Tools.</w:t>
      </w:r>
      <w:r>
        <w:t xml:space="preserve"> </w:t>
      </w:r>
      <w:r w:rsidR="00DA0D23" w:rsidRPr="00DA0D23">
        <w:t>Software libraries and Neural Network models are used to develop instance segmentation models and image processing (e.g., TensorFlow, PyTorch with Mask R-CNN, YOLO v8).</w:t>
      </w:r>
    </w:p>
    <w:p w14:paraId="6591259E" w14:textId="47C79727" w:rsidR="00F77EC6" w:rsidRPr="00F77EC6" w:rsidRDefault="00F77EC6" w:rsidP="00F77EC6">
      <w:r w:rsidRPr="00F77EC6">
        <w:rPr>
          <w:rStyle w:val="Heading4Char"/>
        </w:rPr>
        <w:t>GIS Software.</w:t>
      </w:r>
      <w:r>
        <w:t xml:space="preserve"> </w:t>
      </w:r>
      <w:r w:rsidRPr="00D83E1D">
        <w:t>For spatial analysis and comparison with traditional data sources. (e.g., Quantum Geographic Information System (QGIS) (QGIS Development Team, 2021), Google Earth engine for data analysis and mapping). </w:t>
      </w:r>
    </w:p>
    <w:p w14:paraId="277A3C77" w14:textId="77777777" w:rsidR="00167573" w:rsidRDefault="00167573" w:rsidP="008E636A">
      <w:pPr>
        <w:spacing w:after="0" w:line="480" w:lineRule="auto"/>
        <w:contextualSpacing/>
      </w:pPr>
    </w:p>
    <w:p w14:paraId="73504FF5" w14:textId="77777777" w:rsidR="0053019A" w:rsidRDefault="0053019A" w:rsidP="008E636A">
      <w:pPr>
        <w:spacing w:after="0" w:line="480" w:lineRule="auto"/>
        <w:contextualSpacing/>
      </w:pPr>
    </w:p>
    <w:p w14:paraId="6EE364C2" w14:textId="77777777" w:rsidR="0053019A" w:rsidRPr="00887A22" w:rsidRDefault="0053019A" w:rsidP="008E636A">
      <w:pPr>
        <w:spacing w:after="0" w:line="480" w:lineRule="auto"/>
        <w:contextualSpacing/>
      </w:pPr>
    </w:p>
    <w:p w14:paraId="176E6531" w14:textId="6D0B1AA3" w:rsidR="00167573" w:rsidRPr="003B5887" w:rsidRDefault="003B5887" w:rsidP="00167573">
      <w:pPr>
        <w:pStyle w:val="Heading2"/>
      </w:pPr>
      <w:bookmarkStart w:id="212" w:name="_Toc164865783"/>
      <w:bookmarkStart w:id="213" w:name="_Toc169701556"/>
      <w:commentRangeStart w:id="214"/>
      <w:r w:rsidRPr="003B5887">
        <w:rPr>
          <w:rFonts w:cs="Times New Roman"/>
          <w:szCs w:val="24"/>
        </w:rPr>
        <w:lastRenderedPageBreak/>
        <w:t>Assumptions in the Construction of Digital Twin Representation of Foliage</w:t>
      </w:r>
      <w:r w:rsidR="00167573" w:rsidRPr="003B5887">
        <w:t xml:space="preserve"> </w:t>
      </w:r>
      <w:commentRangeEnd w:id="214"/>
      <w:r w:rsidR="00167573" w:rsidRPr="003B5887">
        <w:rPr>
          <w:rStyle w:val="CommentReference"/>
          <w:szCs w:val="20"/>
        </w:rPr>
        <w:commentReference w:id="214"/>
      </w:r>
      <w:bookmarkEnd w:id="212"/>
      <w:bookmarkEnd w:id="213"/>
    </w:p>
    <w:p w14:paraId="07099C86" w14:textId="0FFE0B0C" w:rsidR="00424335" w:rsidRPr="00424335" w:rsidRDefault="00424335" w:rsidP="00424335">
      <w:pPr>
        <w:pStyle w:val="Caption"/>
        <w:rPr>
          <w:rFonts w:eastAsia="Times New Roman" w:cs="Times New Roman"/>
          <w:i/>
          <w:iCs w:val="0"/>
          <w:szCs w:val="24"/>
        </w:rPr>
      </w:pPr>
      <w:bookmarkStart w:id="215" w:name="_Toc169701694"/>
      <w:r w:rsidRPr="00424335">
        <w:rPr>
          <w:b/>
          <w:bCs/>
        </w:rPr>
        <w:t xml:space="preserve">Figure </w:t>
      </w:r>
      <w:r w:rsidRPr="00424335">
        <w:rPr>
          <w:b/>
          <w:bCs/>
        </w:rPr>
        <w:fldChar w:fldCharType="begin"/>
      </w:r>
      <w:r w:rsidRPr="00424335">
        <w:rPr>
          <w:b/>
          <w:bCs/>
        </w:rPr>
        <w:instrText xml:space="preserve"> SEQ Figure \* ARABIC </w:instrText>
      </w:r>
      <w:r w:rsidRPr="00424335">
        <w:rPr>
          <w:b/>
          <w:bCs/>
        </w:rPr>
        <w:fldChar w:fldCharType="separate"/>
      </w:r>
      <w:r w:rsidR="00F64BAA">
        <w:rPr>
          <w:b/>
          <w:bCs/>
          <w:noProof/>
        </w:rPr>
        <w:t>23</w:t>
      </w:r>
      <w:r w:rsidRPr="00424335">
        <w:rPr>
          <w:b/>
          <w:bCs/>
        </w:rPr>
        <w:fldChar w:fldCharType="end"/>
      </w:r>
      <w:r>
        <w:t xml:space="preserve"> </w:t>
      </w:r>
      <w:r w:rsidR="00CE5A8E">
        <w:br/>
      </w:r>
      <w:r w:rsidRPr="00424335">
        <w:rPr>
          <w:i/>
          <w:iCs w:val="0"/>
        </w:rPr>
        <w:t>Assumptions</w:t>
      </w:r>
      <w:r>
        <w:rPr>
          <w:i/>
          <w:iCs w:val="0"/>
        </w:rPr>
        <w:t xml:space="preserve">, </w:t>
      </w:r>
      <w:r w:rsidRPr="00424335">
        <w:rPr>
          <w:i/>
          <w:iCs w:val="0"/>
        </w:rPr>
        <w:t>Limitations</w:t>
      </w:r>
      <w:r>
        <w:rPr>
          <w:i/>
          <w:iCs w:val="0"/>
        </w:rPr>
        <w:t xml:space="preserve">, and </w:t>
      </w:r>
      <w:r w:rsidRPr="00424335">
        <w:rPr>
          <w:i/>
          <w:iCs w:val="0"/>
        </w:rPr>
        <w:t>Delimitations</w:t>
      </w:r>
      <w:r>
        <w:rPr>
          <w:i/>
          <w:iCs w:val="0"/>
        </w:rPr>
        <w:t xml:space="preserve"> in the construction of DTRF</w:t>
      </w:r>
      <w:bookmarkEnd w:id="215"/>
    </w:p>
    <w:p w14:paraId="1C514459" w14:textId="73E7ACC5" w:rsidR="00424335" w:rsidRDefault="00424335" w:rsidP="00424335">
      <w:pPr>
        <w:spacing w:after="0" w:line="480" w:lineRule="auto"/>
        <w:contextualSpacing/>
        <w:rPr>
          <w:rFonts w:eastAsia="Times New Roman" w:cs="Times New Roman"/>
          <w:szCs w:val="24"/>
        </w:rPr>
      </w:pPr>
      <w:r>
        <w:rPr>
          <w:noProof/>
        </w:rPr>
        <w:drawing>
          <wp:inline distT="0" distB="0" distL="0" distR="0" wp14:anchorId="457DC09D" wp14:editId="6D3DB8CE">
            <wp:extent cx="5943600" cy="3400425"/>
            <wp:effectExtent l="0" t="0" r="0" b="9525"/>
            <wp:docPr id="1128802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8A1CA8" w14:textId="66EDD3FB" w:rsidR="00424335" w:rsidRDefault="0053019A" w:rsidP="00424335">
      <w:pPr>
        <w:spacing w:after="0" w:line="480" w:lineRule="auto"/>
        <w:ind w:firstLine="720"/>
        <w:contextualSpacing/>
        <w:rPr>
          <w:rFonts w:eastAsia="Times New Roman" w:cs="Times New Roman"/>
          <w:szCs w:val="24"/>
        </w:rPr>
      </w:pPr>
      <w:r w:rsidRPr="0053019A">
        <w:rPr>
          <w:rFonts w:eastAsia="Times New Roman" w:cs="Times New Roman"/>
          <w:szCs w:val="24"/>
        </w:rPr>
        <w:t>The accuracy, feasibility, and practicality of a digital twin representation of foliage depend on several assumptions, limitations, and delimitations. The accuracy, feasibility, and practicality of a digital twin representation of foliage depend on several assumptions, limitations, and delimitations</w:t>
      </w:r>
      <w:r w:rsidR="00A049CA">
        <w:rPr>
          <w:rFonts w:eastAsia="Times New Roman" w:cs="Times New Roman"/>
          <w:szCs w:val="24"/>
        </w:rPr>
        <w:t xml:space="preserve"> (Figure 23)</w:t>
      </w:r>
      <w:r w:rsidR="00424335" w:rsidRPr="003B5887">
        <w:rPr>
          <w:rFonts w:eastAsia="Times New Roman" w:cs="Times New Roman"/>
          <w:szCs w:val="24"/>
        </w:rPr>
        <w:t xml:space="preserve">. </w:t>
      </w:r>
    </w:p>
    <w:p w14:paraId="1B946690" w14:textId="77E1C423" w:rsidR="00545BAE" w:rsidRPr="00424335" w:rsidRDefault="00424335" w:rsidP="00424335">
      <w:pPr>
        <w:spacing w:after="0" w:line="480" w:lineRule="auto"/>
        <w:ind w:firstLine="720"/>
        <w:contextualSpacing/>
        <w:rPr>
          <w:rFonts w:eastAsia="Times New Roman" w:cs="Times New Roman"/>
          <w:szCs w:val="24"/>
        </w:rPr>
      </w:pPr>
      <w:r w:rsidRPr="003B5887">
        <w:rPr>
          <w:rFonts w:eastAsia="Times New Roman" w:cs="Times New Roman"/>
          <w:szCs w:val="24"/>
        </w:rPr>
        <w:t>The</w:t>
      </w:r>
      <w:r>
        <w:rPr>
          <w:rFonts w:eastAsia="Times New Roman" w:cs="Times New Roman"/>
          <w:szCs w:val="24"/>
        </w:rPr>
        <w:t xml:space="preserve"> below</w:t>
      </w:r>
      <w:r w:rsidRPr="003B5887">
        <w:rPr>
          <w:rFonts w:eastAsia="Times New Roman" w:cs="Times New Roman"/>
          <w:szCs w:val="24"/>
        </w:rPr>
        <w:t xml:space="preserve"> assumptions guide the development process and help in setting realistic expectations:</w:t>
      </w:r>
    </w:p>
    <w:p w14:paraId="0BC4C828" w14:textId="2806BBAB" w:rsidR="003B5887" w:rsidRPr="003B5887" w:rsidRDefault="003B5887" w:rsidP="008D65BE">
      <w:pPr>
        <w:pStyle w:val="Heading3"/>
        <w:rPr>
          <w:rFonts w:eastAsia="Times New Roman"/>
        </w:rPr>
      </w:pPr>
      <w:r w:rsidRPr="003B5887">
        <w:rPr>
          <w:rFonts w:eastAsia="Times New Roman"/>
        </w:rPr>
        <w:t>Data Availability and Quality</w:t>
      </w:r>
    </w:p>
    <w:p w14:paraId="045E1B42" w14:textId="0265FEEB" w:rsidR="008D65BE" w:rsidRPr="003B5887" w:rsidRDefault="008D65BE" w:rsidP="008D65BE">
      <w:pPr>
        <w:spacing w:after="0" w:line="480" w:lineRule="auto"/>
        <w:ind w:firstLine="720"/>
        <w:textAlignment w:val="center"/>
        <w:rPr>
          <w:rFonts w:eastAsia="Times New Roman" w:cs="Times New Roman"/>
          <w:szCs w:val="24"/>
        </w:rPr>
      </w:pPr>
      <w:r>
        <w:t xml:space="preserve">Assumes access to high-resolution aerial or satellite images that clearly distinguish individual foliage or vegetation. Ensures that data is collected consistently over time and space, </w:t>
      </w:r>
      <w:r>
        <w:lastRenderedPageBreak/>
        <w:t>ensuring uniformity in datasets. The imagery is assumed to have accurate geospatial metadata (latitude, longitude, altitude, etc.) for precise georeferencing.</w:t>
      </w:r>
    </w:p>
    <w:p w14:paraId="70A2243F" w14:textId="5DCCF198" w:rsidR="003B5887" w:rsidRPr="003B5887" w:rsidRDefault="003B5887" w:rsidP="008D65BE">
      <w:pPr>
        <w:pStyle w:val="Heading3"/>
        <w:rPr>
          <w:rFonts w:eastAsia="Times New Roman"/>
        </w:rPr>
      </w:pPr>
      <w:r w:rsidRPr="003B5887">
        <w:rPr>
          <w:rFonts w:eastAsia="Times New Roman"/>
        </w:rPr>
        <w:t>Technological Capabilities</w:t>
      </w:r>
    </w:p>
    <w:p w14:paraId="2812BDE8" w14:textId="20879A70" w:rsidR="008D65BE" w:rsidRPr="003B5887" w:rsidRDefault="008D65BE" w:rsidP="008D65BE">
      <w:pPr>
        <w:spacing w:after="0" w:line="480" w:lineRule="auto"/>
        <w:ind w:firstLine="720"/>
        <w:textAlignment w:val="center"/>
        <w:rPr>
          <w:rFonts w:eastAsia="Times New Roman" w:cs="Times New Roman"/>
          <w:szCs w:val="24"/>
        </w:rPr>
      </w:pPr>
      <w:r>
        <w:t xml:space="preserve">Nevertheless, processing large datasets can pose several challenges. Obtaining and maintaining high-performance computing systems, which can be expensive, is one of the major challenges. Furthermore, processing large datasets can also strain the system's storage capacity and bandwidth, resulting in bottlenecks and slower processing times. Assumes access to sufficient computational resources, including high-performance computing systems, for </w:t>
      </w:r>
      <w:r>
        <w:rPr>
          <w:rStyle w:val="issue-underline"/>
        </w:rPr>
        <w:t>processing</w:t>
      </w:r>
      <w:r>
        <w:t xml:space="preserve"> large datasets and running complex algorithms.</w:t>
      </w:r>
    </w:p>
    <w:p w14:paraId="0A45E9D4" w14:textId="657AC80D" w:rsidR="003B5887" w:rsidRPr="003B5887" w:rsidRDefault="003B5887" w:rsidP="008D65BE">
      <w:pPr>
        <w:pStyle w:val="Heading3"/>
        <w:rPr>
          <w:rFonts w:eastAsia="Times New Roman"/>
        </w:rPr>
      </w:pPr>
      <w:r w:rsidRPr="003B5887">
        <w:rPr>
          <w:rFonts w:eastAsia="Times New Roman"/>
        </w:rPr>
        <w:t>Modeling and Simulation</w:t>
      </w:r>
    </w:p>
    <w:p w14:paraId="69332032" w14:textId="77D22C9A" w:rsidR="008D65BE" w:rsidRPr="003B5887" w:rsidRDefault="008D65BE" w:rsidP="008D65BE">
      <w:pPr>
        <w:spacing w:after="0" w:line="480" w:lineRule="auto"/>
        <w:ind w:firstLine="720"/>
        <w:textAlignment w:val="center"/>
        <w:rPr>
          <w:rFonts w:eastAsia="Times New Roman" w:cs="Times New Roman"/>
          <w:szCs w:val="24"/>
        </w:rPr>
      </w:pPr>
      <w:r>
        <w:t>Assumes that the machine learning algorithms used (e.g., Mask R-CNN, YOLO) are capable of efficiently processing and analyzing large volumes of image data to identify and segment foliage accurately. Assumes that preprocessing steps are effective in enhancing image quality and reducing noise (e.g., artifact removal, standardization).</w:t>
      </w:r>
    </w:p>
    <w:p w14:paraId="73DE0C37" w14:textId="3789D717" w:rsidR="003B5887" w:rsidRPr="003B5887" w:rsidRDefault="003B5887" w:rsidP="008D65BE">
      <w:pPr>
        <w:pStyle w:val="Heading3"/>
        <w:rPr>
          <w:rFonts w:eastAsia="Times New Roman"/>
        </w:rPr>
      </w:pPr>
      <w:r w:rsidRPr="003B5887">
        <w:rPr>
          <w:rFonts w:eastAsia="Times New Roman"/>
        </w:rPr>
        <w:t>Geospatial Accuracy</w:t>
      </w:r>
    </w:p>
    <w:p w14:paraId="5EBB78D0" w14:textId="26C28777" w:rsidR="008D65BE" w:rsidRPr="003B5887" w:rsidRDefault="008D65BE" w:rsidP="008D65BE">
      <w:pPr>
        <w:spacing w:after="0" w:line="480" w:lineRule="auto"/>
        <w:ind w:firstLine="720"/>
        <w:textAlignment w:val="center"/>
        <w:rPr>
          <w:rFonts w:eastAsia="Times New Roman" w:cs="Times New Roman"/>
          <w:szCs w:val="24"/>
        </w:rPr>
      </w:pPr>
      <w:r>
        <w:t xml:space="preserve">Accurate foliage mapping is crucial for analyzing vegetation growth, monitoring changes over time, and understanding ecosystem dynamics. It enables researchers to accurately measure canopy cover, leaf area index, and biomass. These parameters are essential for studying plant health, biodiversity, and climate </w:t>
      </w:r>
      <w:r w:rsidR="00222F87">
        <w:t>change’s</w:t>
      </w:r>
      <w:r>
        <w:t xml:space="preserve"> impacts on vegetation. Additionally, precise foliage mapping allows for effective land management and decision-making in areas such as advanced network planning, agriculture, forestry, and urban planning. Assumes that the geospatial transformation from image coordinates to real-world coordinates is highly reliable, allowing for </w:t>
      </w:r>
      <w:r>
        <w:lastRenderedPageBreak/>
        <w:t>precise foliage mapping. Assumes the presence of stable reference points in the imagery for accurate alignment and comparison over time.</w:t>
      </w:r>
    </w:p>
    <w:p w14:paraId="00B9F87E" w14:textId="255A4E10" w:rsidR="003B5887" w:rsidRPr="003B5887" w:rsidRDefault="003B5887" w:rsidP="008D65BE">
      <w:pPr>
        <w:pStyle w:val="Heading3"/>
        <w:rPr>
          <w:rFonts w:eastAsia="Times New Roman"/>
        </w:rPr>
      </w:pPr>
      <w:r w:rsidRPr="003B5887">
        <w:rPr>
          <w:rFonts w:eastAsia="Times New Roman"/>
        </w:rPr>
        <w:t>Environmental Factors</w:t>
      </w:r>
    </w:p>
    <w:p w14:paraId="69EA2F64" w14:textId="7C88DF3A" w:rsidR="00B71C64" w:rsidRPr="003B5887" w:rsidRDefault="00B71C64" w:rsidP="00B71C64">
      <w:pPr>
        <w:spacing w:after="0" w:line="480" w:lineRule="auto"/>
        <w:ind w:firstLine="720"/>
        <w:textAlignment w:val="center"/>
        <w:rPr>
          <w:rFonts w:eastAsia="Times New Roman" w:cs="Times New Roman"/>
          <w:szCs w:val="24"/>
        </w:rPr>
      </w:pPr>
      <w:r>
        <w:t>Assumes stable environmental conditions during data capture, minimizing the impact of temporary changes (e.g., weather variations, seasonal variations) on the foliage representation. Assumes that vegetation growth patterns are consistent and predictable to some extent, allowing for accurate modeling over time.</w:t>
      </w:r>
    </w:p>
    <w:p w14:paraId="1174C85C" w14:textId="14718578" w:rsidR="003B5887" w:rsidRPr="003B5887" w:rsidRDefault="003B5887" w:rsidP="008D65BE">
      <w:pPr>
        <w:pStyle w:val="Heading3"/>
        <w:rPr>
          <w:rFonts w:eastAsia="Times New Roman"/>
        </w:rPr>
      </w:pPr>
      <w:r w:rsidRPr="003B5887">
        <w:rPr>
          <w:rFonts w:eastAsia="Times New Roman"/>
        </w:rPr>
        <w:t>Data Integration and Fusion</w:t>
      </w:r>
    </w:p>
    <w:p w14:paraId="3C396AF1" w14:textId="7220680A" w:rsidR="00B71C64" w:rsidRPr="003B5887" w:rsidRDefault="00B71C64" w:rsidP="00B71C64">
      <w:pPr>
        <w:spacing w:after="0" w:line="480" w:lineRule="auto"/>
        <w:ind w:firstLine="720"/>
        <w:textAlignment w:val="center"/>
        <w:rPr>
          <w:rFonts w:eastAsia="Times New Roman" w:cs="Times New Roman"/>
          <w:szCs w:val="24"/>
        </w:rPr>
      </w:pPr>
      <w:r>
        <w:t>Assumes that data from different sources (aerial images, street views) can be effectively integrated and harmonized to create a comprehensive digital twin. Assumes that temporal data from various sources are synchronized, allowing for accurate temporal analysis of foliage changes.</w:t>
      </w:r>
    </w:p>
    <w:p w14:paraId="116FDD08" w14:textId="621A1546" w:rsidR="003B5887" w:rsidRPr="003B5887" w:rsidRDefault="003B5887" w:rsidP="008D65BE">
      <w:pPr>
        <w:pStyle w:val="Heading3"/>
        <w:rPr>
          <w:rFonts w:eastAsia="Times New Roman"/>
        </w:rPr>
      </w:pPr>
      <w:r w:rsidRPr="003B5887">
        <w:rPr>
          <w:rFonts w:eastAsia="Times New Roman"/>
        </w:rPr>
        <w:t>Interpretability and Validation</w:t>
      </w:r>
    </w:p>
    <w:p w14:paraId="294F5404" w14:textId="4CEA3720" w:rsidR="003B5887" w:rsidRPr="003B5887" w:rsidRDefault="003B5887" w:rsidP="008D65BE">
      <w:pPr>
        <w:spacing w:after="0" w:line="480" w:lineRule="auto"/>
        <w:ind w:firstLine="720"/>
        <w:textAlignment w:val="center"/>
        <w:rPr>
          <w:rFonts w:eastAsia="Times New Roman" w:cs="Times New Roman"/>
          <w:szCs w:val="24"/>
        </w:rPr>
      </w:pPr>
      <w:r w:rsidRPr="003B5887">
        <w:rPr>
          <w:rFonts w:eastAsia="Times New Roman" w:cs="Times New Roman"/>
          <w:szCs w:val="24"/>
        </w:rPr>
        <w:t xml:space="preserve">Assumes that the machine learning models are interpretable, providing insights into how decisions are </w:t>
      </w:r>
      <w:r w:rsidR="00B71C64" w:rsidRPr="003B5887">
        <w:rPr>
          <w:rFonts w:eastAsia="Times New Roman" w:cs="Times New Roman"/>
          <w:szCs w:val="24"/>
        </w:rPr>
        <w:t>made</w:t>
      </w:r>
      <w:r w:rsidRPr="003B5887">
        <w:rPr>
          <w:rFonts w:eastAsia="Times New Roman" w:cs="Times New Roman"/>
          <w:szCs w:val="24"/>
        </w:rPr>
        <w:t xml:space="preserve"> and which features are most influential.</w:t>
      </w:r>
      <w:r w:rsidR="006D00D9">
        <w:rPr>
          <w:rFonts w:eastAsia="Times New Roman" w:cs="Times New Roman"/>
          <w:szCs w:val="24"/>
        </w:rPr>
        <w:t xml:space="preserve"> </w:t>
      </w:r>
      <w:r w:rsidRPr="003B5887">
        <w:rPr>
          <w:rFonts w:eastAsia="Times New Roman" w:cs="Times New Roman"/>
          <w:szCs w:val="24"/>
        </w:rPr>
        <w:t xml:space="preserve">Assumes the availability of ground truth </w:t>
      </w:r>
      <w:r w:rsidR="00B71C64">
        <w:rPr>
          <w:rFonts w:eastAsia="Times New Roman" w:cs="Times New Roman"/>
          <w:szCs w:val="24"/>
        </w:rPr>
        <w:t xml:space="preserve">LiDAR or UAV </w:t>
      </w:r>
      <w:r w:rsidRPr="003B5887">
        <w:rPr>
          <w:rFonts w:eastAsia="Times New Roman" w:cs="Times New Roman"/>
          <w:szCs w:val="24"/>
        </w:rPr>
        <w:t>data for validating the accuracy and reliability of the digital twin.</w:t>
      </w:r>
    </w:p>
    <w:p w14:paraId="104F508C" w14:textId="1DAEFF9D" w:rsidR="003B5887" w:rsidRPr="003B5887" w:rsidRDefault="003B5887" w:rsidP="008D65BE">
      <w:pPr>
        <w:pStyle w:val="Heading3"/>
        <w:rPr>
          <w:rFonts w:eastAsia="Times New Roman"/>
        </w:rPr>
      </w:pPr>
      <w:r w:rsidRPr="003B5887">
        <w:rPr>
          <w:rFonts w:eastAsia="Times New Roman"/>
        </w:rPr>
        <w:t>Iterative Improvement</w:t>
      </w:r>
    </w:p>
    <w:p w14:paraId="02922B03" w14:textId="1DC51036" w:rsidR="00071A1D" w:rsidRPr="00071A1D" w:rsidRDefault="003B5887" w:rsidP="00071A1D">
      <w:pPr>
        <w:spacing w:after="0" w:line="480" w:lineRule="auto"/>
        <w:ind w:firstLine="720"/>
        <w:textAlignment w:val="center"/>
        <w:rPr>
          <w:rFonts w:eastAsia="Times New Roman" w:cs="Times New Roman"/>
          <w:szCs w:val="24"/>
        </w:rPr>
      </w:pPr>
      <w:r w:rsidRPr="003B5887">
        <w:rPr>
          <w:rFonts w:eastAsia="Times New Roman" w:cs="Times New Roman"/>
          <w:szCs w:val="24"/>
        </w:rPr>
        <w:t>Assumes an iterative process where the digital twin is continually refined and improved based on new data, feedback, and advancements in technology.</w:t>
      </w:r>
      <w:r w:rsidR="006D00D9">
        <w:rPr>
          <w:rFonts w:eastAsia="Times New Roman" w:cs="Times New Roman"/>
          <w:szCs w:val="24"/>
        </w:rPr>
        <w:t xml:space="preserve"> </w:t>
      </w:r>
      <w:r w:rsidR="0053019A" w:rsidRPr="0053019A">
        <w:rPr>
          <w:rFonts w:eastAsia="Times New Roman" w:cs="Times New Roman"/>
          <w:szCs w:val="24"/>
        </w:rPr>
        <w:t>Assumes the availability of ground truth LiDAR or UAV data to validate the accuracy and reliability of the digital twin.</w:t>
      </w:r>
    </w:p>
    <w:p w14:paraId="5EB541EB" w14:textId="651BC857" w:rsidR="00222F87" w:rsidRPr="00071A1D" w:rsidRDefault="00071A1D" w:rsidP="00071A1D">
      <w:pPr>
        <w:pStyle w:val="Heading2"/>
        <w:rPr>
          <w:rFonts w:cs="Times New Roman"/>
          <w:szCs w:val="24"/>
        </w:rPr>
      </w:pPr>
      <w:bookmarkStart w:id="216" w:name="_Toc169701557"/>
      <w:r>
        <w:rPr>
          <w:rFonts w:cs="Times New Roman"/>
          <w:szCs w:val="24"/>
        </w:rPr>
        <w:t>L</w:t>
      </w:r>
      <w:r w:rsidR="00222F87" w:rsidRPr="00222F87">
        <w:t>imitations in the Construction of Digital Twin Representation of Foliage</w:t>
      </w:r>
      <w:bookmarkEnd w:id="216"/>
    </w:p>
    <w:p w14:paraId="78F549CE" w14:textId="77777777" w:rsidR="0053019A" w:rsidRPr="0053019A" w:rsidRDefault="0053019A" w:rsidP="0053019A">
      <w:pPr>
        <w:spacing w:after="0" w:line="480" w:lineRule="auto"/>
        <w:ind w:firstLine="720"/>
        <w:textAlignment w:val="center"/>
        <w:rPr>
          <w:color w:val="000000"/>
        </w:rPr>
      </w:pPr>
      <w:r w:rsidRPr="0053019A">
        <w:rPr>
          <w:color w:val="000000"/>
        </w:rPr>
        <w:t xml:space="preserve">Availability and resolution of satellite/street view imagery might vary across different locations. LiDAR and UAV data as benchmarks are assumed to be error-free, which may not </w:t>
      </w:r>
      <w:r w:rsidRPr="0053019A">
        <w:rPr>
          <w:color w:val="000000"/>
        </w:rPr>
        <w:lastRenderedPageBreak/>
        <w:t>always be the case. In the current study, DTRF is built based on the aerial imagery identified vegetation/foliage with a height of the tree set to 12 meters.</w:t>
      </w:r>
    </w:p>
    <w:p w14:paraId="0603CAE9" w14:textId="5ADF86A9" w:rsidR="00222F87" w:rsidRPr="00222F87" w:rsidRDefault="0053019A" w:rsidP="0053019A">
      <w:pPr>
        <w:spacing w:after="0" w:line="480" w:lineRule="auto"/>
        <w:ind w:firstLine="720"/>
        <w:textAlignment w:val="center"/>
        <w:rPr>
          <w:rFonts w:eastAsia="Times New Roman" w:cs="Times New Roman"/>
          <w:szCs w:val="24"/>
        </w:rPr>
      </w:pPr>
      <w:r w:rsidRPr="0053019A">
        <w:rPr>
          <w:color w:val="000000"/>
        </w:rPr>
        <w:t>Not all regions may have high-resolution aerial or satellite imagery available, which can limit the detail and accuracy of the foliage representation. Variations in data collection methods, times, and conditions can introduce inconsistencies that affect the accuracy and comparability of the digital twin. Images may contain noise and artifacts that are difficult to fully eliminate during preprocessing, potentially affecting the quality of the digital twin. Constructing and maintaining a digital twin requires significant computational resources, which may not be readily available to all organizations or projects. The capabilities of sensors (e.g., resolution, range) can limit the detail and accuracy of the data collected, particularly in densely vegetated or obstructed areas. Machine learning models, such as Mask R-CNN or YOLO, keep training for the new areas as the foliage or vegetation changes across</w:t>
      </w:r>
      <w:r w:rsidR="00DA0D23">
        <w:rPr>
          <w:color w:val="000000"/>
        </w:rPr>
        <w:t xml:space="preserve"> and</w:t>
      </w:r>
      <w:r w:rsidRPr="0053019A">
        <w:rPr>
          <w:color w:val="000000"/>
        </w:rPr>
        <w:t xml:space="preserve"> may not always perform optimally, especially in complex or diverse environments where foliage characteristics vary widely. Transforming image coordinates to real-world coordinates can introduce errors, especially if reference points are not stable or accurately identified. Environmental changes over time (e.g., seasonal variations and weather events) can complicate the accurate tracking and representation of foliage. Integrating data from various sources (e.g., aerial images, LiDAR, street views) can be challenging due to differences in resolution, scale, and formats. Ensuring temporal synchronization of data from different sources is complex and can lead to inaccuracies if not properly managed. The availability of ground truth data for validating the digital twin can be limited, affecting the ability to accurately assess model performance. The dynamic nature of vegetation, influenced by factors such as growth cycles, weather, and human activities, can make it difficult to maintain an accurate and up-to-date digital twin. Buildings, infrastructure, and other obstructions can </w:t>
      </w:r>
      <w:r w:rsidRPr="0053019A">
        <w:rPr>
          <w:color w:val="000000"/>
        </w:rPr>
        <w:lastRenderedPageBreak/>
        <w:t>interfere with data collection, affecting the completeness and accuracy of the foliage representation.</w:t>
      </w:r>
    </w:p>
    <w:p w14:paraId="125ED7AF" w14:textId="5E3212CE" w:rsidR="00167573" w:rsidRPr="00887A22" w:rsidRDefault="004D0B13" w:rsidP="00167573">
      <w:pPr>
        <w:pStyle w:val="Heading2"/>
      </w:pPr>
      <w:bookmarkStart w:id="217" w:name="_Toc164865785"/>
      <w:bookmarkStart w:id="218" w:name="_Toc169701558"/>
      <w:commentRangeStart w:id="219"/>
      <w:r w:rsidRPr="00222F87">
        <w:t>Delimitations in the Construction of Digital Twin Representation of Foliage</w:t>
      </w:r>
      <w:commentRangeEnd w:id="219"/>
      <w:r w:rsidR="00167573">
        <w:rPr>
          <w:rStyle w:val="CommentReference"/>
          <w:szCs w:val="20"/>
        </w:rPr>
        <w:commentReference w:id="219"/>
      </w:r>
      <w:bookmarkEnd w:id="217"/>
      <w:bookmarkEnd w:id="218"/>
    </w:p>
    <w:p w14:paraId="48A9E9A4" w14:textId="77777777" w:rsidR="0053019A" w:rsidRPr="0053019A" w:rsidRDefault="0053019A" w:rsidP="0053019A">
      <w:pPr>
        <w:spacing w:after="0" w:line="480" w:lineRule="auto"/>
        <w:ind w:firstLine="720"/>
        <w:contextualSpacing/>
        <w:rPr>
          <w:color w:val="000000"/>
        </w:rPr>
      </w:pPr>
      <w:r w:rsidRPr="0053019A">
        <w:rPr>
          <w:color w:val="000000"/>
        </w:rPr>
        <w:t>The study focuses on urban and suburban areas, excluding rural or undeveloped regions due to their different foliage characteristics and coverage. Emphasis on high-frequency wireless networks, particularly mmW networks, due to their sensitivity to foliage.</w:t>
      </w:r>
    </w:p>
    <w:p w14:paraId="3975186A" w14:textId="77777777" w:rsidR="0053019A" w:rsidRPr="0053019A" w:rsidRDefault="0053019A" w:rsidP="0053019A">
      <w:pPr>
        <w:spacing w:after="0" w:line="480" w:lineRule="auto"/>
        <w:ind w:firstLine="720"/>
        <w:contextualSpacing/>
        <w:rPr>
          <w:color w:val="000000"/>
        </w:rPr>
      </w:pPr>
      <w:r w:rsidRPr="0053019A">
        <w:rPr>
          <w:color w:val="000000"/>
        </w:rPr>
        <w:t>The study may be limited to specific regions or areas, focusing on those with available high-quality imagery and relevant data. The digital twin may focus on specific types of foliage or vegetation, excluding others that are less relevant to the study's objectives.</w:t>
      </w:r>
    </w:p>
    <w:p w14:paraId="5986DB4A" w14:textId="5C365A32" w:rsidR="00071A1D" w:rsidRDefault="0053019A" w:rsidP="0053019A">
      <w:pPr>
        <w:spacing w:after="0" w:line="480" w:lineRule="auto"/>
        <w:ind w:firstLine="720"/>
        <w:contextualSpacing/>
        <w:rPr>
          <w:rFonts w:eastAsia="Times New Roman" w:cs="Times New Roman"/>
          <w:szCs w:val="24"/>
        </w:rPr>
      </w:pPr>
      <w:r w:rsidRPr="0053019A">
        <w:rPr>
          <w:color w:val="000000"/>
        </w:rPr>
        <w:t>The analysis may be conducted over fixed time periods, such as specific seasons or years, to control seasonal variations and other temporal factors. The frequency of updates to the digital twin may be limited by available resources, focusing on periodic rather than real-time updates. The study may focus on specific machine learning algorithms (e.g., Mask R-CNN, YOLO) and image processing techniques, excluding others that may also be applicable. The digital twin may rely on specific data sources (e.g., aerial imagery and satellite images) while excluding other potentially useful sources like ground-based photos or additional sensor types. The study may employ specific preprocessing techniques (e.g., noise removal, standardization) and not explore alternatives that might also be effective. The validation of the digital twin may be based on comparisons with specific benchmarks (e.g., LiDAR data, UAV data, ground surveys) while excluding others. The study may focus on certain error metrics (e.g., accuracy, precision, recall) to evaluate model performance, possibly overlooking other relevant metrics.</w:t>
      </w:r>
    </w:p>
    <w:p w14:paraId="764946D0" w14:textId="334BD10D" w:rsidR="00222F87" w:rsidRPr="00222F87" w:rsidRDefault="0053019A" w:rsidP="00071A1D">
      <w:pPr>
        <w:spacing w:after="0" w:line="480" w:lineRule="auto"/>
        <w:ind w:firstLine="720"/>
        <w:contextualSpacing/>
        <w:rPr>
          <w:rFonts w:eastAsia="Times New Roman" w:cs="Times New Roman"/>
          <w:szCs w:val="24"/>
        </w:rPr>
      </w:pPr>
      <w:r w:rsidRPr="0053019A">
        <w:rPr>
          <w:rFonts w:eastAsia="Times New Roman" w:cs="Times New Roman"/>
          <w:szCs w:val="24"/>
        </w:rPr>
        <w:lastRenderedPageBreak/>
        <w:t>By clearly defining these limitations and delimitations, the construction and evaluation of a digital twin representation of foliage can be better understood and refined on a regular basis within the context of its intended use, available resources, and the specific goals of the study.</w:t>
      </w:r>
    </w:p>
    <w:p w14:paraId="1B6528CF" w14:textId="77777777" w:rsidR="00645E33" w:rsidRDefault="00645E33" w:rsidP="00645E33">
      <w:pPr>
        <w:pStyle w:val="Heading2"/>
      </w:pPr>
      <w:bookmarkStart w:id="220" w:name="_Toc169701559"/>
      <w:r>
        <w:t>Ethical Assurances</w:t>
      </w:r>
      <w:bookmarkEnd w:id="220"/>
    </w:p>
    <w:p w14:paraId="50B44B4D" w14:textId="1CEFF556" w:rsidR="00167573" w:rsidRPr="00645E33" w:rsidRDefault="00645E33" w:rsidP="00FB0E63">
      <w:pPr>
        <w:pStyle w:val="li"/>
        <w:spacing w:line="480" w:lineRule="auto"/>
        <w:ind w:left="720"/>
        <w:rPr>
          <w:color w:val="000000"/>
        </w:rPr>
      </w:pPr>
      <w:r>
        <w:rPr>
          <w:color w:val="000000"/>
        </w:rPr>
        <w:t>Adherence to data privacy laws and regulations, especially in the use of satellite and street view imagery.</w:t>
      </w:r>
      <w:r w:rsidR="00FB0E63">
        <w:rPr>
          <w:color w:val="000000"/>
        </w:rPr>
        <w:t xml:space="preserve"> </w:t>
      </w:r>
      <w:r>
        <w:rPr>
          <w:color w:val="000000"/>
        </w:rPr>
        <w:t>Ensuring transparency in methodology and findings, with a commitment to non-biased, objective analysis.</w:t>
      </w:r>
    </w:p>
    <w:p w14:paraId="1E39C031" w14:textId="51D119AF" w:rsidR="00167573" w:rsidRPr="00451AE0" w:rsidRDefault="00167573" w:rsidP="0040593B">
      <w:pPr>
        <w:pStyle w:val="Heading2"/>
      </w:pPr>
      <w:bookmarkStart w:id="221" w:name="_Toc169701560"/>
      <w:commentRangeStart w:id="222"/>
      <w:r w:rsidRPr="2781635F">
        <w:t>Ethical Considera</w:t>
      </w:r>
      <w:r>
        <w:t>tion</w:t>
      </w:r>
      <w:r w:rsidRPr="2781635F">
        <w:t>s</w:t>
      </w:r>
      <w:commentRangeEnd w:id="222"/>
      <w:r>
        <w:rPr>
          <w:rStyle w:val="CommentReference"/>
          <w:szCs w:val="20"/>
        </w:rPr>
        <w:commentReference w:id="222"/>
      </w:r>
      <w:r w:rsidR="0040593B">
        <w:t xml:space="preserve"> using Google aerial imagery</w:t>
      </w:r>
      <w:bookmarkEnd w:id="221"/>
    </w:p>
    <w:p w14:paraId="29DF5472" w14:textId="38A2423F" w:rsidR="0040593B" w:rsidRDefault="00167573" w:rsidP="0040593B">
      <w:pPr>
        <w:spacing w:line="480" w:lineRule="auto"/>
        <w:ind w:firstLine="720"/>
        <w:rPr>
          <w:color w:val="000000"/>
        </w:rPr>
      </w:pPr>
      <w:r>
        <w:t xml:space="preserve"> </w:t>
      </w:r>
      <w:r w:rsidR="0040593B">
        <w:rPr>
          <w:color w:val="000000"/>
        </w:rPr>
        <w:t>All ethical considerations have been taken care of throughout the entire study and data collection and analysis process. As far as our ethical considerations go, we are not involving any humans in this study. All the images used in the study were sourced from Google APIs, and no human subjects have been involved. To protect privacy, respect copyright, and ensure responsible data usage when collecting images from sources like Google Street View and Google Aerial View, it is crucial to adhere to ethical considerations (</w:t>
      </w:r>
      <w:r w:rsidR="0040593B">
        <w:rPr>
          <w:rStyle w:val="citation"/>
          <w:color w:val="000000"/>
        </w:rPr>
        <w:t>Figure</w:t>
      </w:r>
      <w:r w:rsidR="0040593B">
        <w:rPr>
          <w:color w:val="000000"/>
        </w:rPr>
        <w:t xml:space="preserve"> </w:t>
      </w:r>
      <w:r w:rsidR="0040593B">
        <w:rPr>
          <w:rStyle w:val="citation"/>
          <w:color w:val="000000"/>
        </w:rPr>
        <w:t>8</w:t>
      </w:r>
      <w:r w:rsidR="0040593B">
        <w:rPr>
          <w:color w:val="000000"/>
        </w:rPr>
        <w:t>).</w:t>
      </w:r>
    </w:p>
    <w:p w14:paraId="20CFC67D" w14:textId="77777777" w:rsidR="0040593B" w:rsidRDefault="0040593B" w:rsidP="0040593B">
      <w:pPr>
        <w:spacing w:line="480" w:lineRule="auto"/>
        <w:ind w:firstLine="720"/>
        <w:rPr>
          <w:color w:val="000000"/>
        </w:rPr>
      </w:pPr>
      <w:r>
        <w:rPr>
          <w:color w:val="000000"/>
        </w:rPr>
        <w:t>Google has developed a policy for both street view and Aerial View images collected through Google APIs to ensure a positive and beneficial experience for all users of street and Aerial View imagery. The policy outlines the specific criteria to determine whether to feature Street View imagery on Google Maps, as well as an approach to handling inappropriate content. Google keeps reviewing these policies and updating them to accommodate recent changes. Google also defined policies on how and what collected information can be stored. Here is the list of some of the policies:</w:t>
      </w:r>
    </w:p>
    <w:p w14:paraId="5DFE7011" w14:textId="77777777" w:rsidR="0040593B" w:rsidRDefault="0040593B" w:rsidP="0040593B">
      <w:pPr>
        <w:pStyle w:val="li"/>
        <w:numPr>
          <w:ilvl w:val="0"/>
          <w:numId w:val="29"/>
        </w:numPr>
        <w:spacing w:line="480" w:lineRule="auto"/>
        <w:ind w:hanging="210"/>
        <w:rPr>
          <w:color w:val="000000"/>
        </w:rPr>
      </w:pPr>
      <w:r>
        <w:rPr>
          <w:color w:val="000000"/>
        </w:rPr>
        <w:t>Pre-fetching, caching, or storage of content for Google Street View and Aerial View imagery (</w:t>
      </w:r>
      <w:r>
        <w:rPr>
          <w:rStyle w:val="StyledTitlenotem"/>
          <w:color w:val="000000"/>
        </w:rPr>
        <w:t>Policies for Aerial View</w:t>
      </w:r>
      <w:r>
        <w:rPr>
          <w:color w:val="000000"/>
        </w:rPr>
        <w:t xml:space="preserve">, </w:t>
      </w:r>
      <w:r>
        <w:rPr>
          <w:rStyle w:val="citation"/>
          <w:color w:val="000000"/>
        </w:rPr>
        <w:t>n.d.</w:t>
      </w:r>
      <w:r>
        <w:rPr>
          <w:color w:val="000000"/>
        </w:rPr>
        <w:t xml:space="preserve">; </w:t>
      </w:r>
      <w:r>
        <w:rPr>
          <w:rStyle w:val="StyledTitlenotem"/>
          <w:color w:val="000000"/>
        </w:rPr>
        <w:t>Policies for Street View Static API</w:t>
      </w:r>
      <w:r>
        <w:rPr>
          <w:color w:val="000000"/>
        </w:rPr>
        <w:t xml:space="preserve">, </w:t>
      </w:r>
      <w:r>
        <w:rPr>
          <w:rStyle w:val="citation"/>
          <w:color w:val="000000"/>
        </w:rPr>
        <w:t>n.d.</w:t>
      </w:r>
      <w:r>
        <w:rPr>
          <w:color w:val="000000"/>
        </w:rPr>
        <w:t>).</w:t>
      </w:r>
    </w:p>
    <w:p w14:paraId="051E2108" w14:textId="77777777" w:rsidR="0040593B" w:rsidRDefault="0040593B" w:rsidP="0040593B">
      <w:pPr>
        <w:pStyle w:val="li"/>
        <w:numPr>
          <w:ilvl w:val="0"/>
          <w:numId w:val="29"/>
        </w:numPr>
        <w:spacing w:line="480" w:lineRule="auto"/>
        <w:ind w:hanging="210"/>
        <w:rPr>
          <w:color w:val="000000"/>
        </w:rPr>
      </w:pPr>
      <w:r>
        <w:rPr>
          <w:color w:val="000000"/>
        </w:rPr>
        <w:lastRenderedPageBreak/>
        <w:t>Overall Google Maps Platform Terms of Service (</w:t>
      </w:r>
      <w:r>
        <w:rPr>
          <w:rStyle w:val="StyledTitlenotem"/>
          <w:color w:val="000000"/>
        </w:rPr>
        <w:t>Google Maps Platform Terms of Service | Google Cloud</w:t>
      </w:r>
      <w:r>
        <w:rPr>
          <w:color w:val="000000"/>
        </w:rPr>
        <w:t xml:space="preserve">, </w:t>
      </w:r>
      <w:r>
        <w:rPr>
          <w:rStyle w:val="citation"/>
          <w:color w:val="000000"/>
        </w:rPr>
        <w:t>n.d.</w:t>
      </w:r>
      <w:r>
        <w:rPr>
          <w:color w:val="000000"/>
        </w:rPr>
        <w:t>)</w:t>
      </w:r>
    </w:p>
    <w:p w14:paraId="4091F333" w14:textId="71E7AF9A" w:rsidR="00167573" w:rsidRPr="0040593B" w:rsidRDefault="00CA1D4D" w:rsidP="0040593B">
      <w:pPr>
        <w:spacing w:line="480" w:lineRule="auto"/>
        <w:ind w:firstLine="720"/>
        <w:rPr>
          <w:color w:val="000000"/>
        </w:rPr>
      </w:pPr>
      <w:r w:rsidRPr="00CA1D4D">
        <w:rPr>
          <w:color w:val="000000"/>
        </w:rPr>
        <w:t>Google has taken several measures to ensure that individual privacy is protected when Street View imagery is incorporated into Google Maps.</w:t>
      </w:r>
      <w:r w:rsidR="0040593B">
        <w:rPr>
          <w:color w:val="000000"/>
        </w:rPr>
        <w:t xml:space="preserve"> To ensure that identifiable information remains obscured within the Google Street View images contributed by the company, Google has pioneered advanced technology for blurring faces and license plates within the images. Google also provides a platform to report any problem with their reporting imagery content using the tool “Report a problem.” In case the content still requires additional blurring or wishes to have the content of the entire home, vehicle, or person blurred, you can easily request this by using the “Report a problem” tool on Google site (</w:t>
      </w:r>
      <w:r w:rsidR="0040593B">
        <w:rPr>
          <w:rStyle w:val="StyledTitlenotem"/>
          <w:color w:val="000000"/>
        </w:rPr>
        <w:t>Use Street View</w:t>
      </w:r>
      <w:r w:rsidR="0040593B">
        <w:rPr>
          <w:color w:val="000000"/>
        </w:rPr>
        <w:t xml:space="preserve">, </w:t>
      </w:r>
      <w:r w:rsidR="0040593B">
        <w:rPr>
          <w:rStyle w:val="citation"/>
          <w:color w:val="000000"/>
        </w:rPr>
        <w:t>n.d.</w:t>
      </w:r>
      <w:r w:rsidR="0040593B">
        <w:rPr>
          <w:color w:val="000000"/>
        </w:rPr>
        <w:t>).</w:t>
      </w:r>
    </w:p>
    <w:p w14:paraId="7AEC951C" w14:textId="77777777" w:rsidR="00167573" w:rsidRPr="00887A22" w:rsidRDefault="00167573" w:rsidP="00167573">
      <w:pPr>
        <w:pStyle w:val="Heading2"/>
      </w:pPr>
      <w:bookmarkStart w:id="223" w:name="_Toc164865786"/>
      <w:bookmarkStart w:id="224" w:name="_Toc169701561"/>
      <w:r w:rsidRPr="00887A22">
        <w:t>Summary</w:t>
      </w:r>
      <w:bookmarkEnd w:id="223"/>
      <w:bookmarkEnd w:id="224"/>
    </w:p>
    <w:p w14:paraId="3D613268" w14:textId="24454AC8" w:rsidR="0040593B" w:rsidRDefault="0040593B" w:rsidP="0040593B">
      <w:pPr>
        <w:spacing w:line="480" w:lineRule="auto"/>
        <w:ind w:firstLine="720"/>
        <w:rPr>
          <w:color w:val="000000"/>
        </w:rPr>
      </w:pPr>
      <w:r>
        <w:rPr>
          <w:color w:val="000000"/>
        </w:rPr>
        <w:t xml:space="preserve">The creation of a digital twin for foliage, as outlined in this research design and data analysis plan, presents a </w:t>
      </w:r>
      <w:r w:rsidR="00CC0A0A">
        <w:rPr>
          <w:color w:val="000000"/>
        </w:rPr>
        <w:t>detailed</w:t>
      </w:r>
      <w:r>
        <w:rPr>
          <w:color w:val="000000"/>
        </w:rPr>
        <w:t xml:space="preserve"> and systematic approach to capturing, analyzing, and representing the intricate world of vegetation within a defined environment. The structured methodology, from region selection to data analysis, offers a framework for constructing a comprehensive digital twin that holds immense value for a wide array of applications, including network planning, ecological research, and urban development. Key components of the research design, such as the careful selection of the Region of Interest (ROI) and the establishment of a grid using Quantum Geographic Information Systems (QGIS), form the groundwork for thorough data collection. The integration of aerial and Street View images ensures a multi-perspective representation of foliage, enabling the digital twin to encapsulate both aerial and ground-level characteristics. The annotation process, facilitated by the VGG Image Annotator (VIA)</w:t>
      </w:r>
      <w:r w:rsidR="00CC0A0A">
        <w:rPr>
          <w:color w:val="000000"/>
        </w:rPr>
        <w:t xml:space="preserve"> or Roboflow</w:t>
      </w:r>
      <w:r>
        <w:rPr>
          <w:color w:val="000000"/>
        </w:rPr>
        <w:t xml:space="preserve">, contributes to the creation of a robust training dataset for </w:t>
      </w:r>
      <w:r w:rsidR="00CC0A0A">
        <w:rPr>
          <w:color w:val="000000"/>
        </w:rPr>
        <w:t xml:space="preserve">developing </w:t>
      </w:r>
      <w:r w:rsidR="00CC0A0A">
        <w:rPr>
          <w:color w:val="000000"/>
        </w:rPr>
        <w:lastRenderedPageBreak/>
        <w:t xml:space="preserve">computer vision, image analysis, instance segmentation </w:t>
      </w:r>
      <w:r>
        <w:rPr>
          <w:color w:val="000000"/>
        </w:rPr>
        <w:t>machine learning models</w:t>
      </w:r>
      <w:r w:rsidR="00CC0A0A">
        <w:rPr>
          <w:color w:val="000000"/>
        </w:rPr>
        <w:t xml:space="preserve"> based on Mask R-CNN or YOLO v8</w:t>
      </w:r>
      <w:r>
        <w:rPr>
          <w:color w:val="000000"/>
        </w:rPr>
        <w:t>, thereby enabling accurate foliage detection. The data analysis plan presents a step-by-step strategy for extracting valuable insights from the collected data. From data preprocessing and image feature extraction to machine learning model training and spatial analysis, each phase is meticulously designed to enhance the quality and comprehensiveness of the digital twin</w:t>
      </w:r>
      <w:r w:rsidR="00CC0A0A">
        <w:rPr>
          <w:color w:val="000000"/>
        </w:rPr>
        <w:t xml:space="preserve"> (Figure DTRF process diagram)</w:t>
      </w:r>
      <w:r>
        <w:rPr>
          <w:color w:val="000000"/>
        </w:rPr>
        <w:t>. The strategy allows for iterative improvements, model validation, and the integration of geospatial information systems (GIS) to further enrich the digital twin’s capabilities.</w:t>
      </w:r>
    </w:p>
    <w:p w14:paraId="54D78E88" w14:textId="77777777" w:rsidR="0040593B" w:rsidRDefault="0040593B" w:rsidP="00CC0A0A">
      <w:pPr>
        <w:pStyle w:val="Heading2"/>
      </w:pPr>
      <w:bookmarkStart w:id="225" w:name="_Toc169701562"/>
      <w:r>
        <w:t>Future Work</w:t>
      </w:r>
      <w:bookmarkEnd w:id="225"/>
    </w:p>
    <w:p w14:paraId="6C83CD92" w14:textId="77777777" w:rsidR="0040593B" w:rsidRDefault="0040593B" w:rsidP="0040593B">
      <w:pPr>
        <w:spacing w:line="480" w:lineRule="auto"/>
        <w:ind w:firstLine="720"/>
        <w:rPr>
          <w:color w:val="000000"/>
        </w:rPr>
      </w:pPr>
      <w:r>
        <w:rPr>
          <w:color w:val="000000"/>
        </w:rPr>
        <w:t>The journey toward an advanced and effective digital twin for foliage representation is an ongoing one. Several avenues for future work emerge from this research design and data analysis plan:</w:t>
      </w:r>
    </w:p>
    <w:p w14:paraId="177255E6" w14:textId="77777777" w:rsidR="0040593B" w:rsidRDefault="0040593B" w:rsidP="00CC0A0A">
      <w:pPr>
        <w:pStyle w:val="Heading3"/>
      </w:pPr>
      <w:r>
        <w:t>Enriching Digital Twin with Data Like Street Furniture</w:t>
      </w:r>
    </w:p>
    <w:p w14:paraId="185615C6" w14:textId="77777777" w:rsidR="0040593B" w:rsidRDefault="0040593B" w:rsidP="0040593B">
      <w:pPr>
        <w:spacing w:line="480" w:lineRule="auto"/>
        <w:ind w:firstLine="720"/>
        <w:rPr>
          <w:color w:val="000000"/>
        </w:rPr>
      </w:pPr>
      <w:r>
        <w:rPr>
          <w:color w:val="000000"/>
        </w:rPr>
        <w:t>Expanding the digital twin to incorporate supplementary data extends its capacity to deliver a comprehensive and nuanced representation of the physical environment. In addition to foliage, integrating information about various elements of the urban landscape, commonly referred to as “street furniture,” significantly enhances the digital twin’s utility and applicability.</w:t>
      </w:r>
    </w:p>
    <w:p w14:paraId="398E0FC4" w14:textId="77777777" w:rsidR="0040593B" w:rsidRDefault="0040593B" w:rsidP="00CC0A0A">
      <w:pPr>
        <w:pStyle w:val="Heading3"/>
      </w:pPr>
      <w:r>
        <w:t>Enhanced Machine Learning Models</w:t>
      </w:r>
    </w:p>
    <w:p w14:paraId="19FFACF2" w14:textId="042F3194" w:rsidR="0040593B" w:rsidRDefault="0040593B" w:rsidP="0040593B">
      <w:pPr>
        <w:spacing w:line="480" w:lineRule="auto"/>
        <w:ind w:firstLine="720"/>
        <w:rPr>
          <w:color w:val="000000"/>
        </w:rPr>
      </w:pPr>
      <w:r>
        <w:rPr>
          <w:color w:val="000000"/>
        </w:rPr>
        <w:t>Future work can focus on the development of even more sophisticated machine learning models for foliage detection, leveraging deep learning techniques to further improve accuracy.</w:t>
      </w:r>
    </w:p>
    <w:p w14:paraId="009A721F" w14:textId="77777777" w:rsidR="0040593B" w:rsidRDefault="0040593B" w:rsidP="00CC0A0A">
      <w:pPr>
        <w:pStyle w:val="Heading3"/>
      </w:pPr>
      <w:r>
        <w:lastRenderedPageBreak/>
        <w:t>Real-Time Data Integration</w:t>
      </w:r>
    </w:p>
    <w:p w14:paraId="4018B733" w14:textId="4543F9C4" w:rsidR="0040593B" w:rsidRDefault="00BE1C0A" w:rsidP="0040593B">
      <w:pPr>
        <w:spacing w:line="480" w:lineRule="auto"/>
        <w:ind w:firstLine="720"/>
        <w:rPr>
          <w:color w:val="000000"/>
        </w:rPr>
      </w:pPr>
      <w:r w:rsidRPr="00BE1C0A">
        <w:rPr>
          <w:color w:val="000000"/>
        </w:rPr>
        <w:t>The digital twin can evolve to include real-time data integration, enabling dynamic updates and adaptation to changing environmental conditions.</w:t>
      </w:r>
    </w:p>
    <w:p w14:paraId="0F38F241" w14:textId="77777777" w:rsidR="0040593B" w:rsidRDefault="0040593B" w:rsidP="00CC0A0A">
      <w:pPr>
        <w:pStyle w:val="Heading3"/>
      </w:pPr>
      <w:r>
        <w:t>Predictive Modeling</w:t>
      </w:r>
    </w:p>
    <w:p w14:paraId="16B25493" w14:textId="1FA70FBD" w:rsidR="0040593B" w:rsidRDefault="0040593B" w:rsidP="0040593B">
      <w:pPr>
        <w:spacing w:line="480" w:lineRule="auto"/>
        <w:ind w:firstLine="720"/>
        <w:rPr>
          <w:color w:val="000000"/>
        </w:rPr>
      </w:pPr>
      <w:r>
        <w:rPr>
          <w:color w:val="000000"/>
        </w:rPr>
        <w:t xml:space="preserve">Future research can explore predictive modeling for foliage growth and changes over time, </w:t>
      </w:r>
      <w:r w:rsidR="00BE1C0A">
        <w:rPr>
          <w:color w:val="000000"/>
        </w:rPr>
        <w:t xml:space="preserve">which is </w:t>
      </w:r>
      <w:r>
        <w:rPr>
          <w:color w:val="000000"/>
        </w:rPr>
        <w:t>especially relevant for ecological studies.</w:t>
      </w:r>
    </w:p>
    <w:p w14:paraId="52633E47" w14:textId="77777777" w:rsidR="0040593B" w:rsidRDefault="0040593B" w:rsidP="00CC0A0A">
      <w:pPr>
        <w:pStyle w:val="Heading3"/>
      </w:pPr>
      <w:r>
        <w:t>Applications in Smart Cities</w:t>
      </w:r>
    </w:p>
    <w:p w14:paraId="44591072" w14:textId="77777777" w:rsidR="0040593B" w:rsidRDefault="0040593B" w:rsidP="0040593B">
      <w:pPr>
        <w:spacing w:line="480" w:lineRule="auto"/>
        <w:ind w:firstLine="720"/>
        <w:rPr>
          <w:color w:val="000000"/>
        </w:rPr>
      </w:pPr>
      <w:r>
        <w:rPr>
          <w:color w:val="000000"/>
        </w:rPr>
        <w:t>The digital twin can find applications in smart city planning and management, enabling more efficient resource allocation and urban development.</w:t>
      </w:r>
    </w:p>
    <w:p w14:paraId="27D8B969" w14:textId="77777777" w:rsidR="0040593B" w:rsidRDefault="0040593B" w:rsidP="00CC0A0A">
      <w:pPr>
        <w:pStyle w:val="Heading3"/>
      </w:pPr>
      <w:r>
        <w:t>Cross-Disciplinary Collaboration</w:t>
      </w:r>
    </w:p>
    <w:p w14:paraId="404DBC5F" w14:textId="77777777" w:rsidR="0040593B" w:rsidRDefault="0040593B" w:rsidP="0040593B">
      <w:pPr>
        <w:spacing w:line="480" w:lineRule="auto"/>
        <w:ind w:firstLine="720"/>
        <w:rPr>
          <w:color w:val="000000"/>
        </w:rPr>
      </w:pPr>
      <w:r>
        <w:rPr>
          <w:color w:val="000000"/>
        </w:rPr>
        <w:t>Collaborative efforts between environmental scientists, urban planners, and network engineers can lead to a more holistic and versatile digital twin that serves diverse needs.</w:t>
      </w:r>
    </w:p>
    <w:p w14:paraId="01407071" w14:textId="77777777" w:rsidR="0040593B" w:rsidRDefault="0040593B" w:rsidP="00CC0A0A">
      <w:pPr>
        <w:pStyle w:val="Heading3"/>
      </w:pPr>
      <w:r>
        <w:t>Privacy and Ethical Considerations</w:t>
      </w:r>
    </w:p>
    <w:p w14:paraId="2026500E" w14:textId="77777777" w:rsidR="0040593B" w:rsidRDefault="0040593B" w:rsidP="0040593B">
      <w:pPr>
        <w:spacing w:line="480" w:lineRule="auto"/>
        <w:ind w:firstLine="720"/>
        <w:rPr>
          <w:color w:val="000000"/>
        </w:rPr>
      </w:pPr>
      <w:r>
        <w:rPr>
          <w:color w:val="000000"/>
        </w:rPr>
        <w:t>Ongoing attention to privacy and ethical considerations, particularly in image data collection, remains vital as technology evolves.</w:t>
      </w:r>
    </w:p>
    <w:p w14:paraId="78D9FAFB" w14:textId="77777777" w:rsidR="0040593B" w:rsidRDefault="0040593B" w:rsidP="00CC0A0A">
      <w:pPr>
        <w:pStyle w:val="Heading3"/>
      </w:pPr>
      <w:r>
        <w:t>Data Sharing and Standards</w:t>
      </w:r>
    </w:p>
    <w:p w14:paraId="5D7E68FA" w14:textId="77777777" w:rsidR="0040593B" w:rsidRDefault="0040593B" w:rsidP="0040593B">
      <w:pPr>
        <w:spacing w:line="480" w:lineRule="auto"/>
        <w:ind w:firstLine="720"/>
        <w:rPr>
          <w:color w:val="000000"/>
        </w:rPr>
      </w:pPr>
      <w:r>
        <w:rPr>
          <w:color w:val="000000"/>
        </w:rPr>
        <w:t>Establishing data-sharing standards and open-access repositories can facilitate broader research and applications of digital twins for foliage.</w:t>
      </w:r>
    </w:p>
    <w:p w14:paraId="0565D440" w14:textId="06393108" w:rsidR="0014415B" w:rsidRPr="00F50101" w:rsidRDefault="0040593B" w:rsidP="007C657D">
      <w:pPr>
        <w:spacing w:line="480" w:lineRule="auto"/>
        <w:ind w:firstLine="720"/>
        <w:rPr>
          <w:color w:val="000000"/>
        </w:rPr>
      </w:pPr>
      <w:r>
        <w:rPr>
          <w:color w:val="000000"/>
        </w:rPr>
        <w:t>In conclusion, the creation of a digital twin for foliage is a promising field that continues to evolve. The research design and data analysis plan provide</w:t>
      </w:r>
      <w:r w:rsidR="005A02A8">
        <w:rPr>
          <w:color w:val="000000"/>
        </w:rPr>
        <w:t>s</w:t>
      </w:r>
      <w:r>
        <w:rPr>
          <w:color w:val="000000"/>
        </w:rPr>
        <w:t xml:space="preserve"> a solid foundation, and future work can expand the horizons of this technology, contributing to more sustainable and efficient urban development and ecological research.</w:t>
      </w:r>
      <w:r w:rsidR="0014415B">
        <w:br w:type="page"/>
      </w:r>
    </w:p>
    <w:p w14:paraId="3FD9BADB" w14:textId="77777777" w:rsidR="00CF25B5" w:rsidRDefault="00CF25B5" w:rsidP="004274C1">
      <w:pPr>
        <w:pStyle w:val="Heading1"/>
      </w:pPr>
      <w:bookmarkStart w:id="226" w:name="_Toc169701563"/>
      <w:bookmarkEnd w:id="13"/>
      <w:bookmarkEnd w:id="14"/>
      <w:r>
        <w:lastRenderedPageBreak/>
        <w:t>References</w:t>
      </w:r>
      <w:bookmarkEnd w:id="226"/>
    </w:p>
    <w:p w14:paraId="78C06091" w14:textId="77777777" w:rsidR="00735D62" w:rsidRDefault="00735D62" w:rsidP="00735D62">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Maximizing system throughput in wireless powered sub-6 ghz and millimeter-wave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0745A18D" w14:textId="77777777" w:rsidR="00735D62" w:rsidRDefault="00735D62" w:rsidP="00735D62">
      <w:pP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15534FE7" w14:textId="77777777" w:rsidR="00735D62" w:rsidRDefault="00735D62" w:rsidP="00735D62">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382D14CE" w14:textId="77777777" w:rsidR="00735D62" w:rsidRDefault="00735D62" w:rsidP="00735D62">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3483EC0B" w14:textId="77777777" w:rsidR="00735D62" w:rsidRDefault="00735D62" w:rsidP="00735D62">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Ferriol-Galmes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Paillisse</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4403273B" w14:textId="77777777" w:rsidR="00735D62" w:rsidRDefault="00735D62" w:rsidP="00735D62">
      <w:pP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r>
        <w:rPr>
          <w:rStyle w:val="Surname"/>
          <w:color w:val="000000"/>
        </w:rPr>
        <w:t>Göksel</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(JoWUA)</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4804D5FA" w14:textId="77777777" w:rsidR="00735D62" w:rsidRDefault="00735D62" w:rsidP="00735D62">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C91C5F6" w14:textId="77777777" w:rsidR="00735D62" w:rsidRDefault="00735D62" w:rsidP="00735D62">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7F646F04" w14:textId="77777777" w:rsidR="00735D62" w:rsidRDefault="00735D62" w:rsidP="00735D62">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B03E802" w14:textId="77777777" w:rsidR="00735D62" w:rsidRDefault="00735D62" w:rsidP="00735D62">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6FE882CB" w14:textId="77777777" w:rsidR="00735D62" w:rsidRDefault="00735D62" w:rsidP="00735D62">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5EE9F6E" w14:textId="77777777" w:rsidR="00735D62" w:rsidRDefault="00735D62" w:rsidP="00735D62">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2022 International Symposium on Electronics and Telecommunications (ISETC) Electronics and Telecommunications (ISETC), 2022 International Symposium on. :1-5 Nov, 2022</w:t>
      </w:r>
      <w:r>
        <w:rPr>
          <w:rStyle w:val="SourceLocation"/>
          <w:color w:val="000000"/>
        </w:rPr>
        <w:t xml:space="preserve">. </w:t>
      </w:r>
      <w:r>
        <w:rPr>
          <w:rStyle w:val="Url"/>
          <w:color w:val="000000"/>
        </w:rPr>
        <w:t>https://doi.org/10.1109/ISETC56213.2022.10009963</w:t>
      </w:r>
    </w:p>
    <w:p w14:paraId="6E671833" w14:textId="77777777" w:rsidR="00735D62" w:rsidRDefault="00735D62" w:rsidP="00735D62">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418432F" w14:textId="77777777" w:rsidR="00735D62" w:rsidRDefault="00735D62" w:rsidP="00735D62">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31D60FDB" w14:textId="77777777" w:rsidR="00735D62" w:rsidRDefault="00735D62" w:rsidP="00735D62">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7C2B1DB8" w14:textId="77777777" w:rsidR="00735D62" w:rsidRDefault="00735D62" w:rsidP="00735D62">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1D2021E5" w14:textId="77777777" w:rsidR="00735D62" w:rsidRDefault="00735D62" w:rsidP="00735D62">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Colabianchi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Virtual audits of the urban streetscape: comparing the inter-rater reliability of GigaPan® to Google Street View</w:t>
      </w:r>
      <w:r>
        <w:rPr>
          <w:rStyle w:val="ReferenceBody"/>
          <w:color w:val="000000"/>
        </w:rPr>
        <w:t xml:space="preserve">. </w:t>
      </w:r>
      <w:r>
        <w:rPr>
          <w:rStyle w:val="TitleName"/>
          <w:i/>
          <w:iCs/>
          <w:color w:val="000000"/>
        </w:rPr>
        <w:t>Int J Health Geogr</w:t>
      </w:r>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74C10004" w14:textId="77777777" w:rsidR="00735D62" w:rsidRDefault="00735D62" w:rsidP="00735D62">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2B2A91A4" w14:textId="77777777" w:rsidR="00735D62" w:rsidRDefault="00735D62" w:rsidP="00735D62">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Camardelli</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1B22018B" w14:textId="77777777" w:rsidR="00735D62" w:rsidRDefault="00735D62" w:rsidP="00735D62">
      <w:pPr>
        <w:spacing w:line="480" w:lineRule="auto"/>
        <w:ind w:left="720" w:hanging="720"/>
        <w:rPr>
          <w:color w:val="000000"/>
        </w:rPr>
      </w:pPr>
      <w:r>
        <w:rPr>
          <w:rStyle w:val="Surname"/>
          <w:color w:val="000000"/>
        </w:rPr>
        <w:t>Casas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Ramos</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Romero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Rivas-Echeverría</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comparative study of YOLOv5 and YOLOv8 for corrosion segmentation tasks in metal surfaces</w:t>
      </w:r>
      <w:r>
        <w:rPr>
          <w:rStyle w:val="ReferenceBody"/>
          <w:color w:val="000000"/>
        </w:rPr>
        <w:t xml:space="preserve">. </w:t>
      </w:r>
      <w:r>
        <w:rPr>
          <w:rStyle w:val="TitleName"/>
          <w:i/>
          <w:iCs/>
          <w:color w:val="000000"/>
        </w:rPr>
        <w:t>Array</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100351</w:t>
      </w:r>
      <w:r>
        <w:rPr>
          <w:rStyle w:val="SourceSection"/>
          <w:color w:val="000000"/>
        </w:rPr>
        <w:t xml:space="preserve">. </w:t>
      </w:r>
      <w:r>
        <w:rPr>
          <w:rStyle w:val="SourceLocation"/>
          <w:color w:val="000000"/>
        </w:rPr>
        <w:t>https://doi.org/</w:t>
      </w:r>
      <w:r>
        <w:rPr>
          <w:rStyle w:val="Doi"/>
          <w:color w:val="000000"/>
        </w:rPr>
        <w:t>10.1016/j.array.2024.100351</w:t>
      </w:r>
    </w:p>
    <w:p w14:paraId="02A1F77C" w14:textId="77777777" w:rsidR="00735D62" w:rsidRDefault="00735D62" w:rsidP="00735D62">
      <w:pPr>
        <w:spacing w:line="480" w:lineRule="auto"/>
        <w:ind w:left="720" w:hanging="720"/>
        <w:rPr>
          <w:color w:val="000000"/>
        </w:rPr>
      </w:pPr>
      <w:r>
        <w:rPr>
          <w:rStyle w:val="Surname"/>
          <w:color w:val="000000"/>
        </w:rPr>
        <w:t>Chaminé</w:t>
      </w:r>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1A9FF630"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05B45461"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7215B58C" w14:textId="77777777" w:rsidR="00735D62" w:rsidRDefault="00735D62" w:rsidP="00735D62">
      <w:pP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45E2B16C" w14:textId="77777777" w:rsidR="00735D62" w:rsidRDefault="00735D62" w:rsidP="00735D62">
      <w:pP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24BD55ED" w14:textId="77777777" w:rsidR="00735D62" w:rsidRDefault="00735D62" w:rsidP="00735D62">
      <w:pPr>
        <w:spacing w:line="480" w:lineRule="auto"/>
        <w:ind w:left="720" w:hanging="720"/>
        <w:rPr>
          <w:color w:val="000000"/>
        </w:rPr>
      </w:pPr>
      <w:r>
        <w:rPr>
          <w:rStyle w:val="TitleName"/>
          <w:i/>
          <w:iCs/>
          <w:color w:val="000000"/>
        </w:rPr>
        <w:lastRenderedPageBreak/>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0E9628D6" w14:textId="77777777" w:rsidR="00735D62" w:rsidRDefault="00735D62" w:rsidP="00735D62">
      <w:pPr>
        <w:spacing w:line="480" w:lineRule="auto"/>
        <w:ind w:left="720" w:hanging="720"/>
        <w:rPr>
          <w:color w:val="000000"/>
        </w:rPr>
      </w:pPr>
      <w:r>
        <w:rPr>
          <w:rStyle w:val="Surname"/>
          <w:color w:val="000000"/>
        </w:rPr>
        <w:t>Corke</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Image feature extraction.</w:t>
      </w:r>
      <w:r>
        <w:rPr>
          <w:rStyle w:val="ReferenceBody"/>
          <w:color w:val="000000"/>
        </w:rPr>
        <w:t xml:space="preserve"> </w:t>
      </w:r>
      <w:r>
        <w:rPr>
          <w:rStyle w:val="SourceSection"/>
          <w:color w:val="000000"/>
        </w:rPr>
        <w:t xml:space="preserve">In </w:t>
      </w:r>
      <w:r>
        <w:rPr>
          <w:rStyle w:val="Initials"/>
          <w:color w:val="000000"/>
        </w:rPr>
        <w:t>P.</w:t>
      </w:r>
      <w:r>
        <w:rPr>
          <w:rStyle w:val="Person"/>
          <w:color w:val="000000"/>
        </w:rPr>
        <w:t xml:space="preserve"> </w:t>
      </w:r>
      <w:r>
        <w:rPr>
          <w:rStyle w:val="Surname"/>
          <w:color w:val="000000"/>
        </w:rPr>
        <w:t>Corke</w:t>
      </w:r>
      <w:r>
        <w:rPr>
          <w:rStyle w:val="SecondaryContribGroup"/>
          <w:color w:val="000000"/>
        </w:rPr>
        <w:t xml:space="preserve"> (</w:t>
      </w:r>
      <w:r>
        <w:rPr>
          <w:rStyle w:val="ContribRole"/>
          <w:color w:val="000000"/>
        </w:rPr>
        <w:t>Ed.</w:t>
      </w:r>
      <w:r>
        <w:rPr>
          <w:rStyle w:val="SecondaryContribGroup"/>
          <w:color w:val="000000"/>
        </w:rPr>
        <w:t>)</w:t>
      </w:r>
      <w:r>
        <w:rPr>
          <w:rStyle w:val="SourceSection"/>
          <w:color w:val="000000"/>
        </w:rPr>
        <w:t xml:space="preserve">, </w:t>
      </w:r>
      <w:r>
        <w:rPr>
          <w:rStyle w:val="TitleName"/>
          <w:i/>
          <w:iCs/>
          <w:color w:val="000000"/>
        </w:rPr>
        <w:t>Robotic vision.</w:t>
      </w:r>
      <w:r>
        <w:rPr>
          <w:rStyle w:val="TitleSection"/>
          <w:color w:val="000000"/>
        </w:rPr>
        <w:t xml:space="preserve"> (Vol. </w:t>
      </w:r>
      <w:r>
        <w:rPr>
          <w:rStyle w:val="Volume"/>
          <w:color w:val="000000"/>
        </w:rPr>
        <w:t>142</w:t>
      </w:r>
      <w:r>
        <w:rPr>
          <w:rStyle w:val="TitleSection"/>
          <w:color w:val="000000"/>
        </w:rPr>
        <w:t xml:space="preserve">, pp. </w:t>
      </w:r>
      <w:r>
        <w:rPr>
          <w:rStyle w:val="FirstPage"/>
          <w:color w:val="000000"/>
        </w:rPr>
        <w:t>157</w:t>
      </w:r>
      <w:r>
        <w:rPr>
          <w:rStyle w:val="Pagination"/>
          <w:color w:val="000000"/>
        </w:rPr>
        <w:t>–</w:t>
      </w:r>
      <w:r>
        <w:rPr>
          <w:rStyle w:val="LastPage"/>
          <w:color w:val="000000"/>
        </w:rPr>
        <w:t>202</w:t>
      </w:r>
      <w:r>
        <w:rPr>
          <w:rStyle w:val="TitleSection"/>
          <w:color w:val="000000"/>
        </w:rPr>
        <w:t>)</w:t>
      </w:r>
      <w:r>
        <w:rPr>
          <w:rStyle w:val="SourceSection"/>
          <w:color w:val="000000"/>
        </w:rPr>
        <w:t xml:space="preserve">. </w:t>
      </w:r>
      <w:r>
        <w:rPr>
          <w:rStyle w:val="PublisherName"/>
          <w:color w:val="000000"/>
        </w:rPr>
        <w:t>Springer, Cham.</w:t>
      </w:r>
      <w:r>
        <w:rPr>
          <w:rStyle w:val="SourceSection"/>
          <w:color w:val="000000"/>
        </w:rPr>
        <w:t xml:space="preserve"> </w:t>
      </w:r>
      <w:r>
        <w:rPr>
          <w:rStyle w:val="SourceLocation"/>
          <w:color w:val="000000"/>
        </w:rPr>
        <w:t>https://doi.org/</w:t>
      </w:r>
      <w:r>
        <w:rPr>
          <w:rStyle w:val="Doi"/>
          <w:color w:val="000000"/>
        </w:rPr>
        <w:t>10.1007/978-3-030-79175-9_5</w:t>
      </w:r>
    </w:p>
    <w:p w14:paraId="31A95503" w14:textId="77777777" w:rsidR="00735D62" w:rsidRDefault="00735D62" w:rsidP="00735D62">
      <w:pPr>
        <w:spacing w:line="480" w:lineRule="auto"/>
        <w:ind w:left="720" w:hanging="720"/>
        <w:rPr>
          <w:color w:val="000000"/>
        </w:rPr>
      </w:pPr>
      <w:r>
        <w:rPr>
          <w:rStyle w:val="Surname"/>
          <w:color w:val="000000"/>
        </w:rPr>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r>
        <w:rPr>
          <w:rStyle w:val="TitleName"/>
          <w:i/>
          <w:iCs/>
          <w:color w:val="000000"/>
        </w:rPr>
        <w:t>Knowl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482F2191" w14:textId="77777777" w:rsidR="00735D62" w:rsidRDefault="00735D62" w:rsidP="00735D62">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53278A78" w14:textId="77777777" w:rsidR="00735D62" w:rsidRDefault="00735D62" w:rsidP="00735D62">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2EF812C8" w14:textId="77777777" w:rsidR="00735D62" w:rsidRDefault="00735D62" w:rsidP="00735D62">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DF55FCA" w14:textId="77777777" w:rsidR="00735D62" w:rsidRDefault="00735D62" w:rsidP="00735D62">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4968C01E" w14:textId="77777777" w:rsidR="00735D62" w:rsidRDefault="00735D62" w:rsidP="00735D62">
      <w:pPr>
        <w:spacing w:line="480" w:lineRule="auto"/>
        <w:ind w:left="720" w:hanging="720"/>
        <w:rPr>
          <w:color w:val="000000"/>
        </w:rPr>
      </w:pPr>
      <w:r>
        <w:rPr>
          <w:rStyle w:val="Surname"/>
          <w:color w:val="000000"/>
        </w:rPr>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529F22ED" w14:textId="77777777" w:rsidR="00735D62" w:rsidRDefault="00735D62" w:rsidP="00735D62">
      <w:pPr>
        <w:spacing w:line="480" w:lineRule="auto"/>
        <w:ind w:left="720" w:hanging="720"/>
        <w:rPr>
          <w:color w:val="000000"/>
        </w:rPr>
      </w:pPr>
      <w:r>
        <w:rPr>
          <w:rStyle w:val="Surname"/>
          <w:color w:val="000000"/>
        </w:rPr>
        <w:lastRenderedPageBreak/>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E0BCABE"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656DC366" w14:textId="77777777" w:rsidR="00735D62" w:rsidRDefault="00735D62" w:rsidP="00735D62">
      <w:pPr>
        <w:spacing w:line="480" w:lineRule="auto"/>
        <w:ind w:left="720" w:hanging="720"/>
        <w:rPr>
          <w:color w:val="000000"/>
        </w:rPr>
      </w:pPr>
      <w:r>
        <w:rPr>
          <w:rStyle w:val="Surname"/>
          <w:color w:val="000000"/>
        </w:rPr>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3EEDFADE" w14:textId="77777777" w:rsidR="00735D62" w:rsidRDefault="00735D62" w:rsidP="00735D62">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ABDF62F" w14:textId="77777777" w:rsidR="00735D62" w:rsidRDefault="00735D62" w:rsidP="00735D62">
      <w:pPr>
        <w:spacing w:line="480" w:lineRule="auto"/>
        <w:ind w:left="720" w:hanging="720"/>
        <w:rPr>
          <w:rStyle w:val="Url"/>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D2045B6" w14:textId="4399C2E2" w:rsidR="00BE16E2" w:rsidRDefault="00BE16E2" w:rsidP="00BE16E2">
      <w:pPr>
        <w:spacing w:line="480" w:lineRule="auto"/>
        <w:ind w:left="720" w:hanging="720"/>
        <w:rPr>
          <w:color w:val="000000"/>
        </w:rPr>
      </w:pPr>
      <w:r>
        <w:rPr>
          <w:rStyle w:val="Surname"/>
          <w:color w:val="000000"/>
        </w:rPr>
        <w:t>Fang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Image classification with an RGB-channel nonsubsampled contourlet transform and a convolutional neural network</w:t>
      </w:r>
      <w:r>
        <w:rPr>
          <w:rStyle w:val="ReferenceBody"/>
          <w:color w:val="000000"/>
        </w:rPr>
        <w:t xml:space="preserve">. </w:t>
      </w:r>
      <w:r>
        <w:rPr>
          <w:rStyle w:val="TitleName"/>
          <w:i/>
          <w:iCs/>
          <w:color w:val="000000"/>
        </w:rPr>
        <w:t>Neurocomputing</w:t>
      </w:r>
      <w:r>
        <w:rPr>
          <w:rStyle w:val="SourceSection"/>
          <w:color w:val="000000"/>
        </w:rPr>
        <w:t xml:space="preserve">, </w:t>
      </w:r>
      <w:r>
        <w:rPr>
          <w:rStyle w:val="Volume"/>
          <w:i/>
          <w:iCs/>
          <w:color w:val="000000"/>
        </w:rPr>
        <w:t>396</w:t>
      </w:r>
      <w:r>
        <w:rPr>
          <w:rStyle w:val="SourceSection"/>
          <w:color w:val="000000"/>
        </w:rPr>
        <w:t xml:space="preserve">, </w:t>
      </w:r>
      <w:r>
        <w:rPr>
          <w:rStyle w:val="FirstPage"/>
          <w:color w:val="000000"/>
        </w:rPr>
        <w:t>266</w:t>
      </w:r>
      <w:r>
        <w:rPr>
          <w:rStyle w:val="Pagination"/>
          <w:color w:val="000000"/>
        </w:rPr>
        <w:t>–</w:t>
      </w:r>
      <w:r>
        <w:rPr>
          <w:rStyle w:val="LastPage"/>
          <w:color w:val="000000"/>
        </w:rPr>
        <w:t>277</w:t>
      </w:r>
      <w:r>
        <w:rPr>
          <w:rStyle w:val="SourceSection"/>
          <w:color w:val="000000"/>
        </w:rPr>
        <w:t xml:space="preserve">. </w:t>
      </w:r>
      <w:r>
        <w:rPr>
          <w:rStyle w:val="SourceLocation"/>
          <w:color w:val="000000"/>
        </w:rPr>
        <w:t>https://doi.org/</w:t>
      </w:r>
      <w:r>
        <w:rPr>
          <w:rStyle w:val="Doi"/>
          <w:color w:val="000000"/>
        </w:rPr>
        <w:t>10.1016/j.neucom.2018.10.094</w:t>
      </w:r>
    </w:p>
    <w:p w14:paraId="749A3340" w14:textId="77777777" w:rsidR="00735D62" w:rsidRDefault="00735D62" w:rsidP="00735D62">
      <w:pP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5AAD17B5" w14:textId="77777777" w:rsidR="00735D62" w:rsidRDefault="00735D62" w:rsidP="00735D62">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lastRenderedPageBreak/>
        <w:t>https://www.edoeb.admin.ch/edoeb/en/home/datenschutz/arbeit_wirtschaft/datenuebermittlung_ausland.html</w:t>
      </w:r>
    </w:p>
    <w:p w14:paraId="3D736587" w14:textId="77777777" w:rsidR="00735D62" w:rsidRDefault="00735D62" w:rsidP="00735D62">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0F0ABFAB" w14:textId="77777777" w:rsidR="00735D62" w:rsidRDefault="00735D62" w:rsidP="00735D62">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A67AB82" w14:textId="77777777" w:rsidR="00735D62" w:rsidRDefault="00735D62" w:rsidP="00735D62">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62B7064" w14:textId="77777777" w:rsidR="00735D62" w:rsidRDefault="00735D62" w:rsidP="00735D62">
      <w:pPr>
        <w:spacing w:line="480" w:lineRule="auto"/>
        <w:ind w:left="720" w:hanging="720"/>
        <w:rPr>
          <w:color w:val="000000"/>
        </w:rPr>
      </w:pPr>
      <w:r>
        <w:rPr>
          <w:rStyle w:val="TitleName"/>
          <w:color w:val="000000"/>
        </w:rPr>
        <w:t>Getting started with Roboflow</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April</w:t>
      </w:r>
      <w:r>
        <w:rPr>
          <w:rStyle w:val="DateCharacter"/>
          <w:color w:val="000000"/>
        </w:rPr>
        <w:t xml:space="preserve"> </w:t>
      </w:r>
      <w:r>
        <w:rPr>
          <w:rStyle w:val="Day"/>
          <w:color w:val="000000"/>
        </w:rPr>
        <w:t>15</w:t>
      </w:r>
      <w:r>
        <w:rPr>
          <w:rStyle w:val="DateSection"/>
          <w:color w:val="000000"/>
        </w:rPr>
        <w:t>).</w:t>
      </w:r>
      <w:r>
        <w:rPr>
          <w:rStyle w:val="ReferenceBody"/>
          <w:color w:val="000000"/>
        </w:rPr>
        <w:t xml:space="preserve"> </w:t>
      </w:r>
      <w:r>
        <w:rPr>
          <w:rStyle w:val="SiteName"/>
          <w:i/>
          <w:iCs/>
          <w:color w:val="000000"/>
        </w:rPr>
        <w:t>Roboflow Blog</w:t>
      </w:r>
      <w:r>
        <w:rPr>
          <w:rStyle w:val="SourceLocation"/>
          <w:color w:val="000000"/>
        </w:rPr>
        <w:t xml:space="preserve">. </w:t>
      </w:r>
      <w:r>
        <w:rPr>
          <w:rStyle w:val="Url"/>
          <w:color w:val="000000"/>
        </w:rPr>
        <w:t>https://blog.roboflow.com/getting-started-with-roboflow/</w:t>
      </w:r>
    </w:p>
    <w:p w14:paraId="618332D0" w14:textId="77777777" w:rsidR="00BE16E2" w:rsidRDefault="00BE16E2" w:rsidP="00BE16E2">
      <w:pPr>
        <w:spacing w:line="480" w:lineRule="auto"/>
        <w:ind w:left="720" w:hanging="720"/>
        <w:rPr>
          <w:color w:val="000000"/>
        </w:rPr>
      </w:pPr>
      <w:r>
        <w:rPr>
          <w:rStyle w:val="Surname"/>
          <w:color w:val="000000"/>
        </w:rPr>
        <w:lastRenderedPageBreak/>
        <w:t>Ghamisi</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Rasti</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Yokoya</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Hofle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Bruzzone</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Bovolo</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Chi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Anders</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Gloaguen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Atkinson</w:t>
      </w:r>
      <w:r>
        <w:rPr>
          <w:rStyle w:val="Person"/>
          <w:color w:val="000000"/>
        </w:rPr>
        <w:t xml:space="preserve">, </w:t>
      </w:r>
      <w:r>
        <w:rPr>
          <w:rStyle w:val="Initials"/>
          <w:color w:val="000000"/>
        </w:rPr>
        <w:t>P. M.</w:t>
      </w:r>
      <w:r>
        <w:rPr>
          <w:rStyle w:val="PrimaryContribGroup"/>
          <w:color w:val="000000"/>
        </w:rPr>
        <w:t xml:space="preserve">, &amp; </w:t>
      </w:r>
      <w:r>
        <w:rPr>
          <w:rStyle w:val="Surname"/>
          <w:color w:val="000000"/>
        </w:rPr>
        <w:t>Benediktsson</w:t>
      </w:r>
      <w:r>
        <w:rPr>
          <w:rStyle w:val="Person"/>
          <w:color w:val="000000"/>
        </w:rPr>
        <w:t xml:space="preserve">, </w:t>
      </w:r>
      <w:r>
        <w:rPr>
          <w:rStyle w:val="Initials"/>
          <w:color w:val="000000"/>
        </w:rPr>
        <w:t>J. 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Multisource and Multitemporal Data Fusion in Remote Sensing: A Comprehensive Review of the State of the Art</w:t>
      </w:r>
      <w:r>
        <w:rPr>
          <w:rStyle w:val="ReferenceBody"/>
          <w:color w:val="000000"/>
        </w:rPr>
        <w:t xml:space="preserve">. </w:t>
      </w:r>
      <w:r>
        <w:rPr>
          <w:rStyle w:val="TitleName"/>
          <w:i/>
          <w:iCs/>
          <w:color w:val="000000"/>
        </w:rPr>
        <w:t>IEEE Geoscience and Remote Sensing Magazine</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6</w:t>
      </w:r>
      <w:r>
        <w:rPr>
          <w:rStyle w:val="Pagination"/>
          <w:color w:val="000000"/>
        </w:rPr>
        <w:t>–</w:t>
      </w:r>
      <w:r>
        <w:rPr>
          <w:rStyle w:val="LastPage"/>
          <w:color w:val="000000"/>
        </w:rPr>
        <w:t>39</w:t>
      </w:r>
      <w:r>
        <w:rPr>
          <w:rStyle w:val="SourceSection"/>
          <w:color w:val="000000"/>
        </w:rPr>
        <w:t xml:space="preserve">. </w:t>
      </w:r>
      <w:r>
        <w:rPr>
          <w:rStyle w:val="SourceLocation"/>
          <w:color w:val="000000"/>
        </w:rPr>
        <w:t>https://doi.org/</w:t>
      </w:r>
      <w:r>
        <w:rPr>
          <w:rStyle w:val="Doi"/>
          <w:color w:val="000000"/>
        </w:rPr>
        <w:t>10.1109/MGRS.2018.2890023</w:t>
      </w:r>
    </w:p>
    <w:p w14:paraId="2B83A830" w14:textId="77777777" w:rsidR="00735D62" w:rsidRDefault="00735D62" w:rsidP="00735D62">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4D7F693" w14:textId="77777777" w:rsidR="00735D62" w:rsidRDefault="00735D62" w:rsidP="00735D62">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1C1B6E00" w14:textId="77777777" w:rsidR="00735D62" w:rsidRDefault="00735D62" w:rsidP="00735D62">
      <w:pP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6357AE92" w14:textId="77777777" w:rsidR="00735D62" w:rsidRDefault="00735D62" w:rsidP="00735D62">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35D0F633" w14:textId="77777777" w:rsidR="00735D62" w:rsidRDefault="00735D62" w:rsidP="00735D62">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C81D03B" w14:textId="77777777" w:rsidR="00735D62" w:rsidRDefault="00735D62" w:rsidP="00735D62">
      <w:pP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B1E28C6" w14:textId="77777777" w:rsidR="00735D62" w:rsidRDefault="00735D62" w:rsidP="00735D62">
      <w:pPr>
        <w:spacing w:line="480" w:lineRule="auto"/>
        <w:ind w:left="720" w:hanging="720"/>
        <w:rPr>
          <w:color w:val="000000"/>
        </w:rPr>
      </w:pPr>
      <w:r>
        <w:rPr>
          <w:rStyle w:val="Surname"/>
          <w:color w:val="000000"/>
        </w:rPr>
        <w:lastRenderedPageBreak/>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1F0EF665" w14:textId="77777777" w:rsidR="00735D62" w:rsidRDefault="00735D62" w:rsidP="00735D62">
      <w:pP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1C0F3897" w14:textId="77777777" w:rsidR="00735D62" w:rsidRDefault="00735D62" w:rsidP="00735D62">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EFABFAB"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497A92F"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a state-of-the-art review of its enabling technologies, applications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09425468" w14:textId="77777777" w:rsidR="00735D62" w:rsidRDefault="00735D62" w:rsidP="00735D62">
      <w:pPr>
        <w:spacing w:line="480" w:lineRule="auto"/>
        <w:ind w:left="720" w:hanging="720"/>
        <w:rPr>
          <w:color w:val="000000"/>
        </w:rPr>
      </w:pPr>
      <w:r>
        <w:rPr>
          <w:rStyle w:val="Surname"/>
          <w:color w:val="000000"/>
        </w:rPr>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50ACD593" w14:textId="77777777" w:rsidR="00735D62" w:rsidRDefault="00735D62" w:rsidP="00735D62">
      <w:pPr>
        <w:spacing w:line="480" w:lineRule="auto"/>
        <w:ind w:left="720" w:hanging="720"/>
        <w:rPr>
          <w:color w:val="000000"/>
        </w:rPr>
      </w:pPr>
      <w:r>
        <w:rPr>
          <w:rStyle w:val="Surname"/>
          <w:color w:val="000000"/>
        </w:rPr>
        <w:lastRenderedPageBreak/>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118A404C" w14:textId="77777777" w:rsidR="00735D62" w:rsidRDefault="00735D62" w:rsidP="00735D62">
      <w:pPr>
        <w:spacing w:line="480" w:lineRule="auto"/>
        <w:ind w:left="720" w:hanging="720"/>
        <w:rPr>
          <w:color w:val="000000"/>
        </w:rPr>
      </w:pPr>
      <w:r>
        <w:rPr>
          <w:rStyle w:val="Surname"/>
          <w:color w:val="000000"/>
        </w:rPr>
        <w:t>Hussain</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YOLO-v1 to YOLO-v8, the Rise of YOLO and Its Complementary Nature toward Digital Manufacturing and Industrial Defect Detection</w:t>
      </w:r>
      <w:r>
        <w:rPr>
          <w:rStyle w:val="ReferenceBody"/>
          <w:color w:val="000000"/>
        </w:rPr>
        <w:t xml:space="preserve">. </w:t>
      </w:r>
      <w:r>
        <w:rPr>
          <w:rStyle w:val="TitleName"/>
          <w:i/>
          <w:iCs/>
          <w:color w:val="000000"/>
        </w:rPr>
        <w:t>Machines</w:t>
      </w:r>
      <w:r>
        <w:rPr>
          <w:rStyle w:val="SourceSection"/>
          <w:color w:val="000000"/>
        </w:rPr>
        <w:t xml:space="preserve">, </w:t>
      </w:r>
      <w:r>
        <w:rPr>
          <w:rStyle w:val="Volume"/>
          <w:color w:val="000000"/>
        </w:rPr>
        <w:t>11</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677</w:t>
      </w:r>
      <w:r>
        <w:rPr>
          <w:rStyle w:val="SourceSection"/>
          <w:color w:val="000000"/>
        </w:rPr>
        <w:t xml:space="preserve">. </w:t>
      </w:r>
      <w:r>
        <w:rPr>
          <w:rStyle w:val="SourceLocation"/>
          <w:color w:val="000000"/>
        </w:rPr>
        <w:t>https://doi.org/</w:t>
      </w:r>
      <w:r>
        <w:rPr>
          <w:rStyle w:val="Doi"/>
          <w:color w:val="000000"/>
        </w:rPr>
        <w:t>10.3390/machines11070677</w:t>
      </w:r>
    </w:p>
    <w:p w14:paraId="7FD1598E" w14:textId="77777777" w:rsidR="00735D62" w:rsidRDefault="00735D62" w:rsidP="00735D62">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1D659466" w14:textId="77777777" w:rsidR="00735D62" w:rsidRDefault="00735D62" w:rsidP="00735D62">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5CFAD19D" w14:textId="77777777" w:rsidR="00735D62" w:rsidRDefault="00735D62" w:rsidP="00735D62">
      <w:pPr>
        <w:spacing w:line="480" w:lineRule="auto"/>
        <w:ind w:left="720" w:hanging="720"/>
        <w:rPr>
          <w:color w:val="000000"/>
        </w:rPr>
      </w:pPr>
      <w:r>
        <w:rPr>
          <w:rStyle w:val="Surname"/>
          <w:color w:val="000000"/>
        </w:rPr>
        <w:t>Jocher</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Chaurasia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Qui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Ultralytics YOLO</w:t>
      </w:r>
      <w:r>
        <w:rPr>
          <w:rStyle w:val="TitleSection"/>
          <w:color w:val="000000"/>
        </w:rPr>
        <w:t xml:space="preserve"> (Version </w:t>
      </w:r>
      <w:r>
        <w:rPr>
          <w:rStyle w:val="Version"/>
          <w:color w:val="000000"/>
        </w:rPr>
        <w:t>8.0.0</w:t>
      </w:r>
      <w:r>
        <w:rPr>
          <w:rStyle w:val="TitleSection"/>
          <w:color w:val="000000"/>
        </w:rPr>
        <w:t>) [</w:t>
      </w:r>
      <w:r>
        <w:rPr>
          <w:rStyle w:val="TitleAnnotation"/>
          <w:color w:val="000000"/>
        </w:rPr>
        <w:t>Computer software</w:t>
      </w:r>
      <w:r>
        <w:rPr>
          <w:rStyle w:val="TitleSection"/>
          <w:color w:val="000000"/>
        </w:rPr>
        <w:t>]</w:t>
      </w:r>
      <w:r>
        <w:rPr>
          <w:rStyle w:val="ReferenceBody"/>
          <w:color w:val="000000"/>
        </w:rPr>
        <w:t xml:space="preserve">. </w:t>
      </w:r>
      <w:r>
        <w:rPr>
          <w:rStyle w:val="Url"/>
          <w:color w:val="000000"/>
        </w:rPr>
        <w:t>https://github.com/ultralytics/ultralytics</w:t>
      </w:r>
    </w:p>
    <w:p w14:paraId="477E865B" w14:textId="77777777" w:rsidR="00BE16E2" w:rsidRDefault="00BE16E2" w:rsidP="00BE16E2">
      <w:pPr>
        <w:spacing w:line="480" w:lineRule="auto"/>
        <w:ind w:left="720" w:hanging="720"/>
        <w:rPr>
          <w:color w:val="000000"/>
        </w:rPr>
      </w:pPr>
      <w:r>
        <w:rPr>
          <w:rStyle w:val="Surname"/>
          <w:color w:val="000000"/>
        </w:rPr>
        <w:t>Kahloot</w:t>
      </w:r>
      <w:r>
        <w:rPr>
          <w:rStyle w:val="Person"/>
          <w:color w:val="000000"/>
        </w:rPr>
        <w:t xml:space="preserve">, </w:t>
      </w:r>
      <w:r>
        <w:rPr>
          <w:rStyle w:val="Initials"/>
          <w:color w:val="000000"/>
        </w:rPr>
        <w:t>K. M.</w:t>
      </w:r>
      <w:r>
        <w:rPr>
          <w:rStyle w:val="PrimaryContribGroup"/>
          <w:color w:val="000000"/>
        </w:rPr>
        <w:t xml:space="preserve">, &amp; </w:t>
      </w:r>
      <w:r>
        <w:rPr>
          <w:rStyle w:val="Surname"/>
          <w:color w:val="000000"/>
        </w:rPr>
        <w:t>Ekler</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Algorithmic Splitting: A Method for Dataset Preparation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125229</w:t>
      </w:r>
      <w:r>
        <w:rPr>
          <w:rStyle w:val="Pagination"/>
          <w:color w:val="000000"/>
        </w:rPr>
        <w:t>–</w:t>
      </w:r>
      <w:r>
        <w:rPr>
          <w:rStyle w:val="LastPage"/>
          <w:color w:val="000000"/>
        </w:rPr>
        <w:t>125237</w:t>
      </w:r>
      <w:r>
        <w:rPr>
          <w:rStyle w:val="SourceSection"/>
          <w:color w:val="000000"/>
        </w:rPr>
        <w:t xml:space="preserve">. </w:t>
      </w:r>
      <w:r>
        <w:rPr>
          <w:rStyle w:val="SourceLocation"/>
          <w:color w:val="000000"/>
        </w:rPr>
        <w:t>https://doi.org/</w:t>
      </w:r>
      <w:r>
        <w:rPr>
          <w:rStyle w:val="Doi"/>
          <w:color w:val="000000"/>
        </w:rPr>
        <w:t>10.1109/ACCESS.2021.3110745</w:t>
      </w:r>
    </w:p>
    <w:p w14:paraId="1D485598" w14:textId="77777777" w:rsidR="00735D62" w:rsidRDefault="00735D62" w:rsidP="00735D62">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7B086EB9" w14:textId="77777777" w:rsidR="00735D62" w:rsidRDefault="00735D62" w:rsidP="00735D62">
      <w:pPr>
        <w:spacing w:line="480" w:lineRule="auto"/>
        <w:ind w:left="720" w:hanging="720"/>
        <w:rPr>
          <w:color w:val="000000"/>
        </w:rPr>
      </w:pPr>
      <w:r>
        <w:rPr>
          <w:rStyle w:val="Surname"/>
          <w:color w:val="000000"/>
        </w:rPr>
        <w:lastRenderedPageBreak/>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0D8CAC7E" w14:textId="77777777" w:rsidR="00735D62" w:rsidRDefault="00735D62" w:rsidP="00735D62">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Baliyan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68C205DC"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7667A994"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01E178BF" w14:textId="77777777" w:rsidR="00735D62" w:rsidRDefault="00735D62" w:rsidP="00735D62">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IEEE Transactions on Antennas and Propagation IEEE Trans. Antennas Propagat.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41E1F31B" w14:textId="77777777" w:rsidR="00735D62" w:rsidRDefault="00735D62" w:rsidP="00735D62">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3F1994C6" w14:textId="77777777" w:rsidR="00BE16E2" w:rsidRDefault="00BE16E2" w:rsidP="00BE16E2">
      <w:pPr>
        <w:spacing w:line="480" w:lineRule="auto"/>
        <w:ind w:left="720" w:hanging="720"/>
        <w:rPr>
          <w:color w:val="000000"/>
        </w:rPr>
      </w:pPr>
      <w:r>
        <w:rPr>
          <w:rStyle w:val="Surname"/>
          <w:color w:val="000000"/>
        </w:rPr>
        <w:lastRenderedPageBreak/>
        <w:t>Kumar</w:t>
      </w:r>
      <w:r>
        <w:rPr>
          <w:rStyle w:val="Person"/>
          <w:color w:val="000000"/>
        </w:rPr>
        <w:t xml:space="preserve">, </w:t>
      </w:r>
      <w:r>
        <w:rPr>
          <w:rStyle w:val="Initials"/>
          <w:color w:val="000000"/>
        </w:rPr>
        <w:t>T. M. K.</w:t>
      </w:r>
      <w:r>
        <w:rPr>
          <w:rStyle w:val="PrimaryContribGroup"/>
          <w:color w:val="000000"/>
        </w:rPr>
        <w:t xml:space="preserve">, </w:t>
      </w:r>
      <w:r>
        <w:rPr>
          <w:rStyle w:val="Surname"/>
          <w:color w:val="000000"/>
        </w:rPr>
        <w:t>Aluvala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Mandal</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Saranya</w:t>
      </w:r>
      <w:r>
        <w:rPr>
          <w:rStyle w:val="Person"/>
          <w:color w:val="000000"/>
        </w:rPr>
        <w:t xml:space="preserve">, </w:t>
      </w:r>
      <w:r>
        <w:rPr>
          <w:rStyle w:val="Initials"/>
          <w:color w:val="000000"/>
        </w:rPr>
        <w:t>K.</w:t>
      </w:r>
      <w:r>
        <w:rPr>
          <w:rStyle w:val="PrimaryContribGroup"/>
          <w:color w:val="000000"/>
        </w:rPr>
        <w:t xml:space="preserve">, &amp; </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Improving Accuracy in Object Detection Using Region-Based Convolutional Neural Network</w:t>
      </w:r>
      <w:r>
        <w:rPr>
          <w:rStyle w:val="ReferenceBody"/>
          <w:color w:val="000000"/>
        </w:rPr>
        <w:t xml:space="preserve">. </w:t>
      </w:r>
      <w:r>
        <w:rPr>
          <w:rStyle w:val="Url"/>
          <w:color w:val="000000"/>
        </w:rPr>
        <w:t>https://doi.org/10.1109/EASCT59475.2023.10392806</w:t>
      </w:r>
    </w:p>
    <w:p w14:paraId="143823BD" w14:textId="77777777" w:rsidR="00735D62" w:rsidRDefault="00735D62" w:rsidP="00735D62">
      <w:pP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48BFB45E" w14:textId="77777777" w:rsidR="00735D62" w:rsidRDefault="00735D62" w:rsidP="00735D62">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D776884" w14:textId="77777777" w:rsidR="00735D62" w:rsidRDefault="00735D62" w:rsidP="00735D62">
      <w:pP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8F17F25"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3A79D90"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20545F1A" w14:textId="77777777" w:rsidR="00735D62" w:rsidRDefault="00735D62" w:rsidP="00735D62">
      <w:pPr>
        <w:spacing w:line="480" w:lineRule="auto"/>
        <w:ind w:left="720" w:hanging="720"/>
        <w:rPr>
          <w:color w:val="000000"/>
        </w:rPr>
      </w:pPr>
      <w:r>
        <w:rPr>
          <w:rStyle w:val="Surname"/>
          <w:color w:val="000000"/>
        </w:rPr>
        <w:lastRenderedPageBreak/>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5FD12E5A" w14:textId="77777777" w:rsidR="00735D62" w:rsidRDefault="00735D62" w:rsidP="00735D62">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6EC1E97" w14:textId="77777777" w:rsidR="00735D62" w:rsidRDefault="00735D62" w:rsidP="00735D62">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5B5E7646" w14:textId="77777777" w:rsidR="00735D62" w:rsidRDefault="00735D62" w:rsidP="00735D62">
      <w:pP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5BD4D92F" w14:textId="77777777" w:rsidR="00BE16E2" w:rsidRDefault="00BE16E2" w:rsidP="00BE16E2">
      <w:pPr>
        <w:spacing w:line="480" w:lineRule="auto"/>
        <w:ind w:left="720" w:hanging="720"/>
        <w:rPr>
          <w:color w:val="000000"/>
        </w:rPr>
      </w:pPr>
      <w:r>
        <w:rPr>
          <w:rStyle w:val="Surname"/>
          <w:color w:val="000000"/>
        </w:rPr>
        <w:t>Mehmood</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Shahzad</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Zafar</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Shabbir</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Ali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Remote Sensing Image Classification: A Comprehensive Review and Applications</w:t>
      </w:r>
      <w:r>
        <w:rPr>
          <w:rStyle w:val="ReferenceBody"/>
          <w:color w:val="000000"/>
        </w:rPr>
        <w:t xml:space="preserve">. </w:t>
      </w:r>
      <w:r>
        <w:rPr>
          <w:rStyle w:val="TitleName"/>
          <w:i/>
          <w:iCs/>
          <w:color w:val="000000"/>
        </w:rPr>
        <w:t>Mathematical Problems in Engineering</w:t>
      </w:r>
      <w:r>
        <w:rPr>
          <w:rStyle w:val="SourceSection"/>
          <w:color w:val="000000"/>
        </w:rPr>
        <w:t xml:space="preserve">, </w:t>
      </w:r>
      <w:r>
        <w:rPr>
          <w:rStyle w:val="Volume"/>
          <w:i/>
          <w:iCs/>
          <w:color w:val="000000"/>
        </w:rPr>
        <w:t>2022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5880959</w:t>
      </w:r>
      <w:r>
        <w:rPr>
          <w:rStyle w:val="SourceSection"/>
          <w:color w:val="000000"/>
        </w:rPr>
        <w:t xml:space="preserve">. </w:t>
      </w:r>
      <w:r>
        <w:rPr>
          <w:rStyle w:val="SourceLocation"/>
          <w:color w:val="000000"/>
        </w:rPr>
        <w:t>https://doi.org/</w:t>
      </w:r>
      <w:r>
        <w:rPr>
          <w:rStyle w:val="Doi"/>
          <w:color w:val="000000"/>
        </w:rPr>
        <w:t>10.1155/2022/5880959</w:t>
      </w:r>
    </w:p>
    <w:p w14:paraId="51EC392A" w14:textId="77777777" w:rsidR="00735D62" w:rsidRDefault="00735D62" w:rsidP="00735D62">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r>
        <w:rPr>
          <w:rStyle w:val="Surname"/>
          <w:color w:val="000000"/>
        </w:rPr>
        <w:t>Estrany</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Fortesa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Tiskus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Tsiafouli</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Characterizing vegetation complexity with unmanned aerial systems (UAS) -A </w:t>
      </w:r>
      <w:r>
        <w:rPr>
          <w:rStyle w:val="TitleName"/>
          <w:color w:val="000000"/>
        </w:rPr>
        <w:lastRenderedPageBreak/>
        <w:t>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6E59E303" w14:textId="77777777" w:rsidR="00735D62" w:rsidRDefault="00735D62" w:rsidP="00735D62">
      <w:pPr>
        <w:spacing w:line="480" w:lineRule="auto"/>
        <w:ind w:left="720" w:hanging="720"/>
        <w:rPr>
          <w:color w:val="000000"/>
        </w:rPr>
      </w:pPr>
      <w:r>
        <w:rPr>
          <w:rStyle w:val="TitleName"/>
          <w:i/>
          <w:iCs/>
          <w:color w:val="000000"/>
        </w:rPr>
        <w:t>MWC23 – Intelligent 5G mmWave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966D35E" w14:textId="77777777" w:rsidR="00735D62" w:rsidRDefault="00735D62" w:rsidP="00735D62">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48C77891" w14:textId="77777777" w:rsidR="00735D62" w:rsidRDefault="00735D62" w:rsidP="00735D62">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Akabayashi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2D61F99E" w14:textId="77777777" w:rsidR="00BE16E2" w:rsidRDefault="00BE16E2" w:rsidP="00BE16E2">
      <w:pPr>
        <w:spacing w:line="480" w:lineRule="auto"/>
        <w:ind w:left="720" w:hanging="720"/>
        <w:rPr>
          <w:color w:val="000000"/>
        </w:rPr>
      </w:pPr>
      <w:r>
        <w:rPr>
          <w:rStyle w:val="Surname"/>
          <w:color w:val="000000"/>
        </w:rPr>
        <w:t>Najafova</w:t>
      </w:r>
      <w:r>
        <w:rPr>
          <w:rStyle w:val="Person"/>
          <w:color w:val="000000"/>
        </w:rPr>
        <w:t xml:space="preserve">, </w:t>
      </w:r>
      <w:r>
        <w:rPr>
          <w:rStyle w:val="Initials"/>
          <w:color w:val="000000"/>
        </w:rPr>
        <w:t>N. 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TEMPORAL AND SPATIAL ANALYSIS OF VEGETATION ON THE SOIL SURFACE WITH NDVI ANALYSIS.</w:t>
      </w:r>
      <w:r>
        <w:rPr>
          <w:rStyle w:val="ReferenceBody"/>
          <w:color w:val="000000"/>
        </w:rPr>
        <w:t xml:space="preserve"> </w:t>
      </w:r>
      <w:r>
        <w:rPr>
          <w:rStyle w:val="TitleName"/>
          <w:i/>
          <w:iCs/>
          <w:color w:val="000000"/>
        </w:rPr>
        <w:t>Advances in Biology &amp; Earth Sciences</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224</w:t>
      </w:r>
      <w:r>
        <w:rPr>
          <w:rStyle w:val="Pagination"/>
          <w:color w:val="000000"/>
        </w:rPr>
        <w:t>–</w:t>
      </w:r>
      <w:r>
        <w:rPr>
          <w:rStyle w:val="LastPage"/>
          <w:color w:val="000000"/>
        </w:rPr>
        <w:t>228</w:t>
      </w:r>
      <w:r>
        <w:rPr>
          <w:rStyle w:val="SourceSection"/>
          <w:color w:val="000000"/>
        </w:rPr>
        <w:t>.</w:t>
      </w:r>
    </w:p>
    <w:p w14:paraId="27692E17"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919F2EA"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4388A438" w14:textId="77777777" w:rsidR="00735D62" w:rsidRDefault="00735D62" w:rsidP="00735D62">
      <w:pP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6C10CE6F" w14:textId="77777777" w:rsidR="00735D62" w:rsidRDefault="00735D62" w:rsidP="00735D62">
      <w:pP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5BCC6D36" w14:textId="77777777" w:rsidR="00735D62" w:rsidRDefault="00735D62" w:rsidP="00735D62">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C86983E" w14:textId="77777777" w:rsidR="00735D62" w:rsidRDefault="00735D62" w:rsidP="00735D62">
      <w:pPr>
        <w:spacing w:line="480" w:lineRule="auto"/>
        <w:ind w:left="720" w:hanging="720"/>
        <w:rPr>
          <w:color w:val="000000"/>
        </w:rPr>
      </w:pPr>
      <w:r>
        <w:rPr>
          <w:rStyle w:val="Surname"/>
          <w:color w:val="000000"/>
        </w:rPr>
        <w:t>Okamoto</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Ide</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Oguma</w:t>
      </w:r>
      <w:r>
        <w:rPr>
          <w:rStyle w:val="Person"/>
          <w:color w:val="000000"/>
        </w:rPr>
        <w:t xml:space="preserve">, </w:t>
      </w:r>
      <w:r>
        <w:rPr>
          <w:rStyle w:val="Initials"/>
          <w:color w:val="000000"/>
        </w:rPr>
        <w:t>H.</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Automatically drawing vegetation classification maps using digital time-lapse cameras in alpine ecosystems</w:t>
      </w:r>
      <w:r>
        <w:rPr>
          <w:rStyle w:val="ReferenceBody"/>
          <w:color w:val="000000"/>
        </w:rPr>
        <w:t xml:space="preserve">. </w:t>
      </w:r>
      <w:r>
        <w:rPr>
          <w:rStyle w:val="TitleName"/>
          <w:i/>
          <w:iCs/>
          <w:color w:val="000000"/>
        </w:rPr>
        <w:t>Remote Sensing in Ecology and Conservation</w:t>
      </w:r>
      <w:r>
        <w:rPr>
          <w:rStyle w:val="SourceSection"/>
          <w:color w:val="000000"/>
        </w:rPr>
        <w:t xml:space="preserve">, </w:t>
      </w:r>
      <w:r>
        <w:rPr>
          <w:rStyle w:val="Volume"/>
          <w:color w:val="000000"/>
        </w:rPr>
        <w:t>10</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188</w:t>
      </w:r>
      <w:r>
        <w:rPr>
          <w:rStyle w:val="Pagination"/>
          <w:color w:val="000000"/>
        </w:rPr>
        <w:t>–</w:t>
      </w:r>
      <w:r>
        <w:rPr>
          <w:rStyle w:val="LastPage"/>
          <w:color w:val="000000"/>
        </w:rPr>
        <w:t>202</w:t>
      </w:r>
      <w:r>
        <w:rPr>
          <w:rStyle w:val="SourceSection"/>
          <w:color w:val="000000"/>
        </w:rPr>
        <w:t xml:space="preserve">. </w:t>
      </w:r>
      <w:r>
        <w:rPr>
          <w:rStyle w:val="SourceLocation"/>
          <w:color w:val="000000"/>
        </w:rPr>
        <w:t>https://doi.org/</w:t>
      </w:r>
      <w:r>
        <w:rPr>
          <w:rStyle w:val="Doi"/>
          <w:color w:val="000000"/>
        </w:rPr>
        <w:t>10.1002/rse2.364</w:t>
      </w:r>
    </w:p>
    <w:p w14:paraId="628B6461" w14:textId="77777777" w:rsidR="00735D62" w:rsidRDefault="00735D62" w:rsidP="00735D62">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1896BF9F" w14:textId="77777777" w:rsidR="00735D62" w:rsidRDefault="00735D62" w:rsidP="00735D62">
      <w:pP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6A41FD31" w14:textId="77777777" w:rsidR="00735D62" w:rsidRDefault="00735D62" w:rsidP="00735D62">
      <w:pPr>
        <w:spacing w:line="480" w:lineRule="auto"/>
        <w:ind w:left="720" w:hanging="720"/>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09B371E" w14:textId="77777777" w:rsidR="00735D62" w:rsidRDefault="00735D62" w:rsidP="00735D62">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D9E261B" w14:textId="77777777" w:rsidR="00735D62" w:rsidRDefault="00735D62" w:rsidP="00735D62">
      <w:pPr>
        <w:spacing w:line="480" w:lineRule="auto"/>
        <w:ind w:left="720" w:hanging="720"/>
        <w:rPr>
          <w:color w:val="000000"/>
        </w:rPr>
      </w:pPr>
      <w:r>
        <w:rPr>
          <w:rStyle w:val="Surname"/>
          <w:color w:val="000000"/>
        </w:rPr>
        <w:lastRenderedPageBreak/>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1728BA18" w14:textId="77777777" w:rsidR="00735D62" w:rsidRDefault="00735D62" w:rsidP="00735D62">
      <w:pPr>
        <w:spacing w:line="480" w:lineRule="auto"/>
        <w:ind w:left="720" w:hanging="720"/>
        <w:rPr>
          <w:color w:val="000000"/>
        </w:rPr>
      </w:pPr>
      <w:r>
        <w:rPr>
          <w:rStyle w:val="TitleName"/>
          <w:i/>
          <w:iCs/>
          <w:color w:val="000000"/>
        </w:rPr>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077F952" w14:textId="77777777" w:rsidR="00735D62" w:rsidRDefault="00735D62" w:rsidP="00735D62">
      <w:pP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65A48705" w14:textId="77777777" w:rsidR="00735D62" w:rsidRDefault="00735D62" w:rsidP="00735D62">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13F953C4" w14:textId="77777777" w:rsidR="002939EC" w:rsidRDefault="002939EC" w:rsidP="00735D62">
      <w:pPr>
        <w:spacing w:line="480" w:lineRule="auto"/>
        <w:ind w:left="720" w:hanging="720"/>
        <w:rPr>
          <w:rStyle w:val="SourceSection"/>
          <w:color w:val="000000"/>
        </w:rPr>
      </w:pPr>
      <w:r>
        <w:rPr>
          <w:rStyle w:val="Surname"/>
          <w:color w:val="000000"/>
        </w:rPr>
        <w:t>Quach</w:t>
      </w:r>
      <w:r>
        <w:rPr>
          <w:rStyle w:val="Person"/>
          <w:color w:val="000000"/>
        </w:rPr>
        <w:t xml:space="preserve">, </w:t>
      </w:r>
      <w:r>
        <w:rPr>
          <w:rStyle w:val="Initials"/>
          <w:color w:val="000000"/>
        </w:rPr>
        <w:t>L.-D.</w:t>
      </w:r>
      <w:r>
        <w:rPr>
          <w:rStyle w:val="PrimaryContribGroup"/>
          <w:color w:val="000000"/>
        </w:rPr>
        <w:t xml:space="preserve">, </w:t>
      </w:r>
      <w:r>
        <w:rPr>
          <w:rStyle w:val="Surname"/>
          <w:color w:val="000000"/>
        </w:rPr>
        <w:t>Quoc</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Quynh</w:t>
      </w:r>
      <w:r>
        <w:rPr>
          <w:rStyle w:val="Person"/>
          <w:color w:val="000000"/>
        </w:rPr>
        <w:t xml:space="preserve">, </w:t>
      </w:r>
      <w:r>
        <w:rPr>
          <w:rStyle w:val="Initials"/>
          <w:color w:val="000000"/>
        </w:rPr>
        <w:t>A. N.</w:t>
      </w:r>
      <w:r>
        <w:rPr>
          <w:rStyle w:val="PrimaryContribGroup"/>
          <w:color w:val="000000"/>
        </w:rPr>
        <w:t xml:space="preserve">, </w:t>
      </w:r>
      <w:r>
        <w:rPr>
          <w:rStyle w:val="Surname"/>
          <w:color w:val="000000"/>
        </w:rPr>
        <w:t>Thai-Nghe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Nguyen</w:t>
      </w:r>
      <w:r>
        <w:rPr>
          <w:rStyle w:val="Person"/>
          <w:color w:val="000000"/>
        </w:rPr>
        <w:t xml:space="preserve">, </w:t>
      </w:r>
      <w:r>
        <w:rPr>
          <w:rStyle w:val="Initials"/>
          <w:color w:val="000000"/>
        </w:rPr>
        <w:t>T.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Explainable deep learning models with gradient-weighted class activation mapping for smart agriculture</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eries"/>
          <w:color w:val="000000"/>
        </w:rPr>
        <w:t>(</w:t>
      </w:r>
      <w:r>
        <w:rPr>
          <w:rStyle w:val="Issue"/>
          <w:color w:val="000000"/>
        </w:rPr>
        <w:t>August</w:t>
      </w:r>
      <w:r>
        <w:rPr>
          <w:rStyle w:val="Series"/>
          <w:color w:val="000000"/>
        </w:rPr>
        <w:t>)</w:t>
      </w:r>
      <w:r>
        <w:rPr>
          <w:rStyle w:val="SourceSection"/>
          <w:color w:val="000000"/>
        </w:rPr>
        <w:t xml:space="preserve">, </w:t>
      </w:r>
      <w:r>
        <w:rPr>
          <w:rStyle w:val="FirstPage"/>
          <w:color w:val="000000"/>
        </w:rPr>
        <w:t>83752</w:t>
      </w:r>
      <w:r>
        <w:rPr>
          <w:rStyle w:val="Pagination"/>
          <w:color w:val="000000"/>
        </w:rPr>
        <w:t>–</w:t>
      </w:r>
      <w:r>
        <w:rPr>
          <w:rStyle w:val="LastPage"/>
          <w:color w:val="000000"/>
        </w:rPr>
        <w:t>83762</w:t>
      </w:r>
      <w:r>
        <w:rPr>
          <w:rStyle w:val="SourceSection"/>
          <w:color w:val="000000"/>
        </w:rPr>
        <w:t>.</w:t>
      </w:r>
    </w:p>
    <w:p w14:paraId="73DCA88D" w14:textId="65D7698E" w:rsidR="00735D62" w:rsidRDefault="00735D62" w:rsidP="00735D62">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733B0BFA" w14:textId="77777777" w:rsidR="00735D62" w:rsidRDefault="00735D62" w:rsidP="00735D62">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475F3F" w14:textId="77777777" w:rsidR="00735D62" w:rsidRDefault="00735D62" w:rsidP="00735D62">
      <w:pP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3C1DBD3E" w14:textId="77777777" w:rsidR="00735D62" w:rsidRDefault="00735D62" w:rsidP="00735D62">
      <w:pPr>
        <w:spacing w:line="480" w:lineRule="auto"/>
        <w:ind w:left="720" w:hanging="720"/>
        <w:rPr>
          <w:color w:val="000000"/>
        </w:rPr>
      </w:pPr>
      <w:r>
        <w:rPr>
          <w:rStyle w:val="Surname"/>
          <w:color w:val="000000"/>
        </w:rPr>
        <w:lastRenderedPageBreak/>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5BF1C6B1" w14:textId="77777777" w:rsidR="00735D62" w:rsidRDefault="00735D62" w:rsidP="00735D62">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Aljunid</w:t>
      </w:r>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r>
        <w:rPr>
          <w:rStyle w:val="Surname"/>
          <w:color w:val="000000"/>
        </w:rPr>
        <w:t>Gaol</w:t>
      </w:r>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656065F7" w14:textId="77777777" w:rsidR="00735D62" w:rsidRDefault="00735D62" w:rsidP="00735D62">
      <w:pPr>
        <w:spacing w:line="480" w:lineRule="auto"/>
        <w:ind w:left="720" w:hanging="720"/>
        <w:rPr>
          <w:color w:val="000000"/>
        </w:rPr>
      </w:pPr>
      <w:r>
        <w:rPr>
          <w:rStyle w:val="Surname"/>
          <w:color w:val="000000"/>
        </w:rPr>
        <w:t>Sapkota</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Ahmed</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Karkee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Comparing YOLOv8 and Mask RCNN for object segmentation in complex orchard environments</w:t>
      </w:r>
      <w:r>
        <w:rPr>
          <w:rStyle w:val="ReferenceBody"/>
          <w:color w:val="000000"/>
        </w:rPr>
        <w:t xml:space="preserve">. </w:t>
      </w:r>
      <w:r>
        <w:rPr>
          <w:rStyle w:val="Url"/>
          <w:color w:val="000000"/>
        </w:rPr>
        <w:t>https://doi.org/10.32388/ZB9SB0</w:t>
      </w:r>
    </w:p>
    <w:p w14:paraId="3E34A3A0" w14:textId="77777777" w:rsidR="00735D62" w:rsidRDefault="00735D62" w:rsidP="00735D62">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04760460" w14:textId="77777777" w:rsidR="00735D62" w:rsidRDefault="00735D62" w:rsidP="00735D62">
      <w:pPr>
        <w:spacing w:line="480" w:lineRule="auto"/>
        <w:ind w:left="720" w:hanging="720"/>
        <w:rPr>
          <w:color w:val="000000"/>
        </w:rPr>
      </w:pPr>
      <w:r>
        <w:rPr>
          <w:rStyle w:val="Surname"/>
          <w:color w:val="000000"/>
        </w:rPr>
        <w:t>Sarirete</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Balfagih</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r>
        <w:rPr>
          <w:rStyle w:val="Surname"/>
          <w:color w:val="000000"/>
        </w:rPr>
        <w:t>Visvizi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3E9282C9" w14:textId="77777777" w:rsidR="00735D62" w:rsidRDefault="00735D62" w:rsidP="00735D62">
      <w:pP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5B01D6F" w14:textId="77777777" w:rsidR="00735D62" w:rsidRDefault="00735D62" w:rsidP="00735D62">
      <w:pPr>
        <w:spacing w:line="480" w:lineRule="auto"/>
        <w:ind w:left="720" w:hanging="720"/>
        <w:rPr>
          <w:color w:val="000000"/>
        </w:rPr>
      </w:pPr>
      <w:r>
        <w:rPr>
          <w:rStyle w:val="Surname"/>
          <w:color w:val="000000"/>
        </w:rPr>
        <w:lastRenderedPageBreak/>
        <w:t>Schrotter</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Hürzeler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065D895" w14:textId="77777777" w:rsidR="00735D62" w:rsidRDefault="00735D62" w:rsidP="00735D62">
      <w:pPr>
        <w:spacing w:line="480" w:lineRule="auto"/>
        <w:ind w:left="720" w:hanging="720"/>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E329AE0" w14:textId="77777777" w:rsidR="00735D62" w:rsidRDefault="00735D62" w:rsidP="00735D62">
      <w:pP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766C7FE7" w14:textId="77777777" w:rsidR="00735D62" w:rsidRDefault="00735D62" w:rsidP="00735D62">
      <w:pP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3B73BCED" w14:textId="77777777" w:rsidR="00735D62" w:rsidRDefault="00735D62" w:rsidP="00735D62">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62239B40" w14:textId="77777777" w:rsidR="00735D62" w:rsidRDefault="00735D62" w:rsidP="00735D62">
      <w:pPr>
        <w:spacing w:line="480" w:lineRule="auto"/>
        <w:ind w:left="720" w:hanging="720"/>
        <w:rPr>
          <w:color w:val="000000"/>
        </w:rPr>
      </w:pPr>
      <w:r>
        <w:rPr>
          <w:rStyle w:val="Surname"/>
          <w:color w:val="000000"/>
        </w:rPr>
        <w:t>Soares</w:t>
      </w:r>
      <w:r>
        <w:rPr>
          <w:rStyle w:val="Person"/>
          <w:color w:val="000000"/>
        </w:rPr>
        <w:t xml:space="preserve">, </w:t>
      </w:r>
      <w:r>
        <w:rPr>
          <w:rStyle w:val="Initials"/>
          <w:color w:val="000000"/>
        </w:rPr>
        <w:t>V. H. A.</w:t>
      </w:r>
      <w:r>
        <w:rPr>
          <w:rStyle w:val="PrimaryContribGroup"/>
          <w:color w:val="000000"/>
        </w:rPr>
        <w:t xml:space="preserve">, </w:t>
      </w:r>
      <w:r>
        <w:rPr>
          <w:rStyle w:val="Surname"/>
          <w:color w:val="000000"/>
        </w:rPr>
        <w:t>Ponti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Campello</w:t>
      </w:r>
      <w:r>
        <w:rPr>
          <w:rStyle w:val="Person"/>
          <w:color w:val="000000"/>
        </w:rPr>
        <w:t xml:space="preserve">, </w:t>
      </w:r>
      <w:r>
        <w:rPr>
          <w:rStyle w:val="Initials"/>
          <w:color w:val="000000"/>
        </w:rPr>
        <w:t>R. J. G. B.</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Multi-attribute, graph-based approach for duplicate cattle removal and counting in large pasture areas from multiple aerial images</w:t>
      </w:r>
      <w:r>
        <w:rPr>
          <w:rStyle w:val="ReferenceBody"/>
          <w:color w:val="000000"/>
        </w:rPr>
        <w:t xml:space="preserve">. </w:t>
      </w:r>
      <w:r>
        <w:rPr>
          <w:rStyle w:val="TitleName"/>
          <w:i/>
          <w:iCs/>
          <w:color w:val="000000"/>
        </w:rPr>
        <w:t>Computers and Electronics in Agriculture</w:t>
      </w:r>
      <w:r>
        <w:rPr>
          <w:rStyle w:val="SourceSection"/>
          <w:color w:val="000000"/>
        </w:rPr>
        <w:t xml:space="preserve">, </w:t>
      </w:r>
      <w:r>
        <w:rPr>
          <w:rStyle w:val="Volume"/>
          <w:color w:val="000000"/>
        </w:rPr>
        <w:t>220</w:t>
      </w:r>
      <w:r>
        <w:rPr>
          <w:rStyle w:val="SourceSection"/>
          <w:color w:val="000000"/>
        </w:rPr>
        <w:t xml:space="preserve">. </w:t>
      </w:r>
      <w:r>
        <w:rPr>
          <w:rStyle w:val="SourceLocation"/>
          <w:color w:val="000000"/>
        </w:rPr>
        <w:t>https://doi.org/</w:t>
      </w:r>
      <w:r>
        <w:rPr>
          <w:rStyle w:val="Doi"/>
          <w:color w:val="000000"/>
        </w:rPr>
        <w:t>10.1016/j.compag.2024.108828</w:t>
      </w:r>
    </w:p>
    <w:p w14:paraId="0B07C736" w14:textId="77777777" w:rsidR="00735D62" w:rsidRDefault="00735D62" w:rsidP="00735D62">
      <w:pP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On procedural urban digital twin generation and visualization of large scale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447217BE" w14:textId="77777777" w:rsidR="00735D62" w:rsidRDefault="00735D62" w:rsidP="00735D62">
      <w:pPr>
        <w:spacing w:line="480" w:lineRule="auto"/>
        <w:ind w:left="720" w:hanging="720"/>
        <w:rPr>
          <w:color w:val="000000"/>
        </w:rPr>
      </w:pPr>
      <w:r>
        <w:rPr>
          <w:rStyle w:val="Surname"/>
          <w:color w:val="000000"/>
        </w:rPr>
        <w:lastRenderedPageBreak/>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6805A58B"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3BACB750"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ISPRS Annals of the Photogrammetry,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C014E87" w14:textId="77777777" w:rsidR="00735D62" w:rsidRDefault="00735D62" w:rsidP="00735D62">
      <w:pP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092E826A"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J Plant Ecol</w:t>
      </w:r>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584DC93D"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3B2E13DC" w14:textId="77777777" w:rsidR="00735D62" w:rsidRDefault="00735D62" w:rsidP="00735D62">
      <w:pPr>
        <w:spacing w:line="480" w:lineRule="auto"/>
        <w:ind w:left="720" w:hanging="720"/>
        <w:rPr>
          <w:color w:val="000000"/>
        </w:rPr>
      </w:pPr>
      <w:r>
        <w:rPr>
          <w:rStyle w:val="Surname"/>
          <w:color w:val="000000"/>
        </w:rPr>
        <w:lastRenderedPageBreak/>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Struct Multidisc Optim</w:t>
      </w:r>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71BCAB92" w14:textId="77777777" w:rsidR="00735D62" w:rsidRDefault="00735D62" w:rsidP="00735D62">
      <w:pPr>
        <w:spacing w:line="480" w:lineRule="auto"/>
        <w:ind w:left="720" w:hanging="720"/>
        <w:rPr>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6E0EF945" w14:textId="77777777" w:rsidR="00735D62" w:rsidRDefault="00735D62" w:rsidP="00735D62">
      <w:pP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4F7DC85F" w14:textId="77777777" w:rsidR="00735D62" w:rsidRDefault="00735D62" w:rsidP="00735D62">
      <w:pPr>
        <w:spacing w:line="480" w:lineRule="auto"/>
        <w:ind w:left="720" w:hanging="720"/>
        <w:rPr>
          <w:color w:val="000000"/>
        </w:rPr>
      </w:pPr>
      <w:r>
        <w:rPr>
          <w:rStyle w:val="Surname"/>
          <w:color w:val="000000"/>
        </w:rPr>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277CCB8A" w14:textId="77777777" w:rsidR="00735D62" w:rsidRDefault="00735D62" w:rsidP="00735D62">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Generalization, characterization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79993D9A" w14:textId="77777777" w:rsidR="00735D62" w:rsidRDefault="00735D62" w:rsidP="00735D62">
      <w:pPr>
        <w:spacing w:line="480" w:lineRule="auto"/>
        <w:ind w:left="720" w:hanging="720"/>
        <w:rPr>
          <w:color w:val="000000"/>
        </w:rPr>
      </w:pPr>
      <w:r>
        <w:rPr>
          <w:rStyle w:val="Surname"/>
          <w:color w:val="000000"/>
        </w:rPr>
        <w:t>Vrabič</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Erkoyuncu</w:t>
      </w:r>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06DD404C" w14:textId="77777777" w:rsidR="00735D62" w:rsidRDefault="00735D62" w:rsidP="00735D62">
      <w:pPr>
        <w:spacing w:line="480" w:lineRule="auto"/>
        <w:ind w:left="720" w:hanging="720"/>
        <w:rPr>
          <w:color w:val="000000"/>
        </w:rPr>
      </w:pPr>
      <w:r>
        <w:rPr>
          <w:rStyle w:val="Surname"/>
          <w:color w:val="000000"/>
        </w:rPr>
        <w:lastRenderedPageBreak/>
        <w:t>Wang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Ding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Segmentation and Phenotype Calculation of Rapeseed Pods Based on YOLO v8 and Mask R-Convolution Neural Networks</w:t>
      </w:r>
      <w:r>
        <w:rPr>
          <w:rStyle w:val="ReferenceBody"/>
          <w:color w:val="000000"/>
        </w:rPr>
        <w:t xml:space="preserve">. </w:t>
      </w:r>
      <w:r>
        <w:rPr>
          <w:rStyle w:val="TitleName"/>
          <w:i/>
          <w:iCs/>
          <w:color w:val="000000"/>
        </w:rPr>
        <w:t>Plants</w:t>
      </w:r>
      <w:r>
        <w:rPr>
          <w:rStyle w:val="SourceSection"/>
          <w:color w:val="000000"/>
        </w:rPr>
        <w:t xml:space="preserve">, </w:t>
      </w:r>
      <w:r>
        <w:rPr>
          <w:rStyle w:val="Volume"/>
          <w:color w:val="000000"/>
        </w:rPr>
        <w:t>12</w:t>
      </w:r>
      <w:r>
        <w:rPr>
          <w:rStyle w:val="Series"/>
          <w:color w:val="000000"/>
        </w:rPr>
        <w:t>(</w:t>
      </w:r>
      <w:r>
        <w:rPr>
          <w:rStyle w:val="Issue"/>
          <w:color w:val="000000"/>
        </w:rPr>
        <w:t>18</w:t>
      </w:r>
      <w:r>
        <w:rPr>
          <w:rStyle w:val="Series"/>
          <w:color w:val="000000"/>
        </w:rPr>
        <w:t>)</w:t>
      </w:r>
      <w:r>
        <w:rPr>
          <w:rStyle w:val="SourceSection"/>
          <w:color w:val="000000"/>
        </w:rPr>
        <w:t xml:space="preserve">, </w:t>
      </w:r>
      <w:r>
        <w:rPr>
          <w:rStyle w:val="FirstPage"/>
          <w:color w:val="000000"/>
        </w:rPr>
        <w:t>3328</w:t>
      </w:r>
      <w:r>
        <w:rPr>
          <w:rStyle w:val="SourceSection"/>
          <w:color w:val="000000"/>
        </w:rPr>
        <w:t xml:space="preserve">. </w:t>
      </w:r>
      <w:r>
        <w:rPr>
          <w:rStyle w:val="SourceLocation"/>
          <w:color w:val="000000"/>
        </w:rPr>
        <w:t>https://doi.org/</w:t>
      </w:r>
      <w:r>
        <w:rPr>
          <w:rStyle w:val="Doi"/>
          <w:color w:val="000000"/>
        </w:rPr>
        <w:t>10.3390/plants12183328</w:t>
      </w:r>
    </w:p>
    <w:p w14:paraId="70F8671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0498DCF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Menenti</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7762AFBF" w14:textId="77777777" w:rsidR="00735D62" w:rsidRDefault="00735D62" w:rsidP="00735D62">
      <w:pP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FFD2A6D" w14:textId="77777777" w:rsidR="00735D62" w:rsidRDefault="00735D62" w:rsidP="00735D62">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E514AC6" w14:textId="77777777" w:rsidR="00735D62" w:rsidRDefault="00735D62" w:rsidP="00735D62">
      <w:pP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1FAE6A18" w14:textId="77777777" w:rsidR="00735D62" w:rsidRDefault="00735D62" w:rsidP="00735D62">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 xml:space="preserve">2022 21st </w:t>
      </w:r>
      <w:r>
        <w:rPr>
          <w:rStyle w:val="SiteName"/>
          <w:color w:val="000000"/>
        </w:rPr>
        <w:lastRenderedPageBreak/>
        <w:t>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7DBB5C0B" w14:textId="77777777" w:rsidR="0037069C" w:rsidRDefault="0037069C" w:rsidP="0037069C">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Tan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Yuan</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FasterNet-SSD: a small object detection method based on SSD model</w:t>
      </w:r>
      <w:r>
        <w:rPr>
          <w:rStyle w:val="ReferenceBody"/>
          <w:color w:val="000000"/>
        </w:rPr>
        <w:t xml:space="preserve">. </w:t>
      </w:r>
      <w:r>
        <w:rPr>
          <w:rStyle w:val="TitleName"/>
          <w:i/>
          <w:iCs/>
          <w:color w:val="000000"/>
        </w:rPr>
        <w:t>Signal, Image and Video Processing</w:t>
      </w:r>
      <w:r>
        <w:rPr>
          <w:rStyle w:val="SourceSection"/>
          <w:color w:val="000000"/>
        </w:rPr>
        <w:t xml:space="preserve">, </w:t>
      </w:r>
      <w:r>
        <w:rPr>
          <w:rStyle w:val="Volume"/>
          <w:i/>
          <w:iCs/>
          <w:color w:val="000000"/>
        </w:rPr>
        <w:t>18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173</w:t>
      </w:r>
      <w:r>
        <w:rPr>
          <w:rStyle w:val="Pagination"/>
          <w:color w:val="000000"/>
        </w:rPr>
        <w:t>–</w:t>
      </w:r>
      <w:r>
        <w:rPr>
          <w:rStyle w:val="LastPage"/>
          <w:color w:val="000000"/>
        </w:rPr>
        <w:t>180</w:t>
      </w:r>
      <w:r>
        <w:rPr>
          <w:rStyle w:val="SourceSection"/>
          <w:color w:val="000000"/>
        </w:rPr>
        <w:t xml:space="preserve">. </w:t>
      </w:r>
      <w:r>
        <w:rPr>
          <w:rStyle w:val="SourceLocation"/>
          <w:color w:val="000000"/>
        </w:rPr>
        <w:t>https://doi.org/</w:t>
      </w:r>
      <w:r>
        <w:rPr>
          <w:rStyle w:val="Doi"/>
          <w:color w:val="000000"/>
        </w:rPr>
        <w:t>10.1007/s11760-023-02726-5</w:t>
      </w:r>
    </w:p>
    <w:p w14:paraId="0128DE3C" w14:textId="77777777" w:rsidR="00735D62" w:rsidRDefault="00735D62" w:rsidP="00735D62">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UAVData: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17E24A2A"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5F43E0BC"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Measurement-Based 5G Millimeter-Wave Propagation Characterization in Vegetated Suburban Macrocell Environments</w:t>
      </w:r>
      <w:r>
        <w:rPr>
          <w:rStyle w:val="ReferenceBody"/>
          <w:color w:val="000000"/>
        </w:rPr>
        <w:t xml:space="preserve">. </w:t>
      </w:r>
      <w:r>
        <w:rPr>
          <w:rStyle w:val="TitleName"/>
          <w:i/>
          <w:iCs/>
          <w:color w:val="000000"/>
        </w:rPr>
        <w:t>IEEE Transactions on Antennas and Propagation IEEE Trans. Antennas Propagat.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4A116978"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19080899" w14:textId="77777777" w:rsidR="00735D62" w:rsidRDefault="00735D62" w:rsidP="00735D62">
      <w:pPr>
        <w:spacing w:line="480" w:lineRule="auto"/>
        <w:ind w:left="720" w:hanging="720"/>
        <w:rPr>
          <w:color w:val="000000"/>
        </w:rPr>
      </w:pPr>
      <w:r>
        <w:rPr>
          <w:rStyle w:val="Surname"/>
          <w:color w:val="000000"/>
        </w:rPr>
        <w:lastRenderedPageBreak/>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643E8D8D"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4EC94E5C"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1BD00E18" w14:textId="77777777" w:rsidR="00735D62" w:rsidRDefault="00735D62" w:rsidP="00735D62">
      <w:pPr>
        <w:spacing w:line="480" w:lineRule="auto"/>
        <w:ind w:left="720" w:hanging="720"/>
        <w:rPr>
          <w:color w:val="000000"/>
        </w:rPr>
      </w:pPr>
      <w:r>
        <w:rPr>
          <w:rStyle w:val="Surname"/>
          <w:color w:val="000000"/>
        </w:rPr>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19B6C933" w14:textId="65EAB8CC" w:rsidR="00887A22" w:rsidRPr="00887A22" w:rsidRDefault="00887A22" w:rsidP="00E31FF7">
      <w:pPr>
        <w:spacing w:after="0" w:line="480" w:lineRule="auto"/>
        <w:ind w:left="720" w:hanging="720"/>
        <w:contextualSpacing/>
        <w:rPr>
          <w:rFonts w:eastAsia="Times New Roman" w:cs="Times New Roman"/>
          <w:szCs w:val="24"/>
        </w:rPr>
      </w:pPr>
    </w:p>
    <w:p w14:paraId="2660CFA2" w14:textId="01588C10" w:rsidR="00887A22" w:rsidRPr="00887A22" w:rsidRDefault="00887A22" w:rsidP="00FF5818">
      <w:pPr>
        <w:pStyle w:val="Heading1"/>
      </w:pPr>
      <w:bookmarkStart w:id="227" w:name="_Toc251423653"/>
      <w:r>
        <w:br w:type="page"/>
      </w:r>
      <w:bookmarkEnd w:id="227"/>
    </w:p>
    <w:p w14:paraId="478B895D" w14:textId="77777777" w:rsidR="00BC4246" w:rsidRPr="0070192C" w:rsidRDefault="00BC4246" w:rsidP="00BC4246">
      <w:pPr>
        <w:pStyle w:val="Heading1"/>
      </w:pPr>
      <w:bookmarkStart w:id="228" w:name="_Toc464831684"/>
      <w:bookmarkStart w:id="229" w:name="_Toc465328416"/>
      <w:bookmarkStart w:id="230" w:name="_Toc169701564"/>
      <w:r w:rsidRPr="0070192C">
        <w:lastRenderedPageBreak/>
        <w:t>Appendix A</w:t>
      </w:r>
      <w:r>
        <w:t xml:space="preserve"> </w:t>
      </w:r>
      <w:r>
        <w:br/>
      </w:r>
      <w:bookmarkEnd w:id="228"/>
      <w:bookmarkEnd w:id="229"/>
      <w:r>
        <w:t>Annotated Bibliography</w:t>
      </w:r>
      <w:bookmarkEnd w:id="230"/>
    </w:p>
    <w:p w14:paraId="4F21990A" w14:textId="77777777" w:rsidR="00BC4246" w:rsidRDefault="00BC4246" w:rsidP="00BC4246">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(mmWave)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The article sets the stage for the subsequent analysis by establishing the context of the study within the broader landscape of wireless communication technologies, including the challenges and opportunities associated with the deployment of mmWave/sub-terahertz communication in 5G and B5G mobile networks.</w:t>
      </w:r>
    </w:p>
    <w:p w14:paraId="17660B29" w14:textId="77777777" w:rsidR="00BC4246" w:rsidRDefault="00BC4246" w:rsidP="00BC4246">
      <w:pPr>
        <w:spacing w:line="480" w:lineRule="auto"/>
        <w:ind w:firstLine="720"/>
        <w:rPr>
          <w:color w:val="000000"/>
        </w:rPr>
      </w:pPr>
      <w:r>
        <w:rPr>
          <w:color w:val="000000"/>
        </w:rPr>
        <w:t>Moreover, the authors underscore the intricate challenges entailed in the deployment of millimeter-wave communications, with a specific focus on the pronounced influence of foliage on the efficacy of mmWave/sub-terahertz communication. A critical aspect addressed is the substantial power loss encountered by mmWave/sub-terahertz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This foundational exploration serves as a precursor to the ensuing analysis, shedding light on the precise environmental variables that demand meticulous consideration for the seamless implementation of mmWave/sub-terahertz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mmWave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231" w:name="_Toc464831685"/>
      <w:bookmarkStart w:id="232" w:name="_Toc465328417"/>
      <w:bookmarkStart w:id="233" w:name="_Toc169701565"/>
      <w:r w:rsidRPr="0070192C">
        <w:lastRenderedPageBreak/>
        <w:t>Appendix B</w:t>
      </w:r>
      <w:r>
        <w:t xml:space="preserve"> </w:t>
      </w:r>
      <w:r>
        <w:br/>
      </w:r>
      <w:bookmarkEnd w:id="231"/>
      <w:bookmarkEnd w:id="232"/>
      <w:r w:rsidRPr="0092696A">
        <w:t>Topic Description and Supporting Literature</w:t>
      </w:r>
      <w:bookmarkEnd w:id="233"/>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234" w:name="_Toc169701566"/>
      <w:r w:rsidRPr="0070192C">
        <w:lastRenderedPageBreak/>
        <w:t xml:space="preserve">Appendix </w:t>
      </w:r>
      <w:r>
        <w:t xml:space="preserve">C </w:t>
      </w:r>
      <w:r>
        <w:br/>
      </w:r>
      <w:r w:rsidRPr="0070192C">
        <w:t xml:space="preserve"> </w:t>
      </w:r>
      <w:r>
        <w:t>GitHub Details</w:t>
      </w:r>
      <w:bookmarkEnd w:id="234"/>
    </w:p>
    <w:p w14:paraId="144528CC" w14:textId="36971E4A" w:rsidR="00BC4246" w:rsidRDefault="00BC4246" w:rsidP="00BC4246">
      <w:pPr>
        <w:spacing w:after="0" w:line="480" w:lineRule="auto"/>
        <w:ind w:firstLine="720"/>
        <w:contextualSpacing/>
      </w:pPr>
      <w:r>
        <w:t>GitHub repository contains all the supporting documents related to chapter</w:t>
      </w:r>
      <w:r w:rsidR="7B38F6CC">
        <w:t xml:space="preserve"> </w:t>
      </w:r>
      <w:r>
        <w:t>1. It contains all the articles referenced in chapter</w:t>
      </w:r>
      <w:r w:rsidR="66EB3687">
        <w:t xml:space="preserve"> </w:t>
      </w:r>
      <w:r>
        <w:t xml:space="preserve">1. </w:t>
      </w:r>
    </w:p>
    <w:p w14:paraId="4B3F337B" w14:textId="7D34EA42" w:rsidR="00887A22" w:rsidRPr="00887A22" w:rsidRDefault="00BC4246" w:rsidP="00BC4246">
      <w:pPr>
        <w:spacing w:after="0" w:line="480" w:lineRule="auto"/>
        <w:ind w:firstLine="720"/>
        <w:contextualSpacing/>
      </w:pPr>
      <w:r>
        <w:t xml:space="preserve">Link to GitHub repository: </w:t>
      </w:r>
      <w:r w:rsidRPr="005348AD">
        <w:t>https://tinyurl.com/DigitalTwin-nu</w:t>
      </w:r>
    </w:p>
    <w:sectPr w:rsidR="00887A22" w:rsidRPr="00887A22" w:rsidSect="00376DF0">
      <w:headerReference w:type="default" r:id="rId47"/>
      <w:footerReference w:type="default" r:id="rId48"/>
      <w:headerReference w:type="first" r:id="rId49"/>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8" w:author="Mohamed Yoosuf Mohamed Nabeel" w:date="2024-04-14T20:25:00Z" w:initials="MN">
    <w:p w14:paraId="1D521E15" w14:textId="77777777" w:rsidR="00F57F32" w:rsidRDefault="00F57F32" w:rsidP="00F57F32">
      <w:pPr>
        <w:pStyle w:val="CommentText"/>
      </w:pPr>
      <w:r>
        <w:t>Minor comment: 5G and 6G technologies</w:t>
      </w:r>
      <w:r>
        <w:rPr>
          <w:rStyle w:val="CommentReference"/>
        </w:rPr>
        <w:annotationRef/>
      </w:r>
    </w:p>
  </w:comment>
  <w:comment w:id="19" w:author="Hashim Shaik" w:date="2024-04-15T14:58:00Z" w:initials="HS">
    <w:p w14:paraId="7258BEA7" w14:textId="77777777" w:rsidR="00F57F32" w:rsidRDefault="00F57F32" w:rsidP="00F57F32">
      <w:pPr>
        <w:pStyle w:val="CommentText"/>
      </w:pPr>
      <w:r>
        <w:rPr>
          <w:rStyle w:val="CommentReference"/>
        </w:rPr>
        <w:annotationRef/>
      </w:r>
      <w:r>
        <w:t>Included both 5G and 6G technologies as foliage impact both the technologies.</w:t>
      </w:r>
    </w:p>
  </w:comment>
  <w:comment w:id="27" w:author="Mohamed Yoosuf Mohamed Nabeel" w:date="2024-04-14T20:54:00Z" w:initials="MN">
    <w:p w14:paraId="51970141" w14:textId="77777777" w:rsidR="00F57F32" w:rsidRDefault="00F57F32" w:rsidP="00F57F32">
      <w:pPr>
        <w:pStyle w:val="CommentText"/>
      </w:pPr>
      <w:r>
        <w:t>Minor: This study aims to..</w:t>
      </w:r>
      <w:r>
        <w:rPr>
          <w:rStyle w:val="CommentReference"/>
        </w:rPr>
        <w:annotationRef/>
      </w:r>
    </w:p>
  </w:comment>
  <w:comment w:id="28" w:author="Hashim Shaik" w:date="2024-04-15T15:00:00Z" w:initials="HS">
    <w:p w14:paraId="29180CBB" w14:textId="77777777" w:rsidR="00F57F32" w:rsidRDefault="00F57F32" w:rsidP="00F57F32">
      <w:pPr>
        <w:pStyle w:val="CommentText"/>
      </w:pPr>
      <w:r>
        <w:rPr>
          <w:rStyle w:val="CommentReference"/>
        </w:rPr>
        <w:annotationRef/>
      </w:r>
      <w:r>
        <w:t>Corrected as per the suggestion.</w:t>
      </w:r>
    </w:p>
  </w:comment>
  <w:comment w:id="29" w:author="Mohamed Yoosuf Mohamed Nabeel" w:date="2024-04-14T20:55:00Z" w:initials="MN">
    <w:p w14:paraId="1AAD2DEA" w14:textId="77777777" w:rsidR="00F57F32" w:rsidRDefault="00F57F32" w:rsidP="00F57F32">
      <w:pPr>
        <w:pStyle w:val="CommentText"/>
      </w:pPr>
      <w:r>
        <w:t>What does it mean to train a model meticulously?</w:t>
      </w:r>
      <w:r>
        <w:rPr>
          <w:rStyle w:val="CommentReference"/>
        </w:rPr>
        <w:annotationRef/>
      </w:r>
    </w:p>
  </w:comment>
  <w:comment w:id="30" w:author="Hashim Shaik" w:date="2024-04-15T15:43:00Z" w:initials="HS">
    <w:p w14:paraId="00C72488" w14:textId="77777777" w:rsidR="00F57F32" w:rsidRDefault="00F57F32" w:rsidP="00F57F32">
      <w:pPr>
        <w:pStyle w:val="CommentText"/>
      </w:pPr>
      <w:r>
        <w:rPr>
          <w:rStyle w:val="CommentReference"/>
        </w:rPr>
        <w:annotationRef/>
      </w:r>
      <w:r>
        <w:t>Rigorously train the model with satellite imagery.</w:t>
      </w:r>
    </w:p>
  </w:comment>
  <w:comment w:id="43" w:author="Mohamed Yoosuf Mohamed Nabeel" w:date="2024-04-14T21:26:00Z" w:initials="MN">
    <w:p w14:paraId="72D1238F" w14:textId="77777777" w:rsidR="00F57F32" w:rsidRDefault="00F57F32" w:rsidP="00F57F32">
      <w:pPr>
        <w:pStyle w:val="CommentText"/>
      </w:pPr>
      <w:r>
        <w:t>How did you come up with 60%?</w:t>
      </w:r>
      <w:r>
        <w:rPr>
          <w:rStyle w:val="CommentReference"/>
        </w:rPr>
        <w:annotationRef/>
      </w:r>
    </w:p>
  </w:comment>
  <w:comment w:id="44" w:author="Hashim Shaik" w:date="2024-04-15T16:19:00Z" w:initials="HS">
    <w:p w14:paraId="5C4E20F5" w14:textId="77777777" w:rsidR="00F57F32" w:rsidRDefault="00F57F32" w:rsidP="00F57F32">
      <w:pPr>
        <w:pStyle w:val="CommentText"/>
      </w:pPr>
      <w:r>
        <w:rPr>
          <w:rStyle w:val="CommentReference"/>
        </w:rPr>
        <w:annotationRef/>
      </w:r>
      <w:r>
        <w:t>To start, above 50% will be treated as positive indication and higher the percentage, higher the success. Usually network nodes (transmitters) placed around 15-30ft height and traffic nodes (users/Receivers) are at 3ft above. Model is trained only to detect the foliage/vegetation of trees 2-3ft. Will not be considering grass or any other green fields.</w:t>
      </w:r>
    </w:p>
  </w:comment>
  <w:comment w:id="41" w:author="Irene Tsapara" w:date="2024-03-23T10:52:00Z" w:initials="IT">
    <w:p w14:paraId="3C532DB2" w14:textId="77777777" w:rsidR="00F57F32" w:rsidRDefault="00F57F32" w:rsidP="00F57F32">
      <w:pPr>
        <w:pStyle w:val="CommentText"/>
      </w:pPr>
      <w:r>
        <w:rPr>
          <w:rStyle w:val="CommentReference"/>
        </w:rPr>
        <w:annotationRef/>
      </w:r>
      <w:r>
        <w:t>Is this an exploratory question or a quantitative one.</w:t>
      </w:r>
    </w:p>
    <w:p w14:paraId="5E0CE592" w14:textId="77777777" w:rsidR="00F57F32" w:rsidRDefault="00F57F32" w:rsidP="00F57F32">
      <w:pPr>
        <w:pStyle w:val="CommentText"/>
      </w:pPr>
      <w:r>
        <w:t>It is not clear to me?</w:t>
      </w:r>
    </w:p>
    <w:p w14:paraId="2FCFFF10" w14:textId="77777777" w:rsidR="00F57F32" w:rsidRDefault="00F57F32" w:rsidP="00F57F32">
      <w:pPr>
        <w:pStyle w:val="CommentText"/>
      </w:pPr>
    </w:p>
    <w:p w14:paraId="5978C74D" w14:textId="77777777" w:rsidR="00F57F32" w:rsidRDefault="00F57F32" w:rsidP="00F57F32">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0982C18C" w14:textId="77777777" w:rsidR="00F57F32" w:rsidRDefault="00F57F32" w:rsidP="00F57F32">
      <w:pPr>
        <w:pStyle w:val="CommentText"/>
      </w:pPr>
    </w:p>
    <w:p w14:paraId="7847D2E6" w14:textId="77777777" w:rsidR="00F57F32" w:rsidRDefault="00F57F32" w:rsidP="00F57F32">
      <w:pPr>
        <w:pStyle w:val="CommentText"/>
      </w:pPr>
      <w:r>
        <w:t xml:space="preserve">Or it can be: </w:t>
      </w:r>
    </w:p>
    <w:p w14:paraId="7672C6D9" w14:textId="77777777" w:rsidR="00F57F32" w:rsidRDefault="00F57F32" w:rsidP="00F57F32">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2C43786E" w14:textId="77777777" w:rsidR="00F57F32" w:rsidRDefault="00F57F32" w:rsidP="00F57F32">
      <w:pPr>
        <w:pStyle w:val="CommentText"/>
      </w:pPr>
    </w:p>
    <w:p w14:paraId="336FE8B5" w14:textId="77777777" w:rsidR="00F57F32" w:rsidRDefault="00F57F32" w:rsidP="00F57F32">
      <w:pPr>
        <w:pStyle w:val="CommentText"/>
      </w:pPr>
      <w:r>
        <w:rPr>
          <w:color w:val="0D0D0D"/>
          <w:highlight w:val="white"/>
        </w:rPr>
        <w:t>Corresponding Hypotheses:</w:t>
      </w:r>
    </w:p>
    <w:p w14:paraId="673F2BF0" w14:textId="77777777" w:rsidR="00F57F32" w:rsidRDefault="00F57F32" w:rsidP="00F57F32">
      <w:pPr>
        <w:pStyle w:val="CommentText"/>
      </w:pPr>
    </w:p>
    <w:p w14:paraId="7D857B43" w14:textId="77777777" w:rsidR="00F57F32" w:rsidRDefault="00F57F32" w:rsidP="00F57F32">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04D6BAD2" w14:textId="77777777" w:rsidR="00F57F32" w:rsidRDefault="00F57F32" w:rsidP="00F57F32">
      <w:pPr>
        <w:pStyle w:val="CommentText"/>
      </w:pPr>
    </w:p>
    <w:p w14:paraId="3CC9B8F8" w14:textId="77777777" w:rsidR="00F57F32" w:rsidRDefault="00F57F32" w:rsidP="00F57F32">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1C9E227" w14:textId="77777777" w:rsidR="00F57F32" w:rsidRDefault="00F57F32" w:rsidP="00F57F32">
      <w:pPr>
        <w:pStyle w:val="CommentText"/>
      </w:pPr>
      <w:r>
        <w:rPr>
          <w:color w:val="0D0D0D"/>
          <w:highlight w:val="white"/>
        </w:rPr>
        <w:t>\Which of the two approaches do you want to take?</w:t>
      </w:r>
    </w:p>
  </w:comment>
  <w:comment w:id="42" w:author="Hashim Shaik" w:date="2024-03-27T13:33:00Z" w:initials="HS">
    <w:p w14:paraId="58F5C6C3" w14:textId="77777777" w:rsidR="00F57F32" w:rsidRDefault="00F57F32" w:rsidP="00F57F32">
      <w:pPr>
        <w:pStyle w:val="CommentText"/>
      </w:pPr>
      <w:r>
        <w:rPr>
          <w:rStyle w:val="CommentReference"/>
        </w:rPr>
        <w:annotationRef/>
      </w:r>
      <w:r>
        <w:t>Yes. It is. Rewriting the RQ.</w:t>
      </w:r>
    </w:p>
  </w:comment>
  <w:comment w:id="45" w:author="Irene Tsapara" w:date="2024-03-23T10:54:00Z" w:initials="IT">
    <w:p w14:paraId="67D70373" w14:textId="77777777" w:rsidR="00F57F32" w:rsidRDefault="00F57F32" w:rsidP="00F57F32">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3EAC4019" w14:textId="77777777" w:rsidR="00F57F32" w:rsidRDefault="00F57F32" w:rsidP="00F57F32">
      <w:pPr>
        <w:pStyle w:val="CommentText"/>
      </w:pPr>
    </w:p>
    <w:p w14:paraId="7123D971" w14:textId="77777777" w:rsidR="00F57F32" w:rsidRDefault="00F57F32" w:rsidP="00F57F32">
      <w:pPr>
        <w:pStyle w:val="CommentText"/>
      </w:pPr>
      <w:r>
        <w:rPr>
          <w:color w:val="0D0D0D"/>
          <w:highlight w:val="white"/>
        </w:rPr>
        <w:t>Corresponding Hypotheses:</w:t>
      </w:r>
    </w:p>
    <w:p w14:paraId="0759C681" w14:textId="77777777" w:rsidR="00F57F32" w:rsidRDefault="00F57F32" w:rsidP="00F57F32">
      <w:pPr>
        <w:pStyle w:val="CommentText"/>
      </w:pPr>
    </w:p>
    <w:p w14:paraId="1A20FF7C" w14:textId="77777777" w:rsidR="00F57F32" w:rsidRDefault="00F57F32" w:rsidP="00F57F32">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7EF5E97F" w14:textId="77777777" w:rsidR="00F57F32" w:rsidRDefault="00F57F32" w:rsidP="00F57F32">
      <w:pPr>
        <w:pStyle w:val="CommentText"/>
      </w:pPr>
    </w:p>
    <w:p w14:paraId="3B0BA8D8" w14:textId="77777777" w:rsidR="00F57F32" w:rsidRDefault="00F57F32" w:rsidP="00F57F32">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46" w:author="Hashim Shaik" w:date="2024-03-27T13:35:00Z" w:initials="HS">
    <w:p w14:paraId="49593C1D" w14:textId="77777777" w:rsidR="00F57F32" w:rsidRDefault="00F57F32" w:rsidP="00F57F32">
      <w:pPr>
        <w:pStyle w:val="CommentText"/>
      </w:pPr>
      <w:r>
        <w:rPr>
          <w:rStyle w:val="CommentReference"/>
        </w:rPr>
        <w:annotationRef/>
      </w:r>
      <w:r>
        <w:t>Rewrote the RQ2. Just for my information, Do I need to address all the RQs? I will be more focused on RQ1.</w:t>
      </w:r>
    </w:p>
  </w:comment>
  <w:comment w:id="47" w:author="Irene Tsapara" w:date="2024-03-23T10:55:00Z" w:initials="IT">
    <w:p w14:paraId="7F63EF9C" w14:textId="77777777" w:rsidR="00F57F32" w:rsidRDefault="00F57F32" w:rsidP="00F57F32">
      <w:pPr>
        <w:pStyle w:val="CommentText"/>
      </w:pPr>
      <w:r>
        <w:rPr>
          <w:rStyle w:val="CommentReference"/>
        </w:rPr>
        <w:annotationRef/>
      </w:r>
      <w:r>
        <w:t>Rewrite this one, focus on the factors, your tests will be with the accuracy and performance,</w:t>
      </w:r>
    </w:p>
  </w:comment>
  <w:comment w:id="48" w:author="Hashim Shaik" w:date="2024-03-28T09:31:00Z" w:initials="HS">
    <w:p w14:paraId="37EC3406" w14:textId="77777777" w:rsidR="00F57F32" w:rsidRDefault="00F57F32" w:rsidP="00F57F32">
      <w:pPr>
        <w:pStyle w:val="CommentText"/>
      </w:pPr>
      <w:r>
        <w:rPr>
          <w:rStyle w:val="CommentReference"/>
        </w:rPr>
        <w:annotationRef/>
      </w:r>
      <w:r>
        <w:t>Rewrote the RQ with MIoU of area of the foliage measured between Digital twin generated models and traditional methods like LiDAR or UAV.</w:t>
      </w:r>
    </w:p>
  </w:comment>
  <w:comment w:id="50" w:author="Irene Tsapara" w:date="2024-03-23T10:56:00Z" w:initials="IT">
    <w:p w14:paraId="7B94A9DC" w14:textId="77777777" w:rsidR="00F57F32" w:rsidRDefault="00F57F32" w:rsidP="00F57F32">
      <w:pPr>
        <w:pStyle w:val="CommentText"/>
      </w:pPr>
      <w:r>
        <w:rPr>
          <w:rStyle w:val="CommentReference"/>
        </w:rPr>
        <w:annotationRef/>
      </w:r>
      <w:r>
        <w:t>You do not need hypotheses for the exploratory ones.</w:t>
      </w:r>
    </w:p>
  </w:comment>
  <w:comment w:id="51" w:author="Hashim Shaik" w:date="2024-03-27T13:36:00Z" w:initials="HS">
    <w:p w14:paraId="11455B67" w14:textId="77777777" w:rsidR="00F57F32" w:rsidRDefault="00F57F32" w:rsidP="00F57F32">
      <w:pPr>
        <w:pStyle w:val="CommentText"/>
      </w:pPr>
      <w:r>
        <w:rPr>
          <w:rStyle w:val="CommentReference"/>
        </w:rPr>
        <w:annotationRef/>
      </w:r>
      <w:r>
        <w:t>Yes. But we agreed to have the Hypothesis to avoid unnecessary questions as discussed during CMP course.</w:t>
      </w:r>
    </w:p>
  </w:comment>
  <w:comment w:id="52" w:author="Irene Tsapara" w:date="2024-03-23T10:57:00Z" w:initials="IT">
    <w:p w14:paraId="2CD04946" w14:textId="77777777" w:rsidR="00F57F32" w:rsidRDefault="00F57F32" w:rsidP="00F57F32">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57" w:author="Irene Tsapara" w:date="2024-03-23T10:57:00Z" w:initials="IT">
    <w:p w14:paraId="4D97C783" w14:textId="77777777" w:rsidR="00F57F32" w:rsidRDefault="00F57F32" w:rsidP="00F57F32">
      <w:pPr>
        <w:pStyle w:val="CommentText"/>
      </w:pPr>
      <w:r>
        <w:rPr>
          <w:rStyle w:val="CommentReference"/>
        </w:rPr>
        <w:annotationRef/>
      </w:r>
      <w:r>
        <w:t>ChatGPT? Please catch those phrases, as you move on</w:t>
      </w:r>
    </w:p>
  </w:comment>
  <w:comment w:id="58" w:author="Hashim Shaik" w:date="2024-03-27T13:37:00Z" w:initials="HS">
    <w:p w14:paraId="52CDD890" w14:textId="77777777" w:rsidR="00F57F32" w:rsidRDefault="00F57F32" w:rsidP="00F57F32">
      <w:pPr>
        <w:pStyle w:val="CommentText"/>
      </w:pPr>
      <w:r>
        <w:rPr>
          <w:rStyle w:val="CommentReference"/>
        </w:rPr>
        <w:annotationRef/>
      </w:r>
      <w:r>
        <w:t>Rewrote the para.</w:t>
      </w:r>
    </w:p>
  </w:comment>
  <w:comment w:id="59" w:author="Irene Tsapara" w:date="2024-03-23T10:58:00Z" w:initials="IT">
    <w:p w14:paraId="3DF9DC56" w14:textId="77777777" w:rsidR="00F57F32" w:rsidRDefault="00F57F32" w:rsidP="00F57F32">
      <w:pPr>
        <w:pStyle w:val="CommentText"/>
      </w:pPr>
      <w:r>
        <w:rPr>
          <w:rStyle w:val="CommentReference"/>
        </w:rPr>
        <w:annotationRef/>
      </w:r>
      <w:r>
        <w:t>Classic Chat GPT</w:t>
      </w:r>
    </w:p>
  </w:comment>
  <w:comment w:id="60" w:author="Hashim Shaik" w:date="2024-03-27T13:37:00Z" w:initials="HS">
    <w:p w14:paraId="3586A8C8" w14:textId="77777777" w:rsidR="00F57F32" w:rsidRDefault="00F57F32" w:rsidP="00F57F32">
      <w:pPr>
        <w:pStyle w:val="CommentText"/>
      </w:pPr>
      <w:r>
        <w:rPr>
          <w:rStyle w:val="CommentReference"/>
        </w:rPr>
        <w:annotationRef/>
      </w:r>
      <w:r>
        <w:t>Rewrote the para.</w:t>
      </w:r>
    </w:p>
  </w:comment>
  <w:comment w:id="65" w:author="Irene Tsapara" w:date="2024-03-23T10:58:00Z" w:initials="IT">
    <w:p w14:paraId="0A05DCD2" w14:textId="77777777" w:rsidR="00F57F32" w:rsidRDefault="00F57F32" w:rsidP="00F57F32">
      <w:pPr>
        <w:pStyle w:val="CommentText"/>
      </w:pPr>
      <w:r>
        <w:rPr>
          <w:rStyle w:val="CommentReference"/>
        </w:rPr>
        <w:annotationRef/>
      </w:r>
      <w:r>
        <w:t>delete</w:t>
      </w:r>
    </w:p>
  </w:comment>
  <w:comment w:id="103" w:author="Irene Tsapara" w:date="2024-03-23T11:00:00Z" w:initials="IT">
    <w:p w14:paraId="1DF527CD" w14:textId="77777777" w:rsidR="00F57F32" w:rsidRDefault="00F57F32" w:rsidP="00F57F32">
      <w:pPr>
        <w:pStyle w:val="CommentText"/>
      </w:pPr>
      <w:r>
        <w:rPr>
          <w:rStyle w:val="CommentReference"/>
        </w:rPr>
        <w:annotationRef/>
      </w:r>
      <w:r>
        <w:t>What does this refer to?</w:t>
      </w:r>
    </w:p>
  </w:comment>
  <w:comment w:id="104" w:author="Hashim Shaik" w:date="2024-03-27T13:45:00Z" w:initials="HS">
    <w:p w14:paraId="6104B033" w14:textId="77777777" w:rsidR="00F57F32" w:rsidRDefault="00F57F32" w:rsidP="00F57F32">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105" w:author="Irene Tsapara" w:date="2024-03-23T11:00:00Z" w:initials="IT">
    <w:p w14:paraId="0BE86E5F" w14:textId="77777777" w:rsidR="00F57F32" w:rsidRDefault="00F57F32" w:rsidP="00F57F32">
      <w:pPr>
        <w:pStyle w:val="CommentText"/>
      </w:pPr>
      <w:r>
        <w:rPr>
          <w:rStyle w:val="CommentReference"/>
        </w:rPr>
        <w:annotationRef/>
      </w:r>
      <w:r>
        <w:t>ChatGPT</w:t>
      </w:r>
    </w:p>
  </w:comment>
  <w:comment w:id="106" w:author="Hashim Shaik" w:date="2024-03-27T13:46:00Z" w:initials="HS">
    <w:p w14:paraId="6EDEDDD1" w14:textId="77777777" w:rsidR="00F57F32" w:rsidRDefault="00F57F32" w:rsidP="00F57F32">
      <w:pPr>
        <w:pStyle w:val="CommentText"/>
      </w:pPr>
      <w:r>
        <w:rPr>
          <w:rStyle w:val="CommentReference"/>
        </w:rPr>
        <w:annotationRef/>
      </w:r>
      <w:r>
        <w:t>Rewrote the para.</w:t>
      </w:r>
    </w:p>
  </w:comment>
  <w:comment w:id="110" w:author="Author" w:date="2019-03-20T16:58:00Z" w:initials="AU">
    <w:p w14:paraId="3290F045" w14:textId="77777777" w:rsidR="00ED48BB" w:rsidRDefault="00ED48BB" w:rsidP="00ED48BB">
      <w:pPr>
        <w:pStyle w:val="CommentText"/>
      </w:pPr>
      <w:r>
        <w:rPr>
          <w:rStyle w:val="CommentReference"/>
        </w:rPr>
        <w:annotationRef/>
      </w:r>
      <w:r w:rsidRPr="003D3FE1">
        <w:rPr>
          <w:sz w:val="22"/>
        </w:rPr>
        <w:t>Tip: Think of Chapter 2 as a funnel and lead the reader from the broad context of the study to an explanation of why this specific study is needed.</w:t>
      </w:r>
    </w:p>
  </w:comment>
  <w:comment w:id="111" w:author="Author" w:date="2019-03-20T16:59:00Z" w:initials="AU">
    <w:p w14:paraId="7D5E49AD" w14:textId="77777777" w:rsidR="00ED48BB" w:rsidRDefault="00ED48BB" w:rsidP="00ED48BB">
      <w:pPr>
        <w:pStyle w:val="CommentText"/>
      </w:pPr>
      <w:r>
        <w:rPr>
          <w:rStyle w:val="CommentReference"/>
        </w:rPr>
        <w:annotationRef/>
      </w:r>
      <w:r w:rsidRPr="003D3FE1">
        <w:rPr>
          <w:sz w:val="22"/>
        </w:rPr>
        <w:t>Tip: To ensure</w:t>
      </w:r>
      <w:r w:rsidRPr="00A74F97">
        <w:rPr>
          <w:sz w:val="24"/>
        </w:rPr>
        <w:t xml:space="preserve"> </w:t>
      </w:r>
      <w:r w:rsidRPr="00A74F97">
        <w:rPr>
          <w:sz w:val="22"/>
        </w:rPr>
        <w:t>your</w:t>
      </w:r>
      <w:r w:rsidRPr="003D3FE1">
        <w:rPr>
          <w:sz w:val="22"/>
        </w:rPr>
        <w:t xml:space="preserve"> study is relevant and current, continue to expand and update the literature review through the final dissertation manuscript draft.</w:t>
      </w:r>
    </w:p>
  </w:comment>
  <w:comment w:id="115" w:author="Author" w:date="2019-03-20T16:58:00Z" w:initials="AU">
    <w:p w14:paraId="253D5E0C" w14:textId="77777777" w:rsidR="00ED48BB" w:rsidRDefault="00ED48BB" w:rsidP="00ED48BB">
      <w:pPr>
        <w:pStyle w:val="CommentText"/>
      </w:pPr>
      <w:r>
        <w:rPr>
          <w:rStyle w:val="CommentReference"/>
        </w:rPr>
        <w:annotationRef/>
      </w:r>
      <w:r w:rsidRPr="007B24DA">
        <w:t xml:space="preserve">The Academic Success Center has a weekly group session on Synthesis and Analysis. Learn more about this session and find the link to register </w:t>
      </w:r>
      <w:hyperlink r:id="rId1" w:history="1">
        <w:r w:rsidRPr="007B24DA">
          <w:rPr>
            <w:rStyle w:val="Hyperlink"/>
            <w:rFonts w:eastAsiaTheme="majorEastAsia"/>
            <w:sz w:val="20"/>
          </w:rPr>
          <w:t>here.</w:t>
        </w:r>
      </w:hyperlink>
    </w:p>
  </w:comment>
  <w:comment w:id="112" w:author="Author" w:date="2019-03-20T16:58:00Z" w:initials="AU">
    <w:p w14:paraId="3E4DB0ED" w14:textId="77777777" w:rsidR="00ED48BB" w:rsidRPr="003D3FE1" w:rsidRDefault="00ED48BB" w:rsidP="00ED48BB">
      <w:pPr>
        <w:pStyle w:val="CommentText"/>
        <w:rPr>
          <w:sz w:val="22"/>
          <w:szCs w:val="22"/>
        </w:rPr>
      </w:pPr>
      <w:r>
        <w:rPr>
          <w:rStyle w:val="CommentReference"/>
        </w:rPr>
        <w:annotationRef/>
      </w:r>
      <w:r w:rsidRPr="00314926">
        <w:rPr>
          <w:rStyle w:val="CommentReference"/>
          <w:sz w:val="22"/>
          <w:szCs w:val="22"/>
        </w:rPr>
        <w:annotationRef/>
      </w:r>
      <w:r w:rsidRPr="00314926">
        <w:rPr>
          <w:sz w:val="22"/>
          <w:szCs w:val="22"/>
        </w:rPr>
        <w:t>Tip: For exemplars on what synthesis and critical analysis look like, try searching for published literature using the following terms “critical review of the literature [school]”, inserting the name of your school.</w:t>
      </w:r>
      <w:r w:rsidRPr="003D3FE1">
        <w:rPr>
          <w:sz w:val="22"/>
          <w:szCs w:val="22"/>
        </w:rPr>
        <w:t xml:space="preserve"> </w:t>
      </w:r>
    </w:p>
    <w:p w14:paraId="45894146" w14:textId="77777777" w:rsidR="00ED48BB" w:rsidRDefault="00ED48BB" w:rsidP="00ED48BB">
      <w:pPr>
        <w:pStyle w:val="CommentText"/>
      </w:pPr>
    </w:p>
  </w:comment>
  <w:comment w:id="113" w:author="Mohamed Yoosuf Mohamed Nabeel" w:date="2024-06-14T23:21:00Z" w:initials="MN">
    <w:p w14:paraId="3D99F7B7" w14:textId="77777777" w:rsidR="00ED48BB" w:rsidRDefault="00ED48BB" w:rsidP="00ED48BB">
      <w:pPr>
        <w:pStyle w:val="CommentText"/>
      </w:pPr>
      <w:r>
        <w:rPr>
          <w:rStyle w:val="CommentReference"/>
        </w:rPr>
        <w:annotationRef/>
      </w:r>
      <w:r w:rsidRPr="1BE55831">
        <w:t>Please add an introductory paragraph mentioning what you are covering in this chapter. Further, provide an overview of the literature search strategies used.</w:t>
      </w:r>
    </w:p>
  </w:comment>
  <w:comment w:id="114" w:author="Hashim Shaik" w:date="2024-06-17T15:20:00Z" w:initials="HS">
    <w:p w14:paraId="56C106CA" w14:textId="77777777" w:rsidR="00ED48BB" w:rsidRDefault="00ED48BB" w:rsidP="00ED48BB">
      <w:pPr>
        <w:pStyle w:val="CommentText"/>
      </w:pPr>
      <w:r>
        <w:rPr>
          <w:rStyle w:val="CommentReference"/>
        </w:rPr>
        <w:annotationRef/>
      </w:r>
      <w:r>
        <w:t>This is written as per the new guidelines of DP_DM (April2024). We can review it again and rewrite or do the edits.</w:t>
      </w:r>
    </w:p>
  </w:comment>
  <w:comment w:id="118" w:author="Irene Tsapara" w:date="2024-06-05T16:41:00Z" w:initials="IT">
    <w:p w14:paraId="462E4F05" w14:textId="77777777" w:rsidR="00ED48BB" w:rsidRDefault="00ED48BB" w:rsidP="00ED48BB">
      <w:pPr>
        <w:pStyle w:val="CommentText"/>
      </w:pPr>
      <w:r>
        <w:rPr>
          <w:rStyle w:val="CommentReference"/>
        </w:rPr>
        <w:annotationRef/>
      </w:r>
      <w:r>
        <w:t>You are now in a new Chapter, all the acronyms need to be redefined before they are  used.</w:t>
      </w:r>
    </w:p>
  </w:comment>
  <w:comment w:id="119" w:author="Hashim Shaik" w:date="2024-06-17T20:05:00Z" w:initials="HS">
    <w:p w14:paraId="799A5246" w14:textId="77777777" w:rsidR="00ED48BB" w:rsidRDefault="00ED48BB" w:rsidP="00ED48BB">
      <w:pPr>
        <w:pStyle w:val="CommentText"/>
      </w:pPr>
      <w:r>
        <w:rPr>
          <w:rStyle w:val="CommentReference"/>
        </w:rPr>
        <w:annotationRef/>
      </w:r>
      <w:r>
        <w:t>Since, I am appending chapters as I move along, do I need to do this?</w:t>
      </w:r>
    </w:p>
  </w:comment>
  <w:comment w:id="120" w:author="Irene Tsapara" w:date="2024-06-05T16:42:00Z" w:initials="IT">
    <w:p w14:paraId="30533101" w14:textId="77777777" w:rsidR="00ED48BB" w:rsidRDefault="00ED48BB" w:rsidP="00ED48BB">
      <w:pPr>
        <w:pStyle w:val="CommentText"/>
      </w:pPr>
      <w:r>
        <w:rPr>
          <w:rStyle w:val="CommentReference"/>
        </w:rPr>
        <w:annotationRef/>
      </w:r>
      <w:r>
        <w:t>This is too long of a least for a short paragraph, expand and share what each one of them told you? In their research,</w:t>
      </w:r>
    </w:p>
  </w:comment>
  <w:comment w:id="121" w:author="Hashim Shaik" w:date="2024-06-19T12:16:00Z" w:initials="HS">
    <w:p w14:paraId="028BCAA9" w14:textId="77777777" w:rsidR="00ED48BB" w:rsidRDefault="00ED48BB" w:rsidP="00ED48BB">
      <w:pPr>
        <w:pStyle w:val="CommentText"/>
      </w:pPr>
      <w:r>
        <w:rPr>
          <w:rStyle w:val="CommentReference"/>
        </w:rPr>
        <w:annotationRef/>
      </w:r>
      <w:r>
        <w:t>Rewrote the para and citations provided inline.</w:t>
      </w:r>
    </w:p>
  </w:comment>
  <w:comment w:id="124" w:author="Mohamed Yoosuf Mohamed Nabeel" w:date="2024-06-14T23:22:00Z" w:initials="MN">
    <w:p w14:paraId="47EA59F6" w14:textId="77777777" w:rsidR="00ED48BB" w:rsidRDefault="00ED48BB" w:rsidP="00ED48BB">
      <w:pPr>
        <w:pStyle w:val="CommentText"/>
      </w:pPr>
      <w:r>
        <w:rPr>
          <w:rStyle w:val="CommentReference"/>
        </w:rPr>
        <w:annotationRef/>
      </w:r>
      <w:r w:rsidRPr="182AD60F">
        <w:t>Typo</w:t>
      </w:r>
    </w:p>
  </w:comment>
  <w:comment w:id="125" w:author="Hashim Shaik" w:date="2024-06-17T15:19:00Z" w:initials="HS">
    <w:p w14:paraId="0489FE6D" w14:textId="77777777" w:rsidR="00ED48BB" w:rsidRDefault="00ED48BB" w:rsidP="00ED48BB">
      <w:pPr>
        <w:pStyle w:val="CommentText"/>
      </w:pPr>
      <w:r>
        <w:rPr>
          <w:rStyle w:val="CommentReference"/>
        </w:rPr>
        <w:annotationRef/>
      </w:r>
      <w:r>
        <w:t>It is not a typo, The title itself is “</w:t>
      </w:r>
      <w:r>
        <w:rPr>
          <w:color w:val="212529"/>
          <w:highlight w:val="white"/>
        </w:rPr>
        <w:t>Philadelphia LiDAR - LAS Files 2022 {2022}</w:t>
      </w:r>
      <w:r>
        <w:t xml:space="preserve">”. Please check the link: </w:t>
      </w:r>
      <w:hyperlink r:id="rId2" w:history="1">
        <w:r w:rsidRPr="00777BE5">
          <w:rPr>
            <w:rStyle w:val="Hyperlink"/>
            <w:sz w:val="20"/>
          </w:rPr>
          <w:t>https://geo.btaa.org/catalog/pasda-7154</w:t>
        </w:r>
      </w:hyperlink>
    </w:p>
  </w:comment>
  <w:comment w:id="122" w:author="Irene Tsapara" w:date="2024-06-05T16:43:00Z" w:initials="IT">
    <w:p w14:paraId="3CF24DBA" w14:textId="77777777" w:rsidR="00ED48BB" w:rsidRDefault="00ED48BB" w:rsidP="00ED48BB">
      <w:pPr>
        <w:pStyle w:val="CommentText"/>
      </w:pPr>
      <w:r>
        <w:rPr>
          <w:rStyle w:val="CommentReference"/>
        </w:rPr>
        <w:annotationRef/>
      </w:r>
      <w:r>
        <w:t>same</w:t>
      </w:r>
    </w:p>
  </w:comment>
  <w:comment w:id="123" w:author="Hashim Shaik" w:date="2024-06-18T23:43:00Z" w:initials="HS">
    <w:p w14:paraId="369C9FE7" w14:textId="77777777" w:rsidR="00ED48BB" w:rsidRDefault="00ED48BB" w:rsidP="00ED48BB">
      <w:pPr>
        <w:pStyle w:val="CommentText"/>
      </w:pPr>
      <w:r>
        <w:rPr>
          <w:rStyle w:val="CommentReference"/>
        </w:rPr>
        <w:annotationRef/>
      </w:r>
      <w:r>
        <w:t>Cited the references separately.</w:t>
      </w:r>
    </w:p>
  </w:comment>
  <w:comment w:id="126" w:author="Irene Tsapara" w:date="2024-06-05T16:43:00Z" w:initials="IT">
    <w:p w14:paraId="31AF37C3" w14:textId="77777777" w:rsidR="00ED48BB" w:rsidRDefault="00ED48BB" w:rsidP="00ED48BB">
      <w:pPr>
        <w:pStyle w:val="CommentText"/>
      </w:pPr>
      <w:r>
        <w:rPr>
          <w:rStyle w:val="CommentReference"/>
        </w:rPr>
        <w:annotationRef/>
      </w:r>
      <w:r>
        <w:t>same</w:t>
      </w:r>
    </w:p>
  </w:comment>
  <w:comment w:id="127" w:author="Hashim Shaik" w:date="2024-06-18T23:50:00Z" w:initials="HS">
    <w:p w14:paraId="29FAFB53" w14:textId="77777777" w:rsidR="00ED48BB" w:rsidRDefault="00ED48BB" w:rsidP="00ED48BB">
      <w:pPr>
        <w:pStyle w:val="CommentText"/>
      </w:pPr>
      <w:r>
        <w:rPr>
          <w:rStyle w:val="CommentReference"/>
        </w:rPr>
        <w:annotationRef/>
      </w:r>
      <w:r>
        <w:t>Rewrote the para with inline citations.</w:t>
      </w:r>
    </w:p>
  </w:comment>
  <w:comment w:id="128" w:author="Irene Tsapara" w:date="2024-06-05T16:43:00Z" w:initials="IT">
    <w:p w14:paraId="1C885D92" w14:textId="77777777" w:rsidR="00ED48BB" w:rsidRDefault="00ED48BB" w:rsidP="00ED48BB">
      <w:pPr>
        <w:pStyle w:val="CommentText"/>
      </w:pPr>
      <w:r>
        <w:rPr>
          <w:rStyle w:val="CommentReference"/>
        </w:rPr>
        <w:annotationRef/>
      </w:r>
      <w:r>
        <w:t>same</w:t>
      </w:r>
    </w:p>
  </w:comment>
  <w:comment w:id="129" w:author="Hashim Shaik" w:date="2024-06-19T09:41:00Z" w:initials="HS">
    <w:p w14:paraId="367A6948" w14:textId="77777777" w:rsidR="00ED48BB" w:rsidRDefault="00ED48BB" w:rsidP="00ED48BB">
      <w:pPr>
        <w:pStyle w:val="CommentText"/>
      </w:pPr>
      <w:r>
        <w:rPr>
          <w:rStyle w:val="CommentReference"/>
        </w:rPr>
        <w:annotationRef/>
      </w:r>
      <w:r>
        <w:t>Rewrote the para with inline citations.</w:t>
      </w:r>
    </w:p>
  </w:comment>
  <w:comment w:id="130" w:author="Mohamed Yoosuf Mohamed Nabeel" w:date="2024-06-14T23:24:00Z" w:initials="MN">
    <w:p w14:paraId="1125AE53" w14:textId="77777777" w:rsidR="00ED48BB" w:rsidRDefault="00ED48BB" w:rsidP="00ED48BB">
      <w:pPr>
        <w:pStyle w:val="CommentText"/>
      </w:pPr>
      <w:r>
        <w:rPr>
          <w:rStyle w:val="CommentReference"/>
        </w:rPr>
        <w:annotationRef/>
      </w:r>
      <w:r w:rsidRPr="679A59DB">
        <w:t>As I mentioned above, please provide this information at the beginning of this chapter.</w:t>
      </w:r>
    </w:p>
  </w:comment>
  <w:comment w:id="131" w:author="Hashim Shaik" w:date="2024-06-17T15:21:00Z" w:initials="HS">
    <w:p w14:paraId="6D9D5E59" w14:textId="77777777" w:rsidR="00ED48BB" w:rsidRDefault="00ED48BB" w:rsidP="00ED48BB">
      <w:pPr>
        <w:pStyle w:val="CommentText"/>
      </w:pPr>
      <w:r>
        <w:rPr>
          <w:rStyle w:val="CommentReference"/>
        </w:rPr>
        <w:annotationRef/>
      </w:r>
      <w:r>
        <w:t>Modified the above Paragraphs as per the comments from Dr. Tsapara. Hope that will address it. Let’s review together and do the changes as needed.</w:t>
      </w:r>
    </w:p>
  </w:comment>
  <w:comment w:id="134" w:author="Irene Tsapara" w:date="2024-06-05T16:44:00Z" w:initials="IT">
    <w:p w14:paraId="49395F03" w14:textId="77777777" w:rsidR="00ED48BB" w:rsidRDefault="00ED48BB" w:rsidP="00ED48BB">
      <w:pPr>
        <w:pStyle w:val="CommentText"/>
      </w:pPr>
      <w:r>
        <w:rPr>
          <w:rStyle w:val="CommentReference"/>
        </w:rPr>
        <w:annotationRef/>
      </w:r>
      <w:r>
        <w:t>You are doing a rgeat job until here but it is important to include each of the authors and explain what you learned from their research, not to only summarize. This is not OK. At this point, I recommend you to meet with an academic coach for the Chapter 2.</w:t>
      </w:r>
    </w:p>
  </w:comment>
  <w:comment w:id="135" w:author="Hashim Shaik" w:date="2024-06-17T20:08:00Z" w:initials="HS">
    <w:p w14:paraId="38FED879" w14:textId="77777777" w:rsidR="00ED48BB" w:rsidRDefault="00ED48BB" w:rsidP="00ED48BB">
      <w:pPr>
        <w:pStyle w:val="CommentText"/>
      </w:pPr>
      <w:r>
        <w:rPr>
          <w:rStyle w:val="CommentReference"/>
        </w:rPr>
        <w:annotationRef/>
      </w:r>
      <w:r>
        <w:t>I rewrite the paragraph and have the citations listed separately. The reason I have long list is, I referred quite few on the same topic and they all conclude the same. Hence I wrote a summary and have these references cited.</w:t>
      </w:r>
    </w:p>
  </w:comment>
  <w:comment w:id="138" w:author="Mohamed Yoosuf Mohamed Nabeel" w:date="2024-06-15T00:00:00Z" w:initials="MN">
    <w:p w14:paraId="23C36064" w14:textId="77777777" w:rsidR="00ED48BB" w:rsidRDefault="00ED48BB" w:rsidP="00ED48BB">
      <w:pPr>
        <w:pStyle w:val="CommentText"/>
      </w:pPr>
      <w:r>
        <w:rPr>
          <w:rStyle w:val="CommentReference"/>
        </w:rPr>
        <w:annotationRef/>
      </w:r>
      <w:r w:rsidRPr="7BBA0F4F">
        <w:t>The relationship in the figure does not look like linear.</w:t>
      </w:r>
    </w:p>
  </w:comment>
  <w:comment w:id="139" w:author="Hashim Shaik" w:date="2024-06-17T13:03:00Z" w:initials="HS">
    <w:p w14:paraId="1955AC48" w14:textId="77777777" w:rsidR="00ED48BB" w:rsidRDefault="00ED48BB" w:rsidP="00ED48BB">
      <w:pPr>
        <w:pStyle w:val="CommentText"/>
      </w:pPr>
      <w:r>
        <w:rPr>
          <w:rStyle w:val="CommentReference"/>
        </w:rPr>
        <w:annotationRef/>
      </w:r>
      <w:r>
        <w:t>This is inline with the Barb as per the article: “</w:t>
      </w:r>
      <w:r>
        <w:rPr>
          <w:b/>
          <w:bCs/>
          <w:color w:val="333333"/>
          <w:highlight w:val="white"/>
        </w:rPr>
        <w:t>Analysis of Vegetation and Penetration Losses in 5G mmWave Communication Systems</w:t>
      </w:r>
      <w:r>
        <w:t>”</w:t>
      </w:r>
    </w:p>
  </w:comment>
  <w:comment w:id="140" w:author="Hashim Shaik" w:date="2024-06-17T13:03:00Z" w:initials="HS">
    <w:p w14:paraId="06BEF25E" w14:textId="77777777" w:rsidR="00ED48BB" w:rsidRDefault="00ED48BB" w:rsidP="00ED48BB">
      <w:pPr>
        <w:pStyle w:val="CommentText"/>
      </w:pPr>
      <w:r>
        <w:rPr>
          <w:rStyle w:val="CommentReference"/>
        </w:rPr>
        <w:annotationRef/>
      </w:r>
      <w:r>
        <w:t>Added the citation.</w:t>
      </w:r>
    </w:p>
  </w:comment>
  <w:comment w:id="143" w:author="Mohamed Yoosuf Mohamed Nabeel" w:date="2024-06-14T23:58:00Z" w:initials="MN">
    <w:p w14:paraId="6664BA11" w14:textId="77777777" w:rsidR="00ED48BB" w:rsidRDefault="00ED48BB" w:rsidP="00ED48BB">
      <w:pPr>
        <w:pStyle w:val="CommentText"/>
      </w:pPr>
      <w:r>
        <w:rPr>
          <w:rStyle w:val="CommentReference"/>
        </w:rPr>
        <w:annotationRef/>
      </w:r>
      <w:r w:rsidRPr="5948435D">
        <w:t>This figure is blurry. Can you add a higher-resolution one here?</w:t>
      </w:r>
    </w:p>
  </w:comment>
  <w:comment w:id="144" w:author="Hashim Shaik" w:date="2024-06-17T12:59:00Z" w:initials="HS">
    <w:p w14:paraId="414307AD" w14:textId="77777777" w:rsidR="00ED48BB" w:rsidRDefault="00ED48BB" w:rsidP="00ED48BB">
      <w:pPr>
        <w:pStyle w:val="CommentText"/>
      </w:pPr>
      <w:r>
        <w:rPr>
          <w:rStyle w:val="CommentReference"/>
        </w:rPr>
        <w:annotationRef/>
      </w:r>
      <w:r>
        <w:t>Updated the results with new figure.</w:t>
      </w:r>
    </w:p>
  </w:comment>
  <w:comment w:id="149" w:author="Irene Tsapara" w:date="2024-06-05T16:45:00Z" w:initials="IT">
    <w:p w14:paraId="438A4819" w14:textId="77777777" w:rsidR="00ED48BB" w:rsidRDefault="00ED48BB" w:rsidP="00ED48BB">
      <w:pPr>
        <w:pStyle w:val="CommentText"/>
      </w:pPr>
      <w:r>
        <w:rPr>
          <w:rStyle w:val="CommentReference"/>
        </w:rPr>
        <w:annotationRef/>
      </w:r>
      <w:r>
        <w:t>How why? And what are the results and the issue?</w:t>
      </w:r>
    </w:p>
  </w:comment>
  <w:comment w:id="150" w:author="Hashim Shaik" w:date="2024-06-17T20:04:00Z" w:initials="HS">
    <w:p w14:paraId="2AFCAF2A" w14:textId="77777777" w:rsidR="00ED48BB" w:rsidRDefault="00ED48BB" w:rsidP="00ED48BB">
      <w:pPr>
        <w:pStyle w:val="CommentText"/>
      </w:pPr>
      <w:r>
        <w:rPr>
          <w:rStyle w:val="CommentReference"/>
        </w:rPr>
        <w:annotationRef/>
      </w:r>
      <w:r>
        <w:t>Yes, according to the article "</w:t>
      </w:r>
    </w:p>
    <w:p w14:paraId="3AD8AE0F" w14:textId="77777777" w:rsidR="00ED48BB" w:rsidRDefault="00ED48BB" w:rsidP="00ED48BB">
      <w:pPr>
        <w:pStyle w:val="CommentText"/>
        <w:ind w:left="540"/>
      </w:pPr>
      <w:r>
        <w:t>Digital Twins: A Systematic Literature Review Based on Data</w:t>
      </w:r>
    </w:p>
    <w:p w14:paraId="259A3A16" w14:textId="77777777" w:rsidR="00ED48BB" w:rsidRDefault="00ED48BB" w:rsidP="00ED48BB">
      <w:pPr>
        <w:pStyle w:val="CommentText"/>
        <w:ind w:left="540"/>
      </w:pPr>
      <w:r>
        <w:t>Analysis and Topic Modeling" by Kukushkin, Digital Twins find applications in various industries and domains, including:</w:t>
      </w:r>
    </w:p>
    <w:p w14:paraId="28B32028" w14:textId="77777777" w:rsidR="00ED48BB" w:rsidRDefault="00ED48BB" w:rsidP="00ED48BB">
      <w:pPr>
        <w:pStyle w:val="CommentText"/>
        <w:numPr>
          <w:ilvl w:val="0"/>
          <w:numId w:val="47"/>
        </w:numPr>
      </w:pPr>
      <w:r>
        <w:t>Manufacturing: Digital twins are utilized in manufacturing processes to optimize production, improve quality control, and enable predictive maintenance of equipment and machinery.</w:t>
      </w:r>
    </w:p>
    <w:p w14:paraId="7AE560EA" w14:textId="77777777" w:rsidR="00ED48BB" w:rsidRDefault="00ED48BB" w:rsidP="00ED48BB">
      <w:pPr>
        <w:pStyle w:val="CommentText"/>
        <w:numPr>
          <w:ilvl w:val="0"/>
          <w:numId w:val="47"/>
        </w:numPr>
      </w:pPr>
      <w:r>
        <w:t>Industry 4.0: Digital twins play a key role in Industry 4.0 initiatives by facilitating smart manufacturing, real-time monitoring, and data-driven decision-making in industrial settings.</w:t>
      </w:r>
    </w:p>
    <w:p w14:paraId="4CC3EEA9" w14:textId="77777777" w:rsidR="00ED48BB" w:rsidRDefault="00ED48BB" w:rsidP="00ED48BB">
      <w:pPr>
        <w:pStyle w:val="CommentText"/>
        <w:numPr>
          <w:ilvl w:val="0"/>
          <w:numId w:val="47"/>
        </w:numPr>
      </w:pPr>
      <w:r>
        <w:t>Production planning: Digital twins support production planning activities by providing virtual representations of manufacturing processes, enabling simulation, analysis, and optimization of production workflows.</w:t>
      </w:r>
    </w:p>
    <w:p w14:paraId="13A7BAC4" w14:textId="77777777" w:rsidR="00ED48BB" w:rsidRDefault="00ED48BB" w:rsidP="00ED48BB">
      <w:pPr>
        <w:pStyle w:val="CommentText"/>
        <w:numPr>
          <w:ilvl w:val="0"/>
          <w:numId w:val="47"/>
        </w:numPr>
      </w:pPr>
      <w:r>
        <w:t>Supply chain management: Digital twins are applied in supply chain management to enhance visibility, traceability, and efficiency across the supply chain network, enabling better coordination and responsiveness to changing market demands.</w:t>
      </w:r>
    </w:p>
    <w:p w14:paraId="24B49DDD" w14:textId="77777777" w:rsidR="00ED48BB" w:rsidRDefault="00ED48BB" w:rsidP="00ED48BB">
      <w:pPr>
        <w:pStyle w:val="CommentText"/>
        <w:numPr>
          <w:ilvl w:val="0"/>
          <w:numId w:val="47"/>
        </w:numPr>
      </w:pPr>
      <w:r>
        <w:t>Construction: Digital twins are used in the construction industry to create virtual models of building projects, improve project management, and optimize construction processes through simulation and visualization.</w:t>
      </w:r>
    </w:p>
    <w:p w14:paraId="4018E4A7" w14:textId="77777777" w:rsidR="00ED48BB" w:rsidRDefault="00ED48BB" w:rsidP="00ED48BB">
      <w:pPr>
        <w:pStyle w:val="CommentText"/>
        <w:numPr>
          <w:ilvl w:val="0"/>
          <w:numId w:val="47"/>
        </w:numPr>
      </w:pPr>
      <w:r>
        <w:t>Healthcare: Digital twins find applications in healthcare for personalized medicine, patient monitoring, and treatment optimization by creating virtual representations of biological systems and medical devices.</w:t>
      </w:r>
    </w:p>
    <w:p w14:paraId="1608AB72" w14:textId="77777777" w:rsidR="00ED48BB" w:rsidRDefault="00ED48BB" w:rsidP="00ED48BB">
      <w:pPr>
        <w:pStyle w:val="CommentText"/>
        <w:ind w:left="540"/>
      </w:pPr>
      <w:r>
        <w:t>These diverse applications demonstrate the versatility and potential impact of digital twins across a wide range of industries, highlighting their role in driving innovation, efficiency, and performance improvement in various sectors. Hence, I provided the citations for references with few lines listed.</w:t>
      </w:r>
    </w:p>
  </w:comment>
  <w:comment w:id="155" w:author="Mohamed Yoosuf Mohamed Nabeel" w:date="2024-06-15T00:10:00Z" w:initials="MN">
    <w:p w14:paraId="65A5E08B" w14:textId="77777777" w:rsidR="00ED48BB" w:rsidRDefault="00ED48BB" w:rsidP="00ED48BB">
      <w:pPr>
        <w:pStyle w:val="CommentText"/>
      </w:pPr>
      <w:r>
        <w:rPr>
          <w:rStyle w:val="CommentReference"/>
        </w:rPr>
        <w:annotationRef/>
      </w:r>
      <w:r w:rsidRPr="05305BFF">
        <w:t>Add references here</w:t>
      </w:r>
    </w:p>
  </w:comment>
  <w:comment w:id="156" w:author="Hashim Shaik" w:date="2024-06-17T14:33:00Z" w:initials="HS">
    <w:p w14:paraId="27A4342D" w14:textId="77777777" w:rsidR="00ED48BB" w:rsidRDefault="00ED48BB" w:rsidP="00ED48BB">
      <w:pPr>
        <w:pStyle w:val="CommentText"/>
      </w:pPr>
      <w:r>
        <w:rPr>
          <w:rStyle w:val="CommentReference"/>
        </w:rPr>
        <w:annotationRef/>
      </w:r>
      <w:r>
        <w:t>Added relevant references.</w:t>
      </w:r>
    </w:p>
  </w:comment>
  <w:comment w:id="162" w:author="Author" w:date="2020-09-20T16:56:00Z" w:initials="AU">
    <w:p w14:paraId="6172699A" w14:textId="77777777" w:rsidR="00ED48BB" w:rsidRDefault="00ED48BB" w:rsidP="00ED48BB">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63" w:author="Mohamed Yoosuf Mohamed Nabeel" w:date="2024-06-15T00:13:00Z" w:initials="MN">
    <w:p w14:paraId="7D4A2F2E" w14:textId="77777777" w:rsidR="00ED48BB" w:rsidRDefault="00ED48BB" w:rsidP="00ED48BB">
      <w:pPr>
        <w:pStyle w:val="CommentText"/>
      </w:pPr>
      <w:r>
        <w:rPr>
          <w:rStyle w:val="CommentReference"/>
        </w:rPr>
        <w:annotationRef/>
      </w:r>
      <w:r w:rsidRPr="073021EE">
        <w:t>How is your study different from these relevant studies? They should be compared to your work.</w:t>
      </w:r>
    </w:p>
  </w:comment>
  <w:comment w:id="164" w:author="Hashim Shaik" w:date="2024-06-17T15:14:00Z" w:initials="HS">
    <w:p w14:paraId="2200E9AE" w14:textId="77777777" w:rsidR="00ED48BB" w:rsidRDefault="00ED48BB" w:rsidP="00ED48BB">
      <w:pPr>
        <w:pStyle w:val="CommentText"/>
      </w:pPr>
      <w:r>
        <w:rPr>
          <w:rStyle w:val="CommentReference"/>
        </w:rPr>
        <w:annotationRef/>
      </w:r>
      <w:r>
        <w:t>There is no direct comparison of what exactly being done in my study. Here what I am doing is, taking advantages of Digital twin representation of foliage for better network planning. Traditionally, LiDAR or UAV data is used to estimate the impact of foliage. Instead of using traditional methods, constructing a digital with foliage by using Computer vision instance segmentation of ML models, by extracting the foliage/vegetation form satellite images. This is a new way to address the foliage impact in deploying wireless communication networks by using digital twin representation of foliage.</w:t>
      </w:r>
    </w:p>
  </w:comment>
  <w:comment w:id="165" w:author="Mohamed Yoosuf Mohamed Nabeel" w:date="2024-06-15T00:14:00Z" w:initials="MN">
    <w:p w14:paraId="18117654" w14:textId="77777777" w:rsidR="00ED48BB" w:rsidRDefault="00ED48BB" w:rsidP="00ED48BB">
      <w:pPr>
        <w:pStyle w:val="CommentText"/>
      </w:pPr>
      <w:r>
        <w:rPr>
          <w:rStyle w:val="CommentReference"/>
        </w:rPr>
        <w:annotationRef/>
      </w:r>
      <w:r w:rsidRPr="1012FEF8">
        <w:t>Use DT consistently.</w:t>
      </w:r>
    </w:p>
  </w:comment>
  <w:comment w:id="166" w:author="Hashim Shaik" w:date="2024-06-17T15:22:00Z" w:initials="HS">
    <w:p w14:paraId="70F53E3E" w14:textId="77777777" w:rsidR="00ED48BB" w:rsidRDefault="00ED48BB" w:rsidP="00ED48BB">
      <w:pPr>
        <w:pStyle w:val="CommentText"/>
      </w:pPr>
      <w:r>
        <w:rPr>
          <w:rStyle w:val="CommentReference"/>
        </w:rPr>
        <w:annotationRef/>
      </w:r>
      <w:r>
        <w:t>Ok. Corrected it as commented.</w:t>
      </w:r>
    </w:p>
  </w:comment>
  <w:comment w:id="170" w:author="Author" w:initials="A">
    <w:p w14:paraId="0B61C68A" w14:textId="77777777" w:rsidR="00ED48BB" w:rsidRDefault="00ED48BB" w:rsidP="00ED48BB">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76" w:author="Author" w:initials="A">
    <w:p w14:paraId="410A52E8" w14:textId="77777777" w:rsidR="00ED48BB" w:rsidRDefault="00ED48BB" w:rsidP="00ED48BB">
      <w:pPr>
        <w:pStyle w:val="CommentText"/>
      </w:pPr>
      <w:r>
        <w:rPr>
          <w:rStyle w:val="CommentReference"/>
        </w:rPr>
        <w:annotationRef/>
      </w:r>
      <w:r w:rsidRPr="003D3FE1">
        <w:rPr>
          <w:sz w:val="22"/>
        </w:rPr>
        <w:t>Tip: In essence, the summary is the “take-home” message of the integrative critical review of the literature with a specific emphasis on how the literature supports the need for your study.</w:t>
      </w:r>
    </w:p>
  </w:comment>
  <w:comment w:id="177" w:author="Irene Tsapara" w:date="2024-06-05T16:47:00Z" w:initials="IT">
    <w:p w14:paraId="441B5FA7" w14:textId="77777777" w:rsidR="00ED48BB" w:rsidRDefault="00ED48BB" w:rsidP="00ED48BB">
      <w:pPr>
        <w:pStyle w:val="CommentText"/>
      </w:pPr>
      <w:r>
        <w:rPr>
          <w:rStyle w:val="CommentReference"/>
        </w:rPr>
        <w:annotationRef/>
      </w:r>
      <w:r>
        <w:t>ChatGPT</w:t>
      </w:r>
    </w:p>
  </w:comment>
  <w:comment w:id="178" w:author="Hashim Shaik" w:date="2024-06-17T16:29:00Z" w:initials="HS">
    <w:p w14:paraId="69316D8C" w14:textId="77777777" w:rsidR="00ED48BB" w:rsidRDefault="00ED48BB" w:rsidP="00ED48BB">
      <w:pPr>
        <w:pStyle w:val="CommentText"/>
      </w:pPr>
      <w:r>
        <w:rPr>
          <w:rStyle w:val="CommentReference"/>
        </w:rPr>
        <w:annotationRef/>
      </w:r>
      <w:r>
        <w:t>Rewrite the entire para.</w:t>
      </w:r>
    </w:p>
  </w:comment>
  <w:comment w:id="183" w:author="Author" w:initials="A">
    <w:p w14:paraId="5F4AB999"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3" w:history="1">
        <w:r w:rsidRPr="00104633">
          <w:rPr>
            <w:rStyle w:val="Hyperlink"/>
            <w:rFonts w:eastAsiaTheme="majorEastAsia"/>
            <w:sz w:val="20"/>
          </w:rPr>
          <w:t>here.</w:t>
        </w:r>
      </w:hyperlink>
    </w:p>
  </w:comment>
  <w:comment w:id="187" w:author="Author" w:initials="A">
    <w:p w14:paraId="50BF1B71"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4" w:history="1">
        <w:r w:rsidRPr="00104633">
          <w:rPr>
            <w:rStyle w:val="Hyperlink"/>
            <w:rFonts w:eastAsiaTheme="majorEastAsia"/>
            <w:sz w:val="20"/>
          </w:rPr>
          <w:t>here.</w:t>
        </w:r>
      </w:hyperlink>
    </w:p>
  </w:comment>
  <w:comment w:id="205" w:author="Author" w:initials="A">
    <w:p w14:paraId="7FF22344" w14:textId="77777777" w:rsidR="00167573" w:rsidRDefault="00167573" w:rsidP="00167573">
      <w:pPr>
        <w:pStyle w:val="CommentText"/>
      </w:pPr>
      <w:r>
        <w:rPr>
          <w:rStyle w:val="CommentReference"/>
        </w:rPr>
        <w:annotationRef/>
      </w:r>
      <w:r w:rsidRPr="003D3FE1">
        <w:rPr>
          <w:sz w:val="22"/>
          <w:szCs w:val="22"/>
        </w:rPr>
        <w:t>Tip: Depending on the study design, the population might include but not be limited to a group of people, a set of organizations, documents, or archived data.</w:t>
      </w:r>
    </w:p>
  </w:comment>
  <w:comment w:id="209" w:author="Author" w:initials="A">
    <w:p w14:paraId="3E8646CA" w14:textId="77777777" w:rsidR="00167573" w:rsidRPr="003D3FE1" w:rsidRDefault="00167573" w:rsidP="00167573">
      <w:pPr>
        <w:pStyle w:val="ListParagraph"/>
        <w:ind w:left="0"/>
        <w:rPr>
          <w:sz w:val="22"/>
        </w:rPr>
      </w:pPr>
      <w:r>
        <w:rPr>
          <w:rStyle w:val="CommentReference"/>
        </w:rPr>
        <w:annotationRef/>
      </w:r>
      <w:r w:rsidRPr="003D3FE1">
        <w:rPr>
          <w:sz w:val="22"/>
        </w:rPr>
        <w:t>Tip: In quantitative studies, the development of a new instrument is discouraged due to the time and skills required to create a valid and reliable instrument. A thorough and extensive search of the literature should be done to locate an appropriate psychometrically sound instrument. However, if such an instrument is not located after a thorough search, and you plan to develop a new instrument, consult survey item and instrument development resources and plan piloting and validation procedures. Describe the development process in detail and provide evidence of the instrument’s validity and reliabilit</w:t>
      </w:r>
      <w:r>
        <w:rPr>
          <w:sz w:val="22"/>
        </w:rPr>
        <w:t xml:space="preserve">y. Include the final instrument </w:t>
      </w:r>
      <w:r w:rsidRPr="003D3FE1">
        <w:rPr>
          <w:sz w:val="22"/>
        </w:rPr>
        <w:t>developed based on those findings. The evidence of validity and reliability should be reported in Chapter 4.</w:t>
      </w:r>
    </w:p>
    <w:p w14:paraId="4056765E" w14:textId="77777777" w:rsidR="00167573" w:rsidRPr="003D3FE1" w:rsidRDefault="00167573" w:rsidP="00167573">
      <w:pPr>
        <w:pStyle w:val="ListParagraph"/>
        <w:ind w:left="0"/>
        <w:rPr>
          <w:sz w:val="22"/>
        </w:rPr>
      </w:pPr>
    </w:p>
    <w:p w14:paraId="5007DCD3" w14:textId="77777777" w:rsidR="00167573" w:rsidRDefault="00167573" w:rsidP="00167573">
      <w:pPr>
        <w:pStyle w:val="CommentText"/>
      </w:pPr>
      <w:r w:rsidRPr="003D3FE1">
        <w:rPr>
          <w:sz w:val="22"/>
        </w:rPr>
        <w:t>In qualitative studies, using a newly developed interview protocol based on the literature is more common and acceptable. Describe the development process in detail followed by the field testing processes used and subsequent modification made.</w:t>
      </w:r>
    </w:p>
  </w:comment>
  <w:comment w:id="210" w:author="Author" w:initials="A">
    <w:p w14:paraId="58AF5AF9" w14:textId="77777777" w:rsidR="00167573" w:rsidRDefault="00167573" w:rsidP="00167573">
      <w:pPr>
        <w:pStyle w:val="CommentText"/>
      </w:pPr>
      <w:r>
        <w:rPr>
          <w:rStyle w:val="CommentReference"/>
        </w:rPr>
        <w:annotationRef/>
      </w:r>
      <w:r w:rsidRPr="00D67B9F">
        <w:t xml:space="preserve">Select the heading that reflects </w:t>
      </w:r>
      <w:r>
        <w:t>which of the two you will be doing.</w:t>
      </w:r>
    </w:p>
  </w:comment>
  <w:comment w:id="214" w:author="Author" w:initials="A">
    <w:p w14:paraId="0B268CEF" w14:textId="77777777" w:rsidR="00167573" w:rsidRDefault="00167573" w:rsidP="00167573">
      <w:pPr>
        <w:pStyle w:val="CommentText"/>
      </w:pPr>
      <w:r>
        <w:rPr>
          <w:rStyle w:val="CommentReference"/>
        </w:rPr>
        <w:annotationRef/>
      </w:r>
      <w:r w:rsidRPr="003D3FE1">
        <w:rPr>
          <w:sz w:val="22"/>
          <w:szCs w:val="22"/>
        </w:rPr>
        <w:t xml:space="preserve">Tip: Assumptions, limitations, and delimitations are related but distinct concepts. For additional information, click </w:t>
      </w:r>
      <w:hyperlink r:id="rId5" w:history="1">
        <w:r w:rsidRPr="003D3FE1">
          <w:rPr>
            <w:rStyle w:val="Hyperlink"/>
            <w:rFonts w:eastAsiaTheme="majorEastAsia"/>
            <w:sz w:val="22"/>
            <w:szCs w:val="22"/>
          </w:rPr>
          <w:t>here</w:t>
        </w:r>
      </w:hyperlink>
      <w:r w:rsidRPr="003D3FE1">
        <w:rPr>
          <w:sz w:val="22"/>
          <w:szCs w:val="22"/>
        </w:rPr>
        <w:t>.</w:t>
      </w:r>
    </w:p>
  </w:comment>
  <w:comment w:id="219" w:author="Author" w:initials="A">
    <w:p w14:paraId="5BDEA566" w14:textId="77777777" w:rsidR="00167573" w:rsidRDefault="00167573" w:rsidP="00167573">
      <w:pPr>
        <w:pStyle w:val="CommentText"/>
      </w:pPr>
      <w:r>
        <w:rPr>
          <w:rStyle w:val="CommentReference"/>
        </w:rPr>
        <w:annotationRef/>
      </w:r>
      <w:r w:rsidRPr="003D3FE1">
        <w:rPr>
          <w:sz w:val="22"/>
          <w:szCs w:val="22"/>
        </w:rPr>
        <w:t>Tip: Limited time and resources are not considered to be limitations or delimitations, as all studies are limited by these factors.</w:t>
      </w:r>
    </w:p>
  </w:comment>
  <w:comment w:id="222" w:author="Author" w:initials="A">
    <w:p w14:paraId="0A1A326A" w14:textId="77777777" w:rsidR="00167573" w:rsidRDefault="00167573" w:rsidP="00167573">
      <w:pPr>
        <w:pStyle w:val="CommentText"/>
      </w:pPr>
      <w:r>
        <w:rPr>
          <w:rStyle w:val="CommentReference"/>
        </w:rPr>
        <w:annotationRef/>
      </w:r>
      <w:r>
        <w:t xml:space="preserve"> Data Acquisition and Consent:</w:t>
      </w:r>
    </w:p>
    <w:p w14:paraId="2A0CC89A" w14:textId="77777777" w:rsidR="00167573" w:rsidRDefault="00167573">
      <w:pPr>
        <w:pStyle w:val="CommentText"/>
        <w:numPr>
          <w:ilvl w:val="0"/>
          <w:numId w:val="19"/>
        </w:numPr>
      </w:pPr>
      <w:r>
        <w:t>Discuss the ethical implications of using acquired data, including the original context in which consent was obtained for its collection.</w:t>
      </w:r>
    </w:p>
    <w:p w14:paraId="47788959" w14:textId="77777777" w:rsidR="00167573" w:rsidRDefault="00167573">
      <w:pPr>
        <w:pStyle w:val="CommentText"/>
        <w:numPr>
          <w:ilvl w:val="0"/>
          <w:numId w:val="19"/>
        </w:numPr>
      </w:pPr>
      <w:r>
        <w:t>Ensure that the data used complies with the terms under which it was collected and respects the privacy and rights of individuals involved.</w:t>
      </w:r>
    </w:p>
    <w:p w14:paraId="7639E728" w14:textId="77777777" w:rsidR="00167573" w:rsidRDefault="00167573">
      <w:pPr>
        <w:pStyle w:val="CommentText"/>
        <w:numPr>
          <w:ilvl w:val="0"/>
          <w:numId w:val="19"/>
        </w:numPr>
      </w:pPr>
      <w:r>
        <w:t>Data Privacy and Anonymization: Describe the steps taken to protect personal information in the acquired dataset, such as anonymizing identifiers or sensitive details.</w:t>
      </w:r>
    </w:p>
    <w:p w14:paraId="2665E2D8" w14:textId="77777777" w:rsidR="00167573" w:rsidRDefault="00167573">
      <w:pPr>
        <w:pStyle w:val="CommentText"/>
        <w:numPr>
          <w:ilvl w:val="0"/>
          <w:numId w:val="19"/>
        </w:numPr>
      </w:pPr>
      <w:r>
        <w:t>Address compliance with privacy laws and regulations applicable to the data.</w:t>
      </w:r>
    </w:p>
    <w:p w14:paraId="2DBC2EF1" w14:textId="77777777" w:rsidR="00167573" w:rsidRDefault="00167573" w:rsidP="00167573">
      <w:pPr>
        <w:pStyle w:val="CommentText"/>
      </w:pPr>
      <w:r>
        <w:t>Transparency in Data Usage:</w:t>
      </w:r>
    </w:p>
    <w:p w14:paraId="2761AF6A" w14:textId="77777777" w:rsidR="00167573" w:rsidRDefault="00167573">
      <w:pPr>
        <w:pStyle w:val="CommentText"/>
        <w:numPr>
          <w:ilvl w:val="0"/>
          <w:numId w:val="20"/>
        </w:numPr>
      </w:pPr>
      <w:r>
        <w:t xml:space="preserve"> Clearly state the source of the acquired data and its purpose for being used in your research.</w:t>
      </w:r>
    </w:p>
    <w:p w14:paraId="69934382" w14:textId="77777777" w:rsidR="00167573" w:rsidRDefault="00167573">
      <w:pPr>
        <w:pStyle w:val="CommentText"/>
        <w:numPr>
          <w:ilvl w:val="0"/>
          <w:numId w:val="20"/>
        </w:numPr>
      </w:pPr>
      <w:r>
        <w:t>Ensure transparency in processing and using the data in models or analysis.</w:t>
      </w:r>
    </w:p>
    <w:p w14:paraId="5191AF70" w14:textId="77777777" w:rsidR="00167573" w:rsidRDefault="00167573" w:rsidP="00167573">
      <w:pPr>
        <w:pStyle w:val="CommentText"/>
      </w:pPr>
      <w:r>
        <w:t>Accountability and Ethical Use:</w:t>
      </w:r>
    </w:p>
    <w:p w14:paraId="5D043407" w14:textId="77777777" w:rsidR="00167573" w:rsidRDefault="00167573" w:rsidP="00167573">
      <w:pPr>
        <w:pStyle w:val="CommentText"/>
      </w:pPr>
      <w:r>
        <w:t xml:space="preserve"> </w:t>
      </w:r>
    </w:p>
    <w:p w14:paraId="054CD04E" w14:textId="77777777" w:rsidR="00167573" w:rsidRDefault="00167573">
      <w:pPr>
        <w:pStyle w:val="CommentText"/>
        <w:numPr>
          <w:ilvl w:val="0"/>
          <w:numId w:val="21"/>
        </w:numPr>
      </w:pPr>
      <w:r>
        <w:t>Discuss how using acquired data aligns with ethical standards and social responsibility.</w:t>
      </w:r>
    </w:p>
    <w:p w14:paraId="6EDFF90E" w14:textId="77777777" w:rsidR="00167573" w:rsidRDefault="00167573">
      <w:pPr>
        <w:pStyle w:val="CommentText"/>
        <w:numPr>
          <w:ilvl w:val="0"/>
          <w:numId w:val="21"/>
        </w:numPr>
      </w:pPr>
      <w:r>
        <w:t>Address potential ethical issues that could arise from applying your research findings.</w:t>
      </w:r>
    </w:p>
    <w:p w14:paraId="21627B2F" w14:textId="77777777" w:rsidR="00167573" w:rsidRDefault="00167573" w:rsidP="00167573">
      <w:pPr>
        <w:pStyle w:val="CommentText"/>
      </w:pPr>
      <w:r>
        <w:t>Regulatory and Legal Compliance:</w:t>
      </w:r>
      <w:r>
        <w:br/>
      </w:r>
    </w:p>
    <w:p w14:paraId="5A1C7F88" w14:textId="77777777" w:rsidR="00167573" w:rsidRDefault="00167573">
      <w:pPr>
        <w:pStyle w:val="CommentText"/>
        <w:numPr>
          <w:ilvl w:val="0"/>
          <w:numId w:val="22"/>
        </w:numPr>
      </w:pPr>
      <w:r>
        <w:t>Ensure that acquired data complies with legal regulations and industry standards relevant to the data's origin and nature.</w:t>
      </w:r>
    </w:p>
    <w:p w14:paraId="12556CDC" w14:textId="77777777" w:rsidR="00167573" w:rsidRDefault="00167573">
      <w:pPr>
        <w:pStyle w:val="CommentText"/>
        <w:numPr>
          <w:ilvl w:val="0"/>
          <w:numId w:val="22"/>
        </w:numPr>
      </w:pPr>
      <w:r>
        <w:t>Consider and discuss any potential long-term effects of your research on participants or the community.</w:t>
      </w:r>
    </w:p>
    <w:p w14:paraId="723DEF56" w14:textId="77777777" w:rsidR="00167573" w:rsidRDefault="00167573" w:rsidP="00167573">
      <w:pPr>
        <w:pStyle w:val="CommentText"/>
      </w:pPr>
    </w:p>
    <w:p w14:paraId="4D13B804" w14:textId="77777777" w:rsidR="00167573" w:rsidRDefault="00167573" w:rsidP="00167573">
      <w:pPr>
        <w:pStyle w:val="CommentText"/>
      </w:pPr>
      <w:r>
        <w:rPr>
          <w:b/>
          <w:bCs/>
        </w:rPr>
        <w:t>Bias Mitigation:</w:t>
      </w:r>
    </w:p>
    <w:p w14:paraId="08876260" w14:textId="77777777" w:rsidR="00167573" w:rsidRDefault="00167573" w:rsidP="00167573">
      <w:pPr>
        <w:pStyle w:val="CommentText"/>
      </w:pPr>
      <w:r>
        <w:t>Understanding Data Provenance:</w:t>
      </w:r>
    </w:p>
    <w:p w14:paraId="4CD5A616" w14:textId="77777777" w:rsidR="00167573" w:rsidRDefault="00167573">
      <w:pPr>
        <w:pStyle w:val="CommentText"/>
        <w:numPr>
          <w:ilvl w:val="0"/>
          <w:numId w:val="23"/>
        </w:numPr>
      </w:pPr>
      <w:r>
        <w:t>Assess the origins of the acquired data to understand any inherent biases or limitations in its collection.</w:t>
      </w:r>
    </w:p>
    <w:p w14:paraId="3B517016" w14:textId="77777777" w:rsidR="00167573" w:rsidRDefault="00167573" w:rsidP="00167573">
      <w:pPr>
        <w:pStyle w:val="CommentText"/>
      </w:pPr>
      <w:r>
        <w:t>Bias Assessment:</w:t>
      </w:r>
    </w:p>
    <w:p w14:paraId="3E45CA84" w14:textId="77777777" w:rsidR="00167573" w:rsidRDefault="00167573">
      <w:pPr>
        <w:pStyle w:val="CommentText"/>
        <w:numPr>
          <w:ilvl w:val="0"/>
          <w:numId w:val="24"/>
        </w:numPr>
      </w:pPr>
      <w:r>
        <w:t>Analyze the dataset for potential biases, such as representation bias or historical biases that may be present in the data.</w:t>
      </w:r>
    </w:p>
    <w:p w14:paraId="16771195" w14:textId="77777777" w:rsidR="00167573" w:rsidRDefault="00167573" w:rsidP="00167573">
      <w:pPr>
        <w:pStyle w:val="CommentText"/>
      </w:pPr>
      <w:r>
        <w:t>Diverse Data Sources:</w:t>
      </w:r>
    </w:p>
    <w:p w14:paraId="70EA3C9F" w14:textId="77777777" w:rsidR="00167573" w:rsidRDefault="00167573">
      <w:pPr>
        <w:pStyle w:val="CommentText"/>
        <w:numPr>
          <w:ilvl w:val="0"/>
          <w:numId w:val="25"/>
        </w:numPr>
      </w:pPr>
      <w:r>
        <w:t>Consider supplementing the acquired dataset with additional data sources to balance any identified biases.</w:t>
      </w:r>
    </w:p>
    <w:p w14:paraId="65248224" w14:textId="77777777" w:rsidR="00167573" w:rsidRDefault="00167573" w:rsidP="00167573">
      <w:pPr>
        <w:pStyle w:val="CommentText"/>
      </w:pPr>
      <w:r>
        <w:t>Algorithmic Fairness and Model Validation:</w:t>
      </w:r>
    </w:p>
    <w:p w14:paraId="44A18BF3" w14:textId="77777777" w:rsidR="00167573" w:rsidRDefault="00167573">
      <w:pPr>
        <w:pStyle w:val="CommentText"/>
        <w:numPr>
          <w:ilvl w:val="0"/>
          <w:numId w:val="26"/>
        </w:numPr>
      </w:pPr>
      <w:r>
        <w:t>Implement fairness metrics and validation techniques to ensure that models do not perpetuate biases in the acquired data.</w:t>
      </w:r>
    </w:p>
    <w:p w14:paraId="0482C033" w14:textId="77777777" w:rsidR="00167573" w:rsidRDefault="00167573">
      <w:pPr>
        <w:pStyle w:val="CommentText"/>
        <w:numPr>
          <w:ilvl w:val="0"/>
          <w:numId w:val="26"/>
        </w:numPr>
      </w:pPr>
      <w:r>
        <w:t>Test models for fairness and bias across different demographic groups represented in the data.</w:t>
      </w:r>
    </w:p>
    <w:p w14:paraId="27140C9E" w14:textId="77777777" w:rsidR="00167573" w:rsidRDefault="00167573" w:rsidP="00167573">
      <w:pPr>
        <w:pStyle w:val="CommentText"/>
      </w:pPr>
      <w:r>
        <w:t>Reporting and Documentation:</w:t>
      </w:r>
    </w:p>
    <w:p w14:paraId="4734C3B1" w14:textId="77777777" w:rsidR="00167573" w:rsidRDefault="00167573">
      <w:pPr>
        <w:pStyle w:val="CommentText"/>
        <w:numPr>
          <w:ilvl w:val="0"/>
          <w:numId w:val="27"/>
        </w:numPr>
      </w:pPr>
      <w:r>
        <w:t>Document the steps taken to identify and mitigate biases, including any limitations or challenges encountered due to the nature of the acquired data.</w:t>
      </w:r>
    </w:p>
    <w:p w14:paraId="4E444347" w14:textId="77777777" w:rsidR="00167573" w:rsidRDefault="00167573" w:rsidP="00167573">
      <w:pPr>
        <w:pStyle w:val="CommentText"/>
      </w:pPr>
      <w:r>
        <w:t>Ethical Review and Continuous Improvement:</w:t>
      </w:r>
    </w:p>
    <w:p w14:paraId="2BD5DCCD" w14:textId="77777777" w:rsidR="00167573" w:rsidRDefault="00167573">
      <w:pPr>
        <w:pStyle w:val="CommentText"/>
        <w:numPr>
          <w:ilvl w:val="0"/>
          <w:numId w:val="28"/>
        </w:numPr>
      </w:pPr>
      <w:r>
        <w:t>Request ethical review, especially if the data is sensitive or controversial.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D521E15" w15:done="0"/>
  <w15:commentEx w15:paraId="7258BEA7" w15:paraIdParent="1D521E15" w15:done="0"/>
  <w15:commentEx w15:paraId="51970141" w15:done="0"/>
  <w15:commentEx w15:paraId="29180CBB" w15:paraIdParent="51970141" w15:done="0"/>
  <w15:commentEx w15:paraId="1AAD2DEA" w15:done="0"/>
  <w15:commentEx w15:paraId="00C72488" w15:paraIdParent="1AAD2DEA" w15:done="0"/>
  <w15:commentEx w15:paraId="72D1238F" w15:done="0"/>
  <w15:commentEx w15:paraId="5C4E20F5" w15:paraIdParent="72D1238F" w15:done="0"/>
  <w15:commentEx w15:paraId="21C9E227" w15:done="0"/>
  <w15:commentEx w15:paraId="58F5C6C3" w15:paraIdParent="21C9E227" w15:done="0"/>
  <w15:commentEx w15:paraId="3B0BA8D8" w15:done="0"/>
  <w15:commentEx w15:paraId="49593C1D" w15:paraIdParent="3B0BA8D8" w15:done="0"/>
  <w15:commentEx w15:paraId="7F63EF9C" w15:done="0"/>
  <w15:commentEx w15:paraId="37EC3406" w15:paraIdParent="7F63EF9C" w15:done="0"/>
  <w15:commentEx w15:paraId="7B94A9DC" w15:done="0"/>
  <w15:commentEx w15:paraId="11455B67" w15:paraIdParent="7B94A9DC" w15:done="0"/>
  <w15:commentEx w15:paraId="2CD04946" w15:done="0"/>
  <w15:commentEx w15:paraId="4D97C783" w15:done="0"/>
  <w15:commentEx w15:paraId="52CDD890" w15:paraIdParent="4D97C783" w15:done="0"/>
  <w15:commentEx w15:paraId="3DF9DC56" w15:done="0"/>
  <w15:commentEx w15:paraId="3586A8C8" w15:paraIdParent="3DF9DC56" w15:done="0"/>
  <w15:commentEx w15:paraId="0A05DCD2" w15:done="1"/>
  <w15:commentEx w15:paraId="1DF527CD" w15:done="0"/>
  <w15:commentEx w15:paraId="6104B033" w15:paraIdParent="1DF527CD" w15:done="0"/>
  <w15:commentEx w15:paraId="0BE86E5F" w15:done="0"/>
  <w15:commentEx w15:paraId="6EDEDDD1" w15:paraIdParent="0BE86E5F" w15:done="0"/>
  <w15:commentEx w15:paraId="3290F045" w15:done="0"/>
  <w15:commentEx w15:paraId="7D5E49AD" w15:done="0"/>
  <w15:commentEx w15:paraId="253D5E0C" w15:done="0"/>
  <w15:commentEx w15:paraId="45894146" w15:done="0"/>
  <w15:commentEx w15:paraId="3D99F7B7" w15:done="0"/>
  <w15:commentEx w15:paraId="56C106CA" w15:paraIdParent="3D99F7B7" w15:done="0"/>
  <w15:commentEx w15:paraId="462E4F05" w15:done="0"/>
  <w15:commentEx w15:paraId="799A5246" w15:paraIdParent="462E4F05" w15:done="0"/>
  <w15:commentEx w15:paraId="30533101" w15:done="0"/>
  <w15:commentEx w15:paraId="028BCAA9" w15:paraIdParent="30533101" w15:done="0"/>
  <w15:commentEx w15:paraId="47EA59F6" w15:done="0"/>
  <w15:commentEx w15:paraId="0489FE6D" w15:paraIdParent="47EA59F6" w15:done="0"/>
  <w15:commentEx w15:paraId="3CF24DBA" w15:done="0"/>
  <w15:commentEx w15:paraId="369C9FE7" w15:paraIdParent="3CF24DBA" w15:done="0"/>
  <w15:commentEx w15:paraId="31AF37C3" w15:done="0"/>
  <w15:commentEx w15:paraId="29FAFB53" w15:paraIdParent="31AF37C3" w15:done="0"/>
  <w15:commentEx w15:paraId="1C885D92" w15:done="0"/>
  <w15:commentEx w15:paraId="367A6948" w15:paraIdParent="1C885D92" w15:done="0"/>
  <w15:commentEx w15:paraId="1125AE53" w15:done="0"/>
  <w15:commentEx w15:paraId="6D9D5E59" w15:paraIdParent="1125AE53" w15:done="0"/>
  <w15:commentEx w15:paraId="49395F03" w15:done="0"/>
  <w15:commentEx w15:paraId="38FED879" w15:paraIdParent="49395F03" w15:done="0"/>
  <w15:commentEx w15:paraId="23C36064" w15:done="0"/>
  <w15:commentEx w15:paraId="1955AC48" w15:paraIdParent="23C36064" w15:done="0"/>
  <w15:commentEx w15:paraId="06BEF25E" w15:paraIdParent="23C36064" w15:done="0"/>
  <w15:commentEx w15:paraId="6664BA11" w15:done="0"/>
  <w15:commentEx w15:paraId="414307AD" w15:paraIdParent="6664BA11" w15:done="0"/>
  <w15:commentEx w15:paraId="438A4819" w15:done="0"/>
  <w15:commentEx w15:paraId="1608AB72" w15:paraIdParent="438A4819" w15:done="0"/>
  <w15:commentEx w15:paraId="65A5E08B" w15:done="0"/>
  <w15:commentEx w15:paraId="27A4342D" w15:paraIdParent="65A5E08B" w15:done="0"/>
  <w15:commentEx w15:paraId="6172699A" w15:done="0"/>
  <w15:commentEx w15:paraId="7D4A2F2E" w15:done="0"/>
  <w15:commentEx w15:paraId="2200E9AE" w15:paraIdParent="7D4A2F2E" w15:done="0"/>
  <w15:commentEx w15:paraId="18117654" w15:done="0"/>
  <w15:commentEx w15:paraId="70F53E3E" w15:paraIdParent="18117654" w15:done="0"/>
  <w15:commentEx w15:paraId="0B61C68A" w15:done="0"/>
  <w15:commentEx w15:paraId="410A52E8" w15:done="0"/>
  <w15:commentEx w15:paraId="441B5FA7" w15:done="0"/>
  <w15:commentEx w15:paraId="69316D8C" w15:paraIdParent="441B5FA7" w15:done="0"/>
  <w15:commentEx w15:paraId="5F4AB999" w15:done="0"/>
  <w15:commentEx w15:paraId="50BF1B71" w15:done="0"/>
  <w15:commentEx w15:paraId="7FF22344" w15:done="0"/>
  <w15:commentEx w15:paraId="5007DCD3" w15:done="0"/>
  <w15:commentEx w15:paraId="58AF5AF9" w15:done="0"/>
  <w15:commentEx w15:paraId="0B268CEF" w15:done="0"/>
  <w15:commentEx w15:paraId="5BDEA566" w15:done="0"/>
  <w15:commentEx w15:paraId="2BD5DC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63AB01" w16cex:dateUtc="2024-04-15T03:25:00Z"/>
  <w16cex:commentExtensible w16cex:durableId="1D783557" w16cex:dateUtc="2024-04-15T18:58:00Z"/>
  <w16cex:commentExtensible w16cex:durableId="7EE633E4" w16cex:dateUtc="2024-04-15T03:54:00Z"/>
  <w16cex:commentExtensible w16cex:durableId="114B2A9C" w16cex:dateUtc="2024-04-15T19:00:00Z"/>
  <w16cex:commentExtensible w16cex:durableId="1579D8AC" w16cex:dateUtc="2024-04-15T03:55:00Z"/>
  <w16cex:commentExtensible w16cex:durableId="3C0A226F" w16cex:dateUtc="2024-04-15T19:43:00Z"/>
  <w16cex:commentExtensible w16cex:durableId="3CB50FAD" w16cex:dateUtc="2024-04-15T04:26:00Z"/>
  <w16cex:commentExtensible w16cex:durableId="7048A8DA" w16cex:dateUtc="2024-04-15T20:19:00Z"/>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Extensible w16cex:durableId="226EB78C" w16cex:dateUtc="2019-03-20T23:58:00Z"/>
  <w16cex:commentExtensible w16cex:durableId="226EB78D" w16cex:dateUtc="2019-03-20T23:59:00Z"/>
  <w16cex:commentExtensible w16cex:durableId="226EB78E" w16cex:dateUtc="2019-03-20T23:58:00Z"/>
  <w16cex:commentExtensible w16cex:durableId="226EB78F" w16cex:dateUtc="2019-03-20T23:58:00Z"/>
  <w16cex:commentExtensible w16cex:durableId="616019CD" w16cex:dateUtc="2024-06-15T06:21:00Z"/>
  <w16cex:commentExtensible w16cex:durableId="04217892" w16cex:dateUtc="2024-06-17T19:20:00Z"/>
  <w16cex:commentExtensible w16cex:durableId="12B16CBF" w16cex:dateUtc="2024-06-05T21:41:00Z"/>
  <w16cex:commentExtensible w16cex:durableId="77AD68B9" w16cex:dateUtc="2024-06-18T00:05:00Z"/>
  <w16cex:commentExtensible w16cex:durableId="3E14CA5C" w16cex:dateUtc="2024-06-05T21:42:00Z"/>
  <w16cex:commentExtensible w16cex:durableId="78E7D9DA" w16cex:dateUtc="2024-06-19T16:16:00Z"/>
  <w16cex:commentExtensible w16cex:durableId="14A25DFC" w16cex:dateUtc="2024-06-15T06:22:00Z"/>
  <w16cex:commentExtensible w16cex:durableId="7463D5DF" w16cex:dateUtc="2024-06-17T19:19:00Z"/>
  <w16cex:commentExtensible w16cex:durableId="2628BEA8" w16cex:dateUtc="2024-06-05T21:43:00Z"/>
  <w16cex:commentExtensible w16cex:durableId="02239F9A" w16cex:dateUtc="2024-06-19T03:43:00Z"/>
  <w16cex:commentExtensible w16cex:durableId="6EC002FB" w16cex:dateUtc="2024-06-05T21:43:00Z"/>
  <w16cex:commentExtensible w16cex:durableId="462AE1C4" w16cex:dateUtc="2024-06-19T03:50:00Z"/>
  <w16cex:commentExtensible w16cex:durableId="38402ADE" w16cex:dateUtc="2024-06-05T21:43:00Z"/>
  <w16cex:commentExtensible w16cex:durableId="6FE36190" w16cex:dateUtc="2024-06-19T13:41:00Z"/>
  <w16cex:commentExtensible w16cex:durableId="3BC1EE11" w16cex:dateUtc="2024-06-15T06:24:00Z"/>
  <w16cex:commentExtensible w16cex:durableId="48414956" w16cex:dateUtc="2024-06-17T19:21:00Z"/>
  <w16cex:commentExtensible w16cex:durableId="28C25ED7" w16cex:dateUtc="2024-06-05T21:44:00Z"/>
  <w16cex:commentExtensible w16cex:durableId="1C1F2D2D" w16cex:dateUtc="2024-06-18T00:08:00Z"/>
  <w16cex:commentExtensible w16cex:durableId="4C0E340B" w16cex:dateUtc="2024-06-15T07:00:00Z"/>
  <w16cex:commentExtensible w16cex:durableId="64E2C74C" w16cex:dateUtc="2024-06-17T17:03:00Z"/>
  <w16cex:commentExtensible w16cex:durableId="0A721B16" w16cex:dateUtc="2024-06-17T17:03:00Z"/>
  <w16cex:commentExtensible w16cex:durableId="4946E80B" w16cex:dateUtc="2024-06-15T06:58:00Z"/>
  <w16cex:commentExtensible w16cex:durableId="1F4C9BC0" w16cex:dateUtc="2024-06-17T16:59:00Z"/>
  <w16cex:commentExtensible w16cex:durableId="783F725B" w16cex:dateUtc="2024-06-05T21:45:00Z"/>
  <w16cex:commentExtensible w16cex:durableId="4B651331" w16cex:dateUtc="2024-06-18T00:04:00Z"/>
  <w16cex:commentExtensible w16cex:durableId="72C75FC5" w16cex:dateUtc="2024-06-15T07:10:00Z"/>
  <w16cex:commentExtensible w16cex:durableId="5AF13D7D" w16cex:dateUtc="2024-06-17T18:33:00Z"/>
  <w16cex:commentExtensible w16cex:durableId="23121205" w16cex:dateUtc="2020-09-20T23:56:00Z"/>
  <w16cex:commentExtensible w16cex:durableId="617513E3" w16cex:dateUtc="2024-06-15T07:13:00Z"/>
  <w16cex:commentExtensible w16cex:durableId="10AA668D" w16cex:dateUtc="2024-06-17T19:14:00Z"/>
  <w16cex:commentExtensible w16cex:durableId="1E1F8EC5" w16cex:dateUtc="2024-06-15T07:14:00Z"/>
  <w16cex:commentExtensible w16cex:durableId="2C7C1CD7" w16cex:dateUtc="2024-06-17T19:22:00Z"/>
  <w16cex:commentExtensible w16cex:durableId="3B79BA1C" w16cex:dateUtc="2024-06-05T21:47:00Z"/>
  <w16cex:commentExtensible w16cex:durableId="73D4E1FC" w16cex:dateUtc="2024-06-17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D521E15" w16cid:durableId="6563AB01"/>
  <w16cid:commentId w16cid:paraId="7258BEA7" w16cid:durableId="1D783557"/>
  <w16cid:commentId w16cid:paraId="51970141" w16cid:durableId="7EE633E4"/>
  <w16cid:commentId w16cid:paraId="29180CBB" w16cid:durableId="114B2A9C"/>
  <w16cid:commentId w16cid:paraId="1AAD2DEA" w16cid:durableId="1579D8AC"/>
  <w16cid:commentId w16cid:paraId="00C72488" w16cid:durableId="3C0A226F"/>
  <w16cid:commentId w16cid:paraId="72D1238F" w16cid:durableId="3CB50FAD"/>
  <w16cid:commentId w16cid:paraId="5C4E20F5" w16cid:durableId="7048A8DA"/>
  <w16cid:commentId w16cid:paraId="21C9E227" w16cid:durableId="07DBD55F"/>
  <w16cid:commentId w16cid:paraId="58F5C6C3" w16cid:durableId="53BE35F1"/>
  <w16cid:commentId w16cid:paraId="3B0BA8D8" w16cid:durableId="15071D7C"/>
  <w16cid:commentId w16cid:paraId="49593C1D" w16cid:durableId="1FB23B3B"/>
  <w16cid:commentId w16cid:paraId="7F63EF9C" w16cid:durableId="10B912A2"/>
  <w16cid:commentId w16cid:paraId="37EC3406" w16cid:durableId="61E5EBD2"/>
  <w16cid:commentId w16cid:paraId="7B94A9DC" w16cid:durableId="2D73DCC3"/>
  <w16cid:commentId w16cid:paraId="11455B67" w16cid:durableId="29BEE90D"/>
  <w16cid:commentId w16cid:paraId="2CD04946" w16cid:durableId="5D426225"/>
  <w16cid:commentId w16cid:paraId="4D97C783" w16cid:durableId="77C3CF3C"/>
  <w16cid:commentId w16cid:paraId="52CDD890" w16cid:durableId="5D24D128"/>
  <w16cid:commentId w16cid:paraId="3DF9DC56" w16cid:durableId="19D108FC"/>
  <w16cid:commentId w16cid:paraId="3586A8C8" w16cid:durableId="3D7D55F0"/>
  <w16cid:commentId w16cid:paraId="0A05DCD2" w16cid:durableId="546D1490"/>
  <w16cid:commentId w16cid:paraId="1DF527CD" w16cid:durableId="37CD92B5"/>
  <w16cid:commentId w16cid:paraId="6104B033" w16cid:durableId="0B16B802"/>
  <w16cid:commentId w16cid:paraId="0BE86E5F" w16cid:durableId="02C9CD52"/>
  <w16cid:commentId w16cid:paraId="6EDEDDD1" w16cid:durableId="6FD96008"/>
  <w16cid:commentId w16cid:paraId="3290F045" w16cid:durableId="226EB78C"/>
  <w16cid:commentId w16cid:paraId="7D5E49AD" w16cid:durableId="226EB78D"/>
  <w16cid:commentId w16cid:paraId="253D5E0C" w16cid:durableId="226EB78E"/>
  <w16cid:commentId w16cid:paraId="45894146" w16cid:durableId="226EB78F"/>
  <w16cid:commentId w16cid:paraId="3D99F7B7" w16cid:durableId="616019CD"/>
  <w16cid:commentId w16cid:paraId="56C106CA" w16cid:durableId="04217892"/>
  <w16cid:commentId w16cid:paraId="462E4F05" w16cid:durableId="12B16CBF"/>
  <w16cid:commentId w16cid:paraId="799A5246" w16cid:durableId="77AD68B9"/>
  <w16cid:commentId w16cid:paraId="30533101" w16cid:durableId="3E14CA5C"/>
  <w16cid:commentId w16cid:paraId="028BCAA9" w16cid:durableId="78E7D9DA"/>
  <w16cid:commentId w16cid:paraId="47EA59F6" w16cid:durableId="14A25DFC"/>
  <w16cid:commentId w16cid:paraId="0489FE6D" w16cid:durableId="7463D5DF"/>
  <w16cid:commentId w16cid:paraId="3CF24DBA" w16cid:durableId="2628BEA8"/>
  <w16cid:commentId w16cid:paraId="369C9FE7" w16cid:durableId="02239F9A"/>
  <w16cid:commentId w16cid:paraId="31AF37C3" w16cid:durableId="6EC002FB"/>
  <w16cid:commentId w16cid:paraId="29FAFB53" w16cid:durableId="462AE1C4"/>
  <w16cid:commentId w16cid:paraId="1C885D92" w16cid:durableId="38402ADE"/>
  <w16cid:commentId w16cid:paraId="367A6948" w16cid:durableId="6FE36190"/>
  <w16cid:commentId w16cid:paraId="1125AE53" w16cid:durableId="3BC1EE11"/>
  <w16cid:commentId w16cid:paraId="6D9D5E59" w16cid:durableId="48414956"/>
  <w16cid:commentId w16cid:paraId="49395F03" w16cid:durableId="28C25ED7"/>
  <w16cid:commentId w16cid:paraId="38FED879" w16cid:durableId="1C1F2D2D"/>
  <w16cid:commentId w16cid:paraId="23C36064" w16cid:durableId="4C0E340B"/>
  <w16cid:commentId w16cid:paraId="1955AC48" w16cid:durableId="64E2C74C"/>
  <w16cid:commentId w16cid:paraId="06BEF25E" w16cid:durableId="0A721B16"/>
  <w16cid:commentId w16cid:paraId="6664BA11" w16cid:durableId="4946E80B"/>
  <w16cid:commentId w16cid:paraId="414307AD" w16cid:durableId="1F4C9BC0"/>
  <w16cid:commentId w16cid:paraId="438A4819" w16cid:durableId="783F725B"/>
  <w16cid:commentId w16cid:paraId="1608AB72" w16cid:durableId="4B651331"/>
  <w16cid:commentId w16cid:paraId="65A5E08B" w16cid:durableId="72C75FC5"/>
  <w16cid:commentId w16cid:paraId="27A4342D" w16cid:durableId="5AF13D7D"/>
  <w16cid:commentId w16cid:paraId="6172699A" w16cid:durableId="23121205"/>
  <w16cid:commentId w16cid:paraId="7D4A2F2E" w16cid:durableId="617513E3"/>
  <w16cid:commentId w16cid:paraId="2200E9AE" w16cid:durableId="10AA668D"/>
  <w16cid:commentId w16cid:paraId="18117654" w16cid:durableId="1E1F8EC5"/>
  <w16cid:commentId w16cid:paraId="70F53E3E" w16cid:durableId="2C7C1CD7"/>
  <w16cid:commentId w16cid:paraId="0B61C68A" w16cid:durableId="63A52D70"/>
  <w16cid:commentId w16cid:paraId="410A52E8" w16cid:durableId="13A503AA"/>
  <w16cid:commentId w16cid:paraId="441B5FA7" w16cid:durableId="3B79BA1C"/>
  <w16cid:commentId w16cid:paraId="69316D8C" w16cid:durableId="73D4E1FC"/>
  <w16cid:commentId w16cid:paraId="5F4AB999" w16cid:durableId="20F8697A"/>
  <w16cid:commentId w16cid:paraId="50BF1B71" w16cid:durableId="176B14F4"/>
  <w16cid:commentId w16cid:paraId="7FF22344" w16cid:durableId="57BF0BCD"/>
  <w16cid:commentId w16cid:paraId="5007DCD3" w16cid:durableId="54A80AC8"/>
  <w16cid:commentId w16cid:paraId="58AF5AF9" w16cid:durableId="20652981"/>
  <w16cid:commentId w16cid:paraId="0B268CEF" w16cid:durableId="7C4D2F50"/>
  <w16cid:commentId w16cid:paraId="5BDEA566" w16cid:durableId="1B317742"/>
  <w16cid:commentId w16cid:paraId="2BD5DCCD" w16cid:durableId="230B69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C95980" w14:textId="77777777" w:rsidR="00DE0E9C" w:rsidRDefault="00DE0E9C">
      <w:pPr>
        <w:spacing w:after="0" w:line="240" w:lineRule="auto"/>
      </w:pPr>
      <w:r>
        <w:separator/>
      </w:r>
    </w:p>
  </w:endnote>
  <w:endnote w:type="continuationSeparator" w:id="0">
    <w:p w14:paraId="69F173B9" w14:textId="77777777" w:rsidR="00DE0E9C" w:rsidRDefault="00DE0E9C">
      <w:pPr>
        <w:spacing w:after="0" w:line="240" w:lineRule="auto"/>
      </w:pPr>
      <w:r>
        <w:continuationSeparator/>
      </w:r>
    </w:p>
  </w:endnote>
  <w:endnote w:type="continuationNotice" w:id="1">
    <w:p w14:paraId="40933C6E" w14:textId="77777777" w:rsidR="00DE0E9C" w:rsidRDefault="00DE0E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CED7C7" w14:textId="77777777" w:rsidR="00DE0E9C" w:rsidRDefault="00DE0E9C">
      <w:pPr>
        <w:spacing w:after="0" w:line="240" w:lineRule="auto"/>
      </w:pPr>
      <w:r>
        <w:separator/>
      </w:r>
    </w:p>
  </w:footnote>
  <w:footnote w:type="continuationSeparator" w:id="0">
    <w:p w14:paraId="2CD510B3" w14:textId="77777777" w:rsidR="00DE0E9C" w:rsidRDefault="00DE0E9C">
      <w:pPr>
        <w:spacing w:after="0" w:line="240" w:lineRule="auto"/>
      </w:pPr>
      <w:r>
        <w:continuationSeparator/>
      </w:r>
    </w:p>
  </w:footnote>
  <w:footnote w:type="continuationNotice" w:id="1">
    <w:p w14:paraId="4C16A3DF" w14:textId="77777777" w:rsidR="00DE0E9C" w:rsidRDefault="00DE0E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0000004"/>
    <w:multiLevelType w:val="hybridMultilevel"/>
    <w:tmpl w:val="00000004"/>
    <w:lvl w:ilvl="0" w:tplc="31E8E5B0">
      <w:start w:val="1"/>
      <w:numFmt w:val="bullet"/>
      <w:lvlText w:val=""/>
      <w:lvlJc w:val="left"/>
      <w:pPr>
        <w:ind w:left="720" w:hanging="360"/>
      </w:pPr>
      <w:rPr>
        <w:rFonts w:ascii="Symbol" w:hAnsi="Symbol"/>
      </w:rPr>
    </w:lvl>
    <w:lvl w:ilvl="1" w:tplc="39D407F0">
      <w:start w:val="1"/>
      <w:numFmt w:val="bullet"/>
      <w:lvlText w:val="o"/>
      <w:lvlJc w:val="left"/>
      <w:pPr>
        <w:tabs>
          <w:tab w:val="num" w:pos="1440"/>
        </w:tabs>
        <w:ind w:left="1440" w:hanging="360"/>
      </w:pPr>
      <w:rPr>
        <w:rFonts w:ascii="Courier New" w:hAnsi="Courier New"/>
      </w:rPr>
    </w:lvl>
    <w:lvl w:ilvl="2" w:tplc="DBD035BC">
      <w:start w:val="1"/>
      <w:numFmt w:val="bullet"/>
      <w:lvlText w:val=""/>
      <w:lvlJc w:val="left"/>
      <w:pPr>
        <w:tabs>
          <w:tab w:val="num" w:pos="2160"/>
        </w:tabs>
        <w:ind w:left="2160" w:hanging="360"/>
      </w:pPr>
      <w:rPr>
        <w:rFonts w:ascii="Wingdings" w:hAnsi="Wingdings"/>
      </w:rPr>
    </w:lvl>
    <w:lvl w:ilvl="3" w:tplc="D026B7B8">
      <w:start w:val="1"/>
      <w:numFmt w:val="bullet"/>
      <w:lvlText w:val=""/>
      <w:lvlJc w:val="left"/>
      <w:pPr>
        <w:tabs>
          <w:tab w:val="num" w:pos="2880"/>
        </w:tabs>
        <w:ind w:left="2880" w:hanging="360"/>
      </w:pPr>
      <w:rPr>
        <w:rFonts w:ascii="Symbol" w:hAnsi="Symbol"/>
      </w:rPr>
    </w:lvl>
    <w:lvl w:ilvl="4" w:tplc="8AFEB202">
      <w:start w:val="1"/>
      <w:numFmt w:val="bullet"/>
      <w:lvlText w:val="o"/>
      <w:lvlJc w:val="left"/>
      <w:pPr>
        <w:tabs>
          <w:tab w:val="num" w:pos="3600"/>
        </w:tabs>
        <w:ind w:left="3600" w:hanging="360"/>
      </w:pPr>
      <w:rPr>
        <w:rFonts w:ascii="Courier New" w:hAnsi="Courier New"/>
      </w:rPr>
    </w:lvl>
    <w:lvl w:ilvl="5" w:tplc="66C02AC2">
      <w:start w:val="1"/>
      <w:numFmt w:val="bullet"/>
      <w:lvlText w:val=""/>
      <w:lvlJc w:val="left"/>
      <w:pPr>
        <w:tabs>
          <w:tab w:val="num" w:pos="4320"/>
        </w:tabs>
        <w:ind w:left="4320" w:hanging="360"/>
      </w:pPr>
      <w:rPr>
        <w:rFonts w:ascii="Wingdings" w:hAnsi="Wingdings"/>
      </w:rPr>
    </w:lvl>
    <w:lvl w:ilvl="6" w:tplc="DE724E42">
      <w:start w:val="1"/>
      <w:numFmt w:val="bullet"/>
      <w:lvlText w:val=""/>
      <w:lvlJc w:val="left"/>
      <w:pPr>
        <w:tabs>
          <w:tab w:val="num" w:pos="5040"/>
        </w:tabs>
        <w:ind w:left="5040" w:hanging="360"/>
      </w:pPr>
      <w:rPr>
        <w:rFonts w:ascii="Symbol" w:hAnsi="Symbol"/>
      </w:rPr>
    </w:lvl>
    <w:lvl w:ilvl="7" w:tplc="93E4F934">
      <w:start w:val="1"/>
      <w:numFmt w:val="bullet"/>
      <w:lvlText w:val="o"/>
      <w:lvlJc w:val="left"/>
      <w:pPr>
        <w:tabs>
          <w:tab w:val="num" w:pos="5760"/>
        </w:tabs>
        <w:ind w:left="5760" w:hanging="360"/>
      </w:pPr>
      <w:rPr>
        <w:rFonts w:ascii="Courier New" w:hAnsi="Courier New"/>
      </w:rPr>
    </w:lvl>
    <w:lvl w:ilvl="8" w:tplc="EC44A71C">
      <w:start w:val="1"/>
      <w:numFmt w:val="bullet"/>
      <w:lvlText w:val=""/>
      <w:lvlJc w:val="left"/>
      <w:pPr>
        <w:tabs>
          <w:tab w:val="num" w:pos="6480"/>
        </w:tabs>
        <w:ind w:left="6480" w:hanging="360"/>
      </w:pPr>
      <w:rPr>
        <w:rFonts w:ascii="Wingdings" w:hAnsi="Wingdings"/>
      </w:rPr>
    </w:lvl>
  </w:abstractNum>
  <w:abstractNum w:abstractNumId="3" w15:restartNumberingAfterBreak="0">
    <w:nsid w:val="00000008"/>
    <w:multiLevelType w:val="hybridMultilevel"/>
    <w:tmpl w:val="00000008"/>
    <w:lvl w:ilvl="0" w:tplc="47107DDC">
      <w:start w:val="1"/>
      <w:numFmt w:val="bullet"/>
      <w:lvlText w:val=""/>
      <w:lvlJc w:val="left"/>
      <w:pPr>
        <w:ind w:left="720" w:hanging="360"/>
      </w:pPr>
      <w:rPr>
        <w:rFonts w:ascii="Symbol" w:hAnsi="Symbol"/>
      </w:rPr>
    </w:lvl>
    <w:lvl w:ilvl="1" w:tplc="E1A051D4">
      <w:start w:val="1"/>
      <w:numFmt w:val="bullet"/>
      <w:lvlText w:val="o"/>
      <w:lvlJc w:val="left"/>
      <w:pPr>
        <w:tabs>
          <w:tab w:val="num" w:pos="1440"/>
        </w:tabs>
        <w:ind w:left="1440" w:hanging="360"/>
      </w:pPr>
      <w:rPr>
        <w:rFonts w:ascii="Courier New" w:hAnsi="Courier New"/>
      </w:rPr>
    </w:lvl>
    <w:lvl w:ilvl="2" w:tplc="93E096F0">
      <w:start w:val="1"/>
      <w:numFmt w:val="bullet"/>
      <w:lvlText w:val=""/>
      <w:lvlJc w:val="left"/>
      <w:pPr>
        <w:tabs>
          <w:tab w:val="num" w:pos="2160"/>
        </w:tabs>
        <w:ind w:left="2160" w:hanging="360"/>
      </w:pPr>
      <w:rPr>
        <w:rFonts w:ascii="Wingdings" w:hAnsi="Wingdings"/>
      </w:rPr>
    </w:lvl>
    <w:lvl w:ilvl="3" w:tplc="1B88ADD0">
      <w:start w:val="1"/>
      <w:numFmt w:val="bullet"/>
      <w:lvlText w:val=""/>
      <w:lvlJc w:val="left"/>
      <w:pPr>
        <w:tabs>
          <w:tab w:val="num" w:pos="2880"/>
        </w:tabs>
        <w:ind w:left="2880" w:hanging="360"/>
      </w:pPr>
      <w:rPr>
        <w:rFonts w:ascii="Symbol" w:hAnsi="Symbol"/>
      </w:rPr>
    </w:lvl>
    <w:lvl w:ilvl="4" w:tplc="7E7CCEBE">
      <w:start w:val="1"/>
      <w:numFmt w:val="bullet"/>
      <w:lvlText w:val="o"/>
      <w:lvlJc w:val="left"/>
      <w:pPr>
        <w:tabs>
          <w:tab w:val="num" w:pos="3600"/>
        </w:tabs>
        <w:ind w:left="3600" w:hanging="360"/>
      </w:pPr>
      <w:rPr>
        <w:rFonts w:ascii="Courier New" w:hAnsi="Courier New"/>
      </w:rPr>
    </w:lvl>
    <w:lvl w:ilvl="5" w:tplc="C73E189A">
      <w:start w:val="1"/>
      <w:numFmt w:val="bullet"/>
      <w:lvlText w:val=""/>
      <w:lvlJc w:val="left"/>
      <w:pPr>
        <w:tabs>
          <w:tab w:val="num" w:pos="4320"/>
        </w:tabs>
        <w:ind w:left="4320" w:hanging="360"/>
      </w:pPr>
      <w:rPr>
        <w:rFonts w:ascii="Wingdings" w:hAnsi="Wingdings"/>
      </w:rPr>
    </w:lvl>
    <w:lvl w:ilvl="6" w:tplc="2AEC1602">
      <w:start w:val="1"/>
      <w:numFmt w:val="bullet"/>
      <w:lvlText w:val=""/>
      <w:lvlJc w:val="left"/>
      <w:pPr>
        <w:tabs>
          <w:tab w:val="num" w:pos="5040"/>
        </w:tabs>
        <w:ind w:left="5040" w:hanging="360"/>
      </w:pPr>
      <w:rPr>
        <w:rFonts w:ascii="Symbol" w:hAnsi="Symbol"/>
      </w:rPr>
    </w:lvl>
    <w:lvl w:ilvl="7" w:tplc="94E80814">
      <w:start w:val="1"/>
      <w:numFmt w:val="bullet"/>
      <w:lvlText w:val="o"/>
      <w:lvlJc w:val="left"/>
      <w:pPr>
        <w:tabs>
          <w:tab w:val="num" w:pos="5760"/>
        </w:tabs>
        <w:ind w:left="5760" w:hanging="360"/>
      </w:pPr>
      <w:rPr>
        <w:rFonts w:ascii="Courier New" w:hAnsi="Courier New"/>
      </w:rPr>
    </w:lvl>
    <w:lvl w:ilvl="8" w:tplc="3BD48F9C">
      <w:start w:val="1"/>
      <w:numFmt w:val="bullet"/>
      <w:lvlText w:val=""/>
      <w:lvlJc w:val="left"/>
      <w:pPr>
        <w:tabs>
          <w:tab w:val="num" w:pos="6480"/>
        </w:tabs>
        <w:ind w:left="6480" w:hanging="360"/>
      </w:pPr>
      <w:rPr>
        <w:rFonts w:ascii="Wingdings" w:hAnsi="Wingdings"/>
      </w:rPr>
    </w:lvl>
  </w:abstractNum>
  <w:abstractNum w:abstractNumId="4" w15:restartNumberingAfterBreak="0">
    <w:nsid w:val="00000009"/>
    <w:multiLevelType w:val="hybridMultilevel"/>
    <w:tmpl w:val="00000009"/>
    <w:lvl w:ilvl="0" w:tplc="07769C28">
      <w:start w:val="1"/>
      <w:numFmt w:val="bullet"/>
      <w:lvlText w:val=""/>
      <w:lvlJc w:val="left"/>
      <w:pPr>
        <w:ind w:left="720" w:hanging="360"/>
      </w:pPr>
      <w:rPr>
        <w:rFonts w:ascii="Symbol" w:hAnsi="Symbol"/>
      </w:rPr>
    </w:lvl>
    <w:lvl w:ilvl="1" w:tplc="30E406DA">
      <w:start w:val="1"/>
      <w:numFmt w:val="bullet"/>
      <w:lvlText w:val="o"/>
      <w:lvlJc w:val="left"/>
      <w:pPr>
        <w:tabs>
          <w:tab w:val="num" w:pos="1440"/>
        </w:tabs>
        <w:ind w:left="1440" w:hanging="360"/>
      </w:pPr>
      <w:rPr>
        <w:rFonts w:ascii="Courier New" w:hAnsi="Courier New"/>
      </w:rPr>
    </w:lvl>
    <w:lvl w:ilvl="2" w:tplc="35A69530">
      <w:start w:val="1"/>
      <w:numFmt w:val="bullet"/>
      <w:lvlText w:val=""/>
      <w:lvlJc w:val="left"/>
      <w:pPr>
        <w:tabs>
          <w:tab w:val="num" w:pos="2160"/>
        </w:tabs>
        <w:ind w:left="2160" w:hanging="360"/>
      </w:pPr>
      <w:rPr>
        <w:rFonts w:ascii="Wingdings" w:hAnsi="Wingdings"/>
      </w:rPr>
    </w:lvl>
    <w:lvl w:ilvl="3" w:tplc="ED2EBE1E">
      <w:start w:val="1"/>
      <w:numFmt w:val="bullet"/>
      <w:lvlText w:val=""/>
      <w:lvlJc w:val="left"/>
      <w:pPr>
        <w:tabs>
          <w:tab w:val="num" w:pos="2880"/>
        </w:tabs>
        <w:ind w:left="2880" w:hanging="360"/>
      </w:pPr>
      <w:rPr>
        <w:rFonts w:ascii="Symbol" w:hAnsi="Symbol"/>
      </w:rPr>
    </w:lvl>
    <w:lvl w:ilvl="4" w:tplc="062C48EE">
      <w:start w:val="1"/>
      <w:numFmt w:val="bullet"/>
      <w:lvlText w:val="o"/>
      <w:lvlJc w:val="left"/>
      <w:pPr>
        <w:tabs>
          <w:tab w:val="num" w:pos="3600"/>
        </w:tabs>
        <w:ind w:left="3600" w:hanging="360"/>
      </w:pPr>
      <w:rPr>
        <w:rFonts w:ascii="Courier New" w:hAnsi="Courier New"/>
      </w:rPr>
    </w:lvl>
    <w:lvl w:ilvl="5" w:tplc="4A54CAE2">
      <w:start w:val="1"/>
      <w:numFmt w:val="bullet"/>
      <w:lvlText w:val=""/>
      <w:lvlJc w:val="left"/>
      <w:pPr>
        <w:tabs>
          <w:tab w:val="num" w:pos="4320"/>
        </w:tabs>
        <w:ind w:left="4320" w:hanging="360"/>
      </w:pPr>
      <w:rPr>
        <w:rFonts w:ascii="Wingdings" w:hAnsi="Wingdings"/>
      </w:rPr>
    </w:lvl>
    <w:lvl w:ilvl="6" w:tplc="BA583F54">
      <w:start w:val="1"/>
      <w:numFmt w:val="bullet"/>
      <w:lvlText w:val=""/>
      <w:lvlJc w:val="left"/>
      <w:pPr>
        <w:tabs>
          <w:tab w:val="num" w:pos="5040"/>
        </w:tabs>
        <w:ind w:left="5040" w:hanging="360"/>
      </w:pPr>
      <w:rPr>
        <w:rFonts w:ascii="Symbol" w:hAnsi="Symbol"/>
      </w:rPr>
    </w:lvl>
    <w:lvl w:ilvl="7" w:tplc="FC9C889C">
      <w:start w:val="1"/>
      <w:numFmt w:val="bullet"/>
      <w:lvlText w:val="o"/>
      <w:lvlJc w:val="left"/>
      <w:pPr>
        <w:tabs>
          <w:tab w:val="num" w:pos="5760"/>
        </w:tabs>
        <w:ind w:left="5760" w:hanging="360"/>
      </w:pPr>
      <w:rPr>
        <w:rFonts w:ascii="Courier New" w:hAnsi="Courier New"/>
      </w:rPr>
    </w:lvl>
    <w:lvl w:ilvl="8" w:tplc="72DA7D62">
      <w:start w:val="1"/>
      <w:numFmt w:val="bullet"/>
      <w:lvlText w:val=""/>
      <w:lvlJc w:val="left"/>
      <w:pPr>
        <w:tabs>
          <w:tab w:val="num" w:pos="6480"/>
        </w:tabs>
        <w:ind w:left="6480" w:hanging="360"/>
      </w:pPr>
      <w:rPr>
        <w:rFonts w:ascii="Wingdings" w:hAnsi="Wingdings"/>
      </w:rPr>
    </w:lvl>
  </w:abstractNum>
  <w:abstractNum w:abstractNumId="5" w15:restartNumberingAfterBreak="0">
    <w:nsid w:val="0000000A"/>
    <w:multiLevelType w:val="hybridMultilevel"/>
    <w:tmpl w:val="0000000A"/>
    <w:lvl w:ilvl="0" w:tplc="548A9F22">
      <w:start w:val="1"/>
      <w:numFmt w:val="bullet"/>
      <w:lvlText w:val=""/>
      <w:lvlJc w:val="left"/>
      <w:pPr>
        <w:ind w:left="720" w:hanging="360"/>
      </w:pPr>
      <w:rPr>
        <w:rFonts w:ascii="Symbol" w:hAnsi="Symbol"/>
      </w:rPr>
    </w:lvl>
    <w:lvl w:ilvl="1" w:tplc="5F7C9436">
      <w:start w:val="1"/>
      <w:numFmt w:val="bullet"/>
      <w:lvlText w:val="o"/>
      <w:lvlJc w:val="left"/>
      <w:pPr>
        <w:tabs>
          <w:tab w:val="num" w:pos="1440"/>
        </w:tabs>
        <w:ind w:left="1440" w:hanging="360"/>
      </w:pPr>
      <w:rPr>
        <w:rFonts w:ascii="Courier New" w:hAnsi="Courier New"/>
      </w:rPr>
    </w:lvl>
    <w:lvl w:ilvl="2" w:tplc="884895E0">
      <w:start w:val="1"/>
      <w:numFmt w:val="bullet"/>
      <w:lvlText w:val=""/>
      <w:lvlJc w:val="left"/>
      <w:pPr>
        <w:tabs>
          <w:tab w:val="num" w:pos="2160"/>
        </w:tabs>
        <w:ind w:left="2160" w:hanging="360"/>
      </w:pPr>
      <w:rPr>
        <w:rFonts w:ascii="Wingdings" w:hAnsi="Wingdings"/>
      </w:rPr>
    </w:lvl>
    <w:lvl w:ilvl="3" w:tplc="52785CE0">
      <w:start w:val="1"/>
      <w:numFmt w:val="bullet"/>
      <w:lvlText w:val=""/>
      <w:lvlJc w:val="left"/>
      <w:pPr>
        <w:tabs>
          <w:tab w:val="num" w:pos="2880"/>
        </w:tabs>
        <w:ind w:left="2880" w:hanging="360"/>
      </w:pPr>
      <w:rPr>
        <w:rFonts w:ascii="Symbol" w:hAnsi="Symbol"/>
      </w:rPr>
    </w:lvl>
    <w:lvl w:ilvl="4" w:tplc="87BA688A">
      <w:start w:val="1"/>
      <w:numFmt w:val="bullet"/>
      <w:lvlText w:val="o"/>
      <w:lvlJc w:val="left"/>
      <w:pPr>
        <w:tabs>
          <w:tab w:val="num" w:pos="3600"/>
        </w:tabs>
        <w:ind w:left="3600" w:hanging="360"/>
      </w:pPr>
      <w:rPr>
        <w:rFonts w:ascii="Courier New" w:hAnsi="Courier New"/>
      </w:rPr>
    </w:lvl>
    <w:lvl w:ilvl="5" w:tplc="EE68A704">
      <w:start w:val="1"/>
      <w:numFmt w:val="bullet"/>
      <w:lvlText w:val=""/>
      <w:lvlJc w:val="left"/>
      <w:pPr>
        <w:tabs>
          <w:tab w:val="num" w:pos="4320"/>
        </w:tabs>
        <w:ind w:left="4320" w:hanging="360"/>
      </w:pPr>
      <w:rPr>
        <w:rFonts w:ascii="Wingdings" w:hAnsi="Wingdings"/>
      </w:rPr>
    </w:lvl>
    <w:lvl w:ilvl="6" w:tplc="C02AADB8">
      <w:start w:val="1"/>
      <w:numFmt w:val="bullet"/>
      <w:lvlText w:val=""/>
      <w:lvlJc w:val="left"/>
      <w:pPr>
        <w:tabs>
          <w:tab w:val="num" w:pos="5040"/>
        </w:tabs>
        <w:ind w:left="5040" w:hanging="360"/>
      </w:pPr>
      <w:rPr>
        <w:rFonts w:ascii="Symbol" w:hAnsi="Symbol"/>
      </w:rPr>
    </w:lvl>
    <w:lvl w:ilvl="7" w:tplc="F306CB86">
      <w:start w:val="1"/>
      <w:numFmt w:val="bullet"/>
      <w:lvlText w:val="o"/>
      <w:lvlJc w:val="left"/>
      <w:pPr>
        <w:tabs>
          <w:tab w:val="num" w:pos="5760"/>
        </w:tabs>
        <w:ind w:left="5760" w:hanging="360"/>
      </w:pPr>
      <w:rPr>
        <w:rFonts w:ascii="Courier New" w:hAnsi="Courier New"/>
      </w:rPr>
    </w:lvl>
    <w:lvl w:ilvl="8" w:tplc="611E1D8C">
      <w:start w:val="1"/>
      <w:numFmt w:val="bullet"/>
      <w:lvlText w:val=""/>
      <w:lvlJc w:val="left"/>
      <w:pPr>
        <w:tabs>
          <w:tab w:val="num" w:pos="6480"/>
        </w:tabs>
        <w:ind w:left="6480" w:hanging="360"/>
      </w:pPr>
      <w:rPr>
        <w:rFonts w:ascii="Wingdings" w:hAnsi="Wingdings"/>
      </w:rPr>
    </w:lvl>
  </w:abstractNum>
  <w:abstractNum w:abstractNumId="6" w15:restartNumberingAfterBreak="0">
    <w:nsid w:val="0000000B"/>
    <w:multiLevelType w:val="hybridMultilevel"/>
    <w:tmpl w:val="0000000B"/>
    <w:lvl w:ilvl="0" w:tplc="8F94944A">
      <w:start w:val="1"/>
      <w:numFmt w:val="bullet"/>
      <w:lvlText w:val=""/>
      <w:lvlJc w:val="left"/>
      <w:pPr>
        <w:ind w:left="720" w:hanging="360"/>
      </w:pPr>
      <w:rPr>
        <w:rFonts w:ascii="Symbol" w:hAnsi="Symbol"/>
      </w:rPr>
    </w:lvl>
    <w:lvl w:ilvl="1" w:tplc="426CA094">
      <w:start w:val="1"/>
      <w:numFmt w:val="bullet"/>
      <w:lvlText w:val="o"/>
      <w:lvlJc w:val="left"/>
      <w:pPr>
        <w:tabs>
          <w:tab w:val="num" w:pos="1440"/>
        </w:tabs>
        <w:ind w:left="1440" w:hanging="360"/>
      </w:pPr>
      <w:rPr>
        <w:rFonts w:ascii="Courier New" w:hAnsi="Courier New"/>
      </w:rPr>
    </w:lvl>
    <w:lvl w:ilvl="2" w:tplc="E758C150">
      <w:start w:val="1"/>
      <w:numFmt w:val="bullet"/>
      <w:lvlText w:val=""/>
      <w:lvlJc w:val="left"/>
      <w:pPr>
        <w:tabs>
          <w:tab w:val="num" w:pos="2160"/>
        </w:tabs>
        <w:ind w:left="2160" w:hanging="360"/>
      </w:pPr>
      <w:rPr>
        <w:rFonts w:ascii="Wingdings" w:hAnsi="Wingdings"/>
      </w:rPr>
    </w:lvl>
    <w:lvl w:ilvl="3" w:tplc="9C12ED54">
      <w:start w:val="1"/>
      <w:numFmt w:val="bullet"/>
      <w:lvlText w:val=""/>
      <w:lvlJc w:val="left"/>
      <w:pPr>
        <w:tabs>
          <w:tab w:val="num" w:pos="2880"/>
        </w:tabs>
        <w:ind w:left="2880" w:hanging="360"/>
      </w:pPr>
      <w:rPr>
        <w:rFonts w:ascii="Symbol" w:hAnsi="Symbol"/>
      </w:rPr>
    </w:lvl>
    <w:lvl w:ilvl="4" w:tplc="4CF84250">
      <w:start w:val="1"/>
      <w:numFmt w:val="bullet"/>
      <w:lvlText w:val="o"/>
      <w:lvlJc w:val="left"/>
      <w:pPr>
        <w:tabs>
          <w:tab w:val="num" w:pos="3600"/>
        </w:tabs>
        <w:ind w:left="3600" w:hanging="360"/>
      </w:pPr>
      <w:rPr>
        <w:rFonts w:ascii="Courier New" w:hAnsi="Courier New"/>
      </w:rPr>
    </w:lvl>
    <w:lvl w:ilvl="5" w:tplc="8112F8D4">
      <w:start w:val="1"/>
      <w:numFmt w:val="bullet"/>
      <w:lvlText w:val=""/>
      <w:lvlJc w:val="left"/>
      <w:pPr>
        <w:tabs>
          <w:tab w:val="num" w:pos="4320"/>
        </w:tabs>
        <w:ind w:left="4320" w:hanging="360"/>
      </w:pPr>
      <w:rPr>
        <w:rFonts w:ascii="Wingdings" w:hAnsi="Wingdings"/>
      </w:rPr>
    </w:lvl>
    <w:lvl w:ilvl="6" w:tplc="916ED5F8">
      <w:start w:val="1"/>
      <w:numFmt w:val="bullet"/>
      <w:lvlText w:val=""/>
      <w:lvlJc w:val="left"/>
      <w:pPr>
        <w:tabs>
          <w:tab w:val="num" w:pos="5040"/>
        </w:tabs>
        <w:ind w:left="5040" w:hanging="360"/>
      </w:pPr>
      <w:rPr>
        <w:rFonts w:ascii="Symbol" w:hAnsi="Symbol"/>
      </w:rPr>
    </w:lvl>
    <w:lvl w:ilvl="7" w:tplc="1B0C19CA">
      <w:start w:val="1"/>
      <w:numFmt w:val="bullet"/>
      <w:lvlText w:val="o"/>
      <w:lvlJc w:val="left"/>
      <w:pPr>
        <w:tabs>
          <w:tab w:val="num" w:pos="5760"/>
        </w:tabs>
        <w:ind w:left="5760" w:hanging="360"/>
      </w:pPr>
      <w:rPr>
        <w:rFonts w:ascii="Courier New" w:hAnsi="Courier New"/>
      </w:rPr>
    </w:lvl>
    <w:lvl w:ilvl="8" w:tplc="D8886DAC">
      <w:start w:val="1"/>
      <w:numFmt w:val="bullet"/>
      <w:lvlText w:val=""/>
      <w:lvlJc w:val="left"/>
      <w:pPr>
        <w:tabs>
          <w:tab w:val="num" w:pos="6480"/>
        </w:tabs>
        <w:ind w:left="6480" w:hanging="360"/>
      </w:pPr>
      <w:rPr>
        <w:rFonts w:ascii="Wingdings" w:hAnsi="Wingdings"/>
      </w:rPr>
    </w:lvl>
  </w:abstractNum>
  <w:abstractNum w:abstractNumId="7" w15:restartNumberingAfterBreak="0">
    <w:nsid w:val="0000000C"/>
    <w:multiLevelType w:val="hybridMultilevel"/>
    <w:tmpl w:val="0000000C"/>
    <w:lvl w:ilvl="0" w:tplc="48C29D1E">
      <w:start w:val="1"/>
      <w:numFmt w:val="bullet"/>
      <w:lvlText w:val=""/>
      <w:lvlJc w:val="left"/>
      <w:pPr>
        <w:ind w:left="720" w:hanging="360"/>
      </w:pPr>
      <w:rPr>
        <w:rFonts w:ascii="Symbol" w:hAnsi="Symbol"/>
      </w:rPr>
    </w:lvl>
    <w:lvl w:ilvl="1" w:tplc="0958B616">
      <w:start w:val="1"/>
      <w:numFmt w:val="bullet"/>
      <w:lvlText w:val="o"/>
      <w:lvlJc w:val="left"/>
      <w:pPr>
        <w:tabs>
          <w:tab w:val="num" w:pos="1440"/>
        </w:tabs>
        <w:ind w:left="1440" w:hanging="360"/>
      </w:pPr>
      <w:rPr>
        <w:rFonts w:ascii="Courier New" w:hAnsi="Courier New"/>
      </w:rPr>
    </w:lvl>
    <w:lvl w:ilvl="2" w:tplc="F5B60FA0">
      <w:start w:val="1"/>
      <w:numFmt w:val="bullet"/>
      <w:lvlText w:val=""/>
      <w:lvlJc w:val="left"/>
      <w:pPr>
        <w:tabs>
          <w:tab w:val="num" w:pos="2160"/>
        </w:tabs>
        <w:ind w:left="2160" w:hanging="360"/>
      </w:pPr>
      <w:rPr>
        <w:rFonts w:ascii="Wingdings" w:hAnsi="Wingdings"/>
      </w:rPr>
    </w:lvl>
    <w:lvl w:ilvl="3" w:tplc="ADB69672">
      <w:start w:val="1"/>
      <w:numFmt w:val="bullet"/>
      <w:lvlText w:val=""/>
      <w:lvlJc w:val="left"/>
      <w:pPr>
        <w:tabs>
          <w:tab w:val="num" w:pos="2880"/>
        </w:tabs>
        <w:ind w:left="2880" w:hanging="360"/>
      </w:pPr>
      <w:rPr>
        <w:rFonts w:ascii="Symbol" w:hAnsi="Symbol"/>
      </w:rPr>
    </w:lvl>
    <w:lvl w:ilvl="4" w:tplc="31D41928">
      <w:start w:val="1"/>
      <w:numFmt w:val="bullet"/>
      <w:lvlText w:val="o"/>
      <w:lvlJc w:val="left"/>
      <w:pPr>
        <w:tabs>
          <w:tab w:val="num" w:pos="3600"/>
        </w:tabs>
        <w:ind w:left="3600" w:hanging="360"/>
      </w:pPr>
      <w:rPr>
        <w:rFonts w:ascii="Courier New" w:hAnsi="Courier New"/>
      </w:rPr>
    </w:lvl>
    <w:lvl w:ilvl="5" w:tplc="73DAE4CC">
      <w:start w:val="1"/>
      <w:numFmt w:val="bullet"/>
      <w:lvlText w:val=""/>
      <w:lvlJc w:val="left"/>
      <w:pPr>
        <w:tabs>
          <w:tab w:val="num" w:pos="4320"/>
        </w:tabs>
        <w:ind w:left="4320" w:hanging="360"/>
      </w:pPr>
      <w:rPr>
        <w:rFonts w:ascii="Wingdings" w:hAnsi="Wingdings"/>
      </w:rPr>
    </w:lvl>
    <w:lvl w:ilvl="6" w:tplc="E6DC2B52">
      <w:start w:val="1"/>
      <w:numFmt w:val="bullet"/>
      <w:lvlText w:val=""/>
      <w:lvlJc w:val="left"/>
      <w:pPr>
        <w:tabs>
          <w:tab w:val="num" w:pos="5040"/>
        </w:tabs>
        <w:ind w:left="5040" w:hanging="360"/>
      </w:pPr>
      <w:rPr>
        <w:rFonts w:ascii="Symbol" w:hAnsi="Symbol"/>
      </w:rPr>
    </w:lvl>
    <w:lvl w:ilvl="7" w:tplc="69A0874A">
      <w:start w:val="1"/>
      <w:numFmt w:val="bullet"/>
      <w:lvlText w:val="o"/>
      <w:lvlJc w:val="left"/>
      <w:pPr>
        <w:tabs>
          <w:tab w:val="num" w:pos="5760"/>
        </w:tabs>
        <w:ind w:left="5760" w:hanging="360"/>
      </w:pPr>
      <w:rPr>
        <w:rFonts w:ascii="Courier New" w:hAnsi="Courier New"/>
      </w:rPr>
    </w:lvl>
    <w:lvl w:ilvl="8" w:tplc="C0BA452E">
      <w:start w:val="1"/>
      <w:numFmt w:val="bullet"/>
      <w:lvlText w:val=""/>
      <w:lvlJc w:val="left"/>
      <w:pPr>
        <w:tabs>
          <w:tab w:val="num" w:pos="6480"/>
        </w:tabs>
        <w:ind w:left="6480" w:hanging="360"/>
      </w:pPr>
      <w:rPr>
        <w:rFonts w:ascii="Wingdings" w:hAnsi="Wingdings"/>
      </w:rPr>
    </w:lvl>
  </w:abstractNum>
  <w:abstractNum w:abstractNumId="8"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9"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10"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11" w15:restartNumberingAfterBreak="0">
    <w:nsid w:val="0E993EE3"/>
    <w:multiLevelType w:val="multilevel"/>
    <w:tmpl w:val="9B9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F670CF"/>
    <w:multiLevelType w:val="hybridMultilevel"/>
    <w:tmpl w:val="21FC1F92"/>
    <w:lvl w:ilvl="0" w:tplc="9738AD16">
      <w:start w:val="1"/>
      <w:numFmt w:val="decimal"/>
      <w:lvlText w:val="%1."/>
      <w:lvlJc w:val="left"/>
      <w:pPr>
        <w:ind w:left="1440" w:hanging="360"/>
      </w:pPr>
    </w:lvl>
    <w:lvl w:ilvl="1" w:tplc="C6DA4DE2">
      <w:start w:val="1"/>
      <w:numFmt w:val="decimal"/>
      <w:lvlText w:val="%2."/>
      <w:lvlJc w:val="left"/>
      <w:pPr>
        <w:ind w:left="1440" w:hanging="360"/>
      </w:pPr>
    </w:lvl>
    <w:lvl w:ilvl="2" w:tplc="45BA6336">
      <w:start w:val="1"/>
      <w:numFmt w:val="decimal"/>
      <w:lvlText w:val="%3."/>
      <w:lvlJc w:val="left"/>
      <w:pPr>
        <w:ind w:left="1440" w:hanging="360"/>
      </w:pPr>
    </w:lvl>
    <w:lvl w:ilvl="3" w:tplc="9540664C">
      <w:start w:val="1"/>
      <w:numFmt w:val="decimal"/>
      <w:lvlText w:val="%4."/>
      <w:lvlJc w:val="left"/>
      <w:pPr>
        <w:ind w:left="1440" w:hanging="360"/>
      </w:pPr>
    </w:lvl>
    <w:lvl w:ilvl="4" w:tplc="CC86A658">
      <w:start w:val="1"/>
      <w:numFmt w:val="decimal"/>
      <w:lvlText w:val="%5."/>
      <w:lvlJc w:val="left"/>
      <w:pPr>
        <w:ind w:left="1440" w:hanging="360"/>
      </w:pPr>
    </w:lvl>
    <w:lvl w:ilvl="5" w:tplc="0DACFA92">
      <w:start w:val="1"/>
      <w:numFmt w:val="decimal"/>
      <w:lvlText w:val="%6."/>
      <w:lvlJc w:val="left"/>
      <w:pPr>
        <w:ind w:left="1440" w:hanging="360"/>
      </w:pPr>
    </w:lvl>
    <w:lvl w:ilvl="6" w:tplc="48B48B3A">
      <w:start w:val="1"/>
      <w:numFmt w:val="decimal"/>
      <w:lvlText w:val="%7."/>
      <w:lvlJc w:val="left"/>
      <w:pPr>
        <w:ind w:left="1440" w:hanging="360"/>
      </w:pPr>
    </w:lvl>
    <w:lvl w:ilvl="7" w:tplc="D55A65F0">
      <w:start w:val="1"/>
      <w:numFmt w:val="decimal"/>
      <w:lvlText w:val="%8."/>
      <w:lvlJc w:val="left"/>
      <w:pPr>
        <w:ind w:left="1440" w:hanging="360"/>
      </w:pPr>
    </w:lvl>
    <w:lvl w:ilvl="8" w:tplc="3E3CE722">
      <w:start w:val="1"/>
      <w:numFmt w:val="decimal"/>
      <w:lvlText w:val="%9."/>
      <w:lvlJc w:val="left"/>
      <w:pPr>
        <w:ind w:left="1440" w:hanging="360"/>
      </w:pPr>
    </w:lvl>
  </w:abstractNum>
  <w:abstractNum w:abstractNumId="13"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14" w15:restartNumberingAfterBreak="0">
    <w:nsid w:val="179158F6"/>
    <w:multiLevelType w:val="multilevel"/>
    <w:tmpl w:val="53B26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16"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17"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18"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19"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20" w15:restartNumberingAfterBreak="0">
    <w:nsid w:val="2D1419DA"/>
    <w:multiLevelType w:val="multilevel"/>
    <w:tmpl w:val="0D109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22"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23"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7842B1"/>
    <w:multiLevelType w:val="multilevel"/>
    <w:tmpl w:val="9B2E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6A5764"/>
    <w:multiLevelType w:val="multilevel"/>
    <w:tmpl w:val="A928C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27" w15:restartNumberingAfterBreak="0">
    <w:nsid w:val="3F682975"/>
    <w:multiLevelType w:val="multilevel"/>
    <w:tmpl w:val="4FA60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29"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30" w15:restartNumberingAfterBreak="0">
    <w:nsid w:val="44832673"/>
    <w:multiLevelType w:val="multilevel"/>
    <w:tmpl w:val="64C0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32"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33" w15:restartNumberingAfterBreak="0">
    <w:nsid w:val="50A1079D"/>
    <w:multiLevelType w:val="multilevel"/>
    <w:tmpl w:val="868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35"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36"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37" w15:restartNumberingAfterBreak="0">
    <w:nsid w:val="64F73196"/>
    <w:multiLevelType w:val="multilevel"/>
    <w:tmpl w:val="0B04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39" w15:restartNumberingAfterBreak="0">
    <w:nsid w:val="6FCF150E"/>
    <w:multiLevelType w:val="multilevel"/>
    <w:tmpl w:val="E56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41" w15:restartNumberingAfterBreak="0">
    <w:nsid w:val="74B34952"/>
    <w:multiLevelType w:val="multilevel"/>
    <w:tmpl w:val="2BACD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43"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44"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45"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23"/>
  </w:num>
  <w:num w:numId="4" w16cid:durableId="586813585">
    <w:abstractNumId w:val="45"/>
  </w:num>
  <w:num w:numId="5" w16cid:durableId="2123255645">
    <w:abstractNumId w:val="32"/>
  </w:num>
  <w:num w:numId="6" w16cid:durableId="443772533">
    <w:abstractNumId w:val="34"/>
  </w:num>
  <w:num w:numId="7" w16cid:durableId="988829514">
    <w:abstractNumId w:val="17"/>
  </w:num>
  <w:num w:numId="8" w16cid:durableId="759716675">
    <w:abstractNumId w:val="22"/>
  </w:num>
  <w:num w:numId="9" w16cid:durableId="342904573">
    <w:abstractNumId w:val="43"/>
  </w:num>
  <w:num w:numId="10" w16cid:durableId="158352232">
    <w:abstractNumId w:val="21"/>
  </w:num>
  <w:num w:numId="11" w16cid:durableId="21514128">
    <w:abstractNumId w:val="9"/>
  </w:num>
  <w:num w:numId="12" w16cid:durableId="1233202729">
    <w:abstractNumId w:val="44"/>
  </w:num>
  <w:num w:numId="13" w16cid:durableId="1295794937">
    <w:abstractNumId w:val="18"/>
  </w:num>
  <w:num w:numId="14" w16cid:durableId="875200251">
    <w:abstractNumId w:val="26"/>
  </w:num>
  <w:num w:numId="15" w16cid:durableId="1456753566">
    <w:abstractNumId w:val="29"/>
  </w:num>
  <w:num w:numId="16" w16cid:durableId="818497277">
    <w:abstractNumId w:val="35"/>
  </w:num>
  <w:num w:numId="17" w16cid:durableId="1338387596">
    <w:abstractNumId w:val="31"/>
  </w:num>
  <w:num w:numId="18" w16cid:durableId="325596594">
    <w:abstractNumId w:val="40"/>
  </w:num>
  <w:num w:numId="19" w16cid:durableId="1862009988">
    <w:abstractNumId w:val="19"/>
  </w:num>
  <w:num w:numId="20" w16cid:durableId="1546865107">
    <w:abstractNumId w:val="13"/>
  </w:num>
  <w:num w:numId="21" w16cid:durableId="932931654">
    <w:abstractNumId w:val="8"/>
  </w:num>
  <w:num w:numId="22" w16cid:durableId="996152032">
    <w:abstractNumId w:val="28"/>
  </w:num>
  <w:num w:numId="23" w16cid:durableId="478350475">
    <w:abstractNumId w:val="15"/>
  </w:num>
  <w:num w:numId="24" w16cid:durableId="1155993785">
    <w:abstractNumId w:val="36"/>
  </w:num>
  <w:num w:numId="25" w16cid:durableId="777411109">
    <w:abstractNumId w:val="38"/>
  </w:num>
  <w:num w:numId="26" w16cid:durableId="1395473657">
    <w:abstractNumId w:val="10"/>
  </w:num>
  <w:num w:numId="27" w16cid:durableId="648095615">
    <w:abstractNumId w:val="42"/>
  </w:num>
  <w:num w:numId="28" w16cid:durableId="861285758">
    <w:abstractNumId w:val="16"/>
  </w:num>
  <w:num w:numId="29" w16cid:durableId="317422735">
    <w:abstractNumId w:val="2"/>
  </w:num>
  <w:num w:numId="30" w16cid:durableId="1318803753">
    <w:abstractNumId w:val="7"/>
  </w:num>
  <w:num w:numId="31" w16cid:durableId="514347806">
    <w:abstractNumId w:val="5"/>
  </w:num>
  <w:num w:numId="32" w16cid:durableId="435711438">
    <w:abstractNumId w:val="6"/>
  </w:num>
  <w:num w:numId="33" w16cid:durableId="351491832">
    <w:abstractNumId w:val="4"/>
  </w:num>
  <w:num w:numId="34" w16cid:durableId="215816555">
    <w:abstractNumId w:val="3"/>
  </w:num>
  <w:num w:numId="35" w16cid:durableId="874850320">
    <w:abstractNumId w:val="4"/>
  </w:num>
  <w:num w:numId="36" w16cid:durableId="818695132">
    <w:abstractNumId w:val="25"/>
    <w:lvlOverride w:ilvl="0">
      <w:startOverride w:val="1"/>
    </w:lvlOverride>
  </w:num>
  <w:num w:numId="37" w16cid:durableId="1408042317">
    <w:abstractNumId w:val="39"/>
  </w:num>
  <w:num w:numId="38" w16cid:durableId="52967227">
    <w:abstractNumId w:val="11"/>
  </w:num>
  <w:num w:numId="39" w16cid:durableId="1595477617">
    <w:abstractNumId w:val="14"/>
    <w:lvlOverride w:ilvl="0">
      <w:startOverride w:val="1"/>
    </w:lvlOverride>
  </w:num>
  <w:num w:numId="40" w16cid:durableId="1120763683">
    <w:abstractNumId w:val="27"/>
    <w:lvlOverride w:ilvl="0">
      <w:startOverride w:val="1"/>
    </w:lvlOverride>
  </w:num>
  <w:num w:numId="41" w16cid:durableId="1703437292">
    <w:abstractNumId w:val="41"/>
    <w:lvlOverride w:ilvl="0">
      <w:startOverride w:val="1"/>
    </w:lvlOverride>
  </w:num>
  <w:num w:numId="42" w16cid:durableId="2136100279">
    <w:abstractNumId w:val="24"/>
  </w:num>
  <w:num w:numId="43" w16cid:durableId="1079716614">
    <w:abstractNumId w:val="20"/>
  </w:num>
  <w:num w:numId="44" w16cid:durableId="372996253">
    <w:abstractNumId w:val="33"/>
  </w:num>
  <w:num w:numId="45" w16cid:durableId="733427106">
    <w:abstractNumId w:val="37"/>
  </w:num>
  <w:num w:numId="46" w16cid:durableId="1622684912">
    <w:abstractNumId w:val="30"/>
  </w:num>
  <w:num w:numId="47" w16cid:durableId="1461192526">
    <w:abstractNumId w:val="12"/>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ed Yoosuf Mohamed Nabeel">
    <w15:presenceInfo w15:providerId="AD" w15:userId="S::mmohamednabeel@nu.edu::57a803d9-4f6b-4a7c-974f-4da8e8a67e80"/>
  </w15:person>
  <w15:person w15:author="Hashim Shaik">
    <w15:presenceInfo w15:providerId="AD" w15:userId="S::H.Shaik2449@o365.ncu.edu::9202d483-c6af-4e07-afe0-05db80c640a4"/>
  </w15:person>
  <w15:person w15:author="Irene Tsapara">
    <w15:presenceInfo w15:providerId="None" w15:userId="Irene Tsapara"/>
  </w15:person>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30C4"/>
    <w:rsid w:val="000245AE"/>
    <w:rsid w:val="00024EDB"/>
    <w:rsid w:val="000262E0"/>
    <w:rsid w:val="00030EE0"/>
    <w:rsid w:val="000322F1"/>
    <w:rsid w:val="0003441A"/>
    <w:rsid w:val="0003460E"/>
    <w:rsid w:val="000356DE"/>
    <w:rsid w:val="00035ECC"/>
    <w:rsid w:val="000436D3"/>
    <w:rsid w:val="00044827"/>
    <w:rsid w:val="00044C10"/>
    <w:rsid w:val="0004776B"/>
    <w:rsid w:val="00050176"/>
    <w:rsid w:val="000523B5"/>
    <w:rsid w:val="00052615"/>
    <w:rsid w:val="00055ABE"/>
    <w:rsid w:val="00057898"/>
    <w:rsid w:val="000600E7"/>
    <w:rsid w:val="00060F72"/>
    <w:rsid w:val="000622E8"/>
    <w:rsid w:val="00066AE3"/>
    <w:rsid w:val="00071289"/>
    <w:rsid w:val="00071A1D"/>
    <w:rsid w:val="0007441D"/>
    <w:rsid w:val="0007748A"/>
    <w:rsid w:val="000774E7"/>
    <w:rsid w:val="00080441"/>
    <w:rsid w:val="00081CD5"/>
    <w:rsid w:val="00081EFB"/>
    <w:rsid w:val="00082F35"/>
    <w:rsid w:val="0008348A"/>
    <w:rsid w:val="00083C14"/>
    <w:rsid w:val="00091537"/>
    <w:rsid w:val="0009591E"/>
    <w:rsid w:val="00096688"/>
    <w:rsid w:val="000A088F"/>
    <w:rsid w:val="000A5B90"/>
    <w:rsid w:val="000A741E"/>
    <w:rsid w:val="000A7A17"/>
    <w:rsid w:val="000B25D7"/>
    <w:rsid w:val="000C156C"/>
    <w:rsid w:val="000C3454"/>
    <w:rsid w:val="000C6657"/>
    <w:rsid w:val="000C6EE8"/>
    <w:rsid w:val="000D4B2E"/>
    <w:rsid w:val="000D55FA"/>
    <w:rsid w:val="000D5D6C"/>
    <w:rsid w:val="000D62B6"/>
    <w:rsid w:val="000D6362"/>
    <w:rsid w:val="000D6434"/>
    <w:rsid w:val="000E0F0A"/>
    <w:rsid w:val="000E1EC6"/>
    <w:rsid w:val="000E2EE9"/>
    <w:rsid w:val="000E596E"/>
    <w:rsid w:val="000F0A57"/>
    <w:rsid w:val="000F10CE"/>
    <w:rsid w:val="000F66A8"/>
    <w:rsid w:val="000F70E7"/>
    <w:rsid w:val="0010238E"/>
    <w:rsid w:val="00111044"/>
    <w:rsid w:val="00112494"/>
    <w:rsid w:val="0011439B"/>
    <w:rsid w:val="0011514B"/>
    <w:rsid w:val="00116489"/>
    <w:rsid w:val="00117071"/>
    <w:rsid w:val="001209B3"/>
    <w:rsid w:val="00122F8C"/>
    <w:rsid w:val="001265C6"/>
    <w:rsid w:val="001356E8"/>
    <w:rsid w:val="00136358"/>
    <w:rsid w:val="0013717E"/>
    <w:rsid w:val="001419B1"/>
    <w:rsid w:val="001424F7"/>
    <w:rsid w:val="0014415B"/>
    <w:rsid w:val="00146FA9"/>
    <w:rsid w:val="0015022C"/>
    <w:rsid w:val="0015294B"/>
    <w:rsid w:val="0015334D"/>
    <w:rsid w:val="001533AD"/>
    <w:rsid w:val="00163D84"/>
    <w:rsid w:val="001672D0"/>
    <w:rsid w:val="00167573"/>
    <w:rsid w:val="0017341B"/>
    <w:rsid w:val="00175236"/>
    <w:rsid w:val="0017572C"/>
    <w:rsid w:val="00176E0C"/>
    <w:rsid w:val="001814E4"/>
    <w:rsid w:val="00183789"/>
    <w:rsid w:val="001855E4"/>
    <w:rsid w:val="00186728"/>
    <w:rsid w:val="0019168E"/>
    <w:rsid w:val="00196B39"/>
    <w:rsid w:val="001A0BCE"/>
    <w:rsid w:val="001A0CED"/>
    <w:rsid w:val="001A0F17"/>
    <w:rsid w:val="001A1612"/>
    <w:rsid w:val="001A3FB4"/>
    <w:rsid w:val="001A4679"/>
    <w:rsid w:val="001A7639"/>
    <w:rsid w:val="001B0FB8"/>
    <w:rsid w:val="001B26EE"/>
    <w:rsid w:val="001B31CD"/>
    <w:rsid w:val="001B59AB"/>
    <w:rsid w:val="001B748F"/>
    <w:rsid w:val="001B79DF"/>
    <w:rsid w:val="001C0E8E"/>
    <w:rsid w:val="001C0F06"/>
    <w:rsid w:val="001C3A93"/>
    <w:rsid w:val="001C3E1E"/>
    <w:rsid w:val="001C4899"/>
    <w:rsid w:val="001C50CE"/>
    <w:rsid w:val="001D2FE3"/>
    <w:rsid w:val="001D4012"/>
    <w:rsid w:val="001D5E14"/>
    <w:rsid w:val="001D6AA8"/>
    <w:rsid w:val="001D6B39"/>
    <w:rsid w:val="001E0826"/>
    <w:rsid w:val="001E1D9E"/>
    <w:rsid w:val="001E364F"/>
    <w:rsid w:val="001F0B5B"/>
    <w:rsid w:val="001F2EF9"/>
    <w:rsid w:val="001F3098"/>
    <w:rsid w:val="001F3ACE"/>
    <w:rsid w:val="001F40AB"/>
    <w:rsid w:val="001F5B40"/>
    <w:rsid w:val="001F6B26"/>
    <w:rsid w:val="002017A8"/>
    <w:rsid w:val="00206204"/>
    <w:rsid w:val="00211477"/>
    <w:rsid w:val="002149B1"/>
    <w:rsid w:val="00222211"/>
    <w:rsid w:val="00222F87"/>
    <w:rsid w:val="002255D3"/>
    <w:rsid w:val="00227B11"/>
    <w:rsid w:val="00234AB5"/>
    <w:rsid w:val="00237114"/>
    <w:rsid w:val="00237644"/>
    <w:rsid w:val="00237C49"/>
    <w:rsid w:val="00243751"/>
    <w:rsid w:val="00243DD3"/>
    <w:rsid w:val="0024547B"/>
    <w:rsid w:val="00255153"/>
    <w:rsid w:val="00255869"/>
    <w:rsid w:val="002613AE"/>
    <w:rsid w:val="00265F7C"/>
    <w:rsid w:val="002677A6"/>
    <w:rsid w:val="0028130F"/>
    <w:rsid w:val="002820DE"/>
    <w:rsid w:val="00290A45"/>
    <w:rsid w:val="00292542"/>
    <w:rsid w:val="002939EC"/>
    <w:rsid w:val="00297371"/>
    <w:rsid w:val="002974A1"/>
    <w:rsid w:val="002979F8"/>
    <w:rsid w:val="002A01C3"/>
    <w:rsid w:val="002A0E83"/>
    <w:rsid w:val="002A1A29"/>
    <w:rsid w:val="002A1AB4"/>
    <w:rsid w:val="002A2168"/>
    <w:rsid w:val="002A25CE"/>
    <w:rsid w:val="002A3E3C"/>
    <w:rsid w:val="002A40E4"/>
    <w:rsid w:val="002A530B"/>
    <w:rsid w:val="002B4DFE"/>
    <w:rsid w:val="002B5F8E"/>
    <w:rsid w:val="002B79AE"/>
    <w:rsid w:val="002C033D"/>
    <w:rsid w:val="002C104B"/>
    <w:rsid w:val="002C259A"/>
    <w:rsid w:val="002C61A4"/>
    <w:rsid w:val="002C6F8B"/>
    <w:rsid w:val="002C71CA"/>
    <w:rsid w:val="002C7BE6"/>
    <w:rsid w:val="002D22BF"/>
    <w:rsid w:val="002D27D6"/>
    <w:rsid w:val="002D2E24"/>
    <w:rsid w:val="002D34D0"/>
    <w:rsid w:val="002D43D5"/>
    <w:rsid w:val="002D7515"/>
    <w:rsid w:val="002E33BF"/>
    <w:rsid w:val="002E3C38"/>
    <w:rsid w:val="002E61FE"/>
    <w:rsid w:val="002F2F6B"/>
    <w:rsid w:val="002F59EF"/>
    <w:rsid w:val="002F7423"/>
    <w:rsid w:val="00300279"/>
    <w:rsid w:val="003002C2"/>
    <w:rsid w:val="003027E5"/>
    <w:rsid w:val="00302DE1"/>
    <w:rsid w:val="00305D8F"/>
    <w:rsid w:val="003117A5"/>
    <w:rsid w:val="00311885"/>
    <w:rsid w:val="00312712"/>
    <w:rsid w:val="003139DA"/>
    <w:rsid w:val="00314926"/>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2B6C"/>
    <w:rsid w:val="00352C63"/>
    <w:rsid w:val="00355D15"/>
    <w:rsid w:val="003567B2"/>
    <w:rsid w:val="00357682"/>
    <w:rsid w:val="003577E5"/>
    <w:rsid w:val="00357FAC"/>
    <w:rsid w:val="00361C43"/>
    <w:rsid w:val="0036576C"/>
    <w:rsid w:val="00366BA1"/>
    <w:rsid w:val="0037069C"/>
    <w:rsid w:val="003739B2"/>
    <w:rsid w:val="00375797"/>
    <w:rsid w:val="00376DF0"/>
    <w:rsid w:val="003805C3"/>
    <w:rsid w:val="00380D26"/>
    <w:rsid w:val="00381405"/>
    <w:rsid w:val="003837E4"/>
    <w:rsid w:val="00384830"/>
    <w:rsid w:val="00391938"/>
    <w:rsid w:val="003943A4"/>
    <w:rsid w:val="00395AFF"/>
    <w:rsid w:val="0039680A"/>
    <w:rsid w:val="00397771"/>
    <w:rsid w:val="003A3FC9"/>
    <w:rsid w:val="003A4779"/>
    <w:rsid w:val="003B3586"/>
    <w:rsid w:val="003B423F"/>
    <w:rsid w:val="003B5887"/>
    <w:rsid w:val="003B5A44"/>
    <w:rsid w:val="003C0A48"/>
    <w:rsid w:val="003C1B16"/>
    <w:rsid w:val="003C1B73"/>
    <w:rsid w:val="003C3FAC"/>
    <w:rsid w:val="003C7FA3"/>
    <w:rsid w:val="003D01DB"/>
    <w:rsid w:val="003D04DA"/>
    <w:rsid w:val="003D070A"/>
    <w:rsid w:val="003D5B69"/>
    <w:rsid w:val="003E1463"/>
    <w:rsid w:val="003E4A12"/>
    <w:rsid w:val="003F00B9"/>
    <w:rsid w:val="003F0F9A"/>
    <w:rsid w:val="003F1660"/>
    <w:rsid w:val="003F18E2"/>
    <w:rsid w:val="003F2371"/>
    <w:rsid w:val="003F36B5"/>
    <w:rsid w:val="003F4C79"/>
    <w:rsid w:val="003F5700"/>
    <w:rsid w:val="003F79DE"/>
    <w:rsid w:val="004030EC"/>
    <w:rsid w:val="0040593B"/>
    <w:rsid w:val="0041488C"/>
    <w:rsid w:val="00423151"/>
    <w:rsid w:val="00423C69"/>
    <w:rsid w:val="00424335"/>
    <w:rsid w:val="00426CF5"/>
    <w:rsid w:val="004274C1"/>
    <w:rsid w:val="00430BD1"/>
    <w:rsid w:val="0043776D"/>
    <w:rsid w:val="00437910"/>
    <w:rsid w:val="00437E3D"/>
    <w:rsid w:val="00440AFE"/>
    <w:rsid w:val="00445C66"/>
    <w:rsid w:val="00450F7F"/>
    <w:rsid w:val="00451AE0"/>
    <w:rsid w:val="0045370A"/>
    <w:rsid w:val="00456BC5"/>
    <w:rsid w:val="00456C18"/>
    <w:rsid w:val="00464701"/>
    <w:rsid w:val="004651A6"/>
    <w:rsid w:val="0046721F"/>
    <w:rsid w:val="00470BB0"/>
    <w:rsid w:val="004712BC"/>
    <w:rsid w:val="00471725"/>
    <w:rsid w:val="00473BB3"/>
    <w:rsid w:val="0047774B"/>
    <w:rsid w:val="00480334"/>
    <w:rsid w:val="00480EED"/>
    <w:rsid w:val="0048162C"/>
    <w:rsid w:val="00482D50"/>
    <w:rsid w:val="0048353F"/>
    <w:rsid w:val="00483A1B"/>
    <w:rsid w:val="004845C6"/>
    <w:rsid w:val="00485294"/>
    <w:rsid w:val="00486BD5"/>
    <w:rsid w:val="0049034C"/>
    <w:rsid w:val="004920CB"/>
    <w:rsid w:val="00494D9C"/>
    <w:rsid w:val="00495422"/>
    <w:rsid w:val="004A10F3"/>
    <w:rsid w:val="004A4404"/>
    <w:rsid w:val="004B0186"/>
    <w:rsid w:val="004B0C52"/>
    <w:rsid w:val="004B3B95"/>
    <w:rsid w:val="004B5485"/>
    <w:rsid w:val="004B58F6"/>
    <w:rsid w:val="004B5ACB"/>
    <w:rsid w:val="004B70D3"/>
    <w:rsid w:val="004C5352"/>
    <w:rsid w:val="004C59DB"/>
    <w:rsid w:val="004C6839"/>
    <w:rsid w:val="004C6DE7"/>
    <w:rsid w:val="004D0B13"/>
    <w:rsid w:val="004D5E6E"/>
    <w:rsid w:val="004D681A"/>
    <w:rsid w:val="004E0491"/>
    <w:rsid w:val="004E17A0"/>
    <w:rsid w:val="004E193B"/>
    <w:rsid w:val="004E2D25"/>
    <w:rsid w:val="004E3685"/>
    <w:rsid w:val="004E6C62"/>
    <w:rsid w:val="004F0B64"/>
    <w:rsid w:val="004F3CEF"/>
    <w:rsid w:val="004F426B"/>
    <w:rsid w:val="004F49FD"/>
    <w:rsid w:val="004F53AC"/>
    <w:rsid w:val="004F54E4"/>
    <w:rsid w:val="00502051"/>
    <w:rsid w:val="0050543B"/>
    <w:rsid w:val="005057ED"/>
    <w:rsid w:val="00507982"/>
    <w:rsid w:val="00512215"/>
    <w:rsid w:val="00513766"/>
    <w:rsid w:val="00521D3E"/>
    <w:rsid w:val="005237FE"/>
    <w:rsid w:val="005249DB"/>
    <w:rsid w:val="0053019A"/>
    <w:rsid w:val="00530234"/>
    <w:rsid w:val="00532318"/>
    <w:rsid w:val="005333AB"/>
    <w:rsid w:val="005340CD"/>
    <w:rsid w:val="0054029B"/>
    <w:rsid w:val="005422D6"/>
    <w:rsid w:val="005422F4"/>
    <w:rsid w:val="00543D0F"/>
    <w:rsid w:val="0054480B"/>
    <w:rsid w:val="00545BAE"/>
    <w:rsid w:val="00547AA6"/>
    <w:rsid w:val="005521AA"/>
    <w:rsid w:val="005546CC"/>
    <w:rsid w:val="00557AAA"/>
    <w:rsid w:val="00563F22"/>
    <w:rsid w:val="00566404"/>
    <w:rsid w:val="00566644"/>
    <w:rsid w:val="00567BB8"/>
    <w:rsid w:val="00570F01"/>
    <w:rsid w:val="0058189B"/>
    <w:rsid w:val="00585A1A"/>
    <w:rsid w:val="0058668C"/>
    <w:rsid w:val="005874FD"/>
    <w:rsid w:val="005919DC"/>
    <w:rsid w:val="00591DB7"/>
    <w:rsid w:val="005931F9"/>
    <w:rsid w:val="005A02A8"/>
    <w:rsid w:val="005A2A36"/>
    <w:rsid w:val="005A5EB1"/>
    <w:rsid w:val="005B550A"/>
    <w:rsid w:val="005B555C"/>
    <w:rsid w:val="005B5692"/>
    <w:rsid w:val="005C1511"/>
    <w:rsid w:val="005C1BA0"/>
    <w:rsid w:val="005C211E"/>
    <w:rsid w:val="005C57F6"/>
    <w:rsid w:val="005D5189"/>
    <w:rsid w:val="005D57E6"/>
    <w:rsid w:val="005D64EF"/>
    <w:rsid w:val="005E13F1"/>
    <w:rsid w:val="005E2B77"/>
    <w:rsid w:val="005E4775"/>
    <w:rsid w:val="005E6E4D"/>
    <w:rsid w:val="005E72EC"/>
    <w:rsid w:val="005F0297"/>
    <w:rsid w:val="005F08C1"/>
    <w:rsid w:val="005F1096"/>
    <w:rsid w:val="005F2C89"/>
    <w:rsid w:val="005F2D31"/>
    <w:rsid w:val="005F3496"/>
    <w:rsid w:val="005F5FB5"/>
    <w:rsid w:val="005F66C9"/>
    <w:rsid w:val="005F7564"/>
    <w:rsid w:val="005F7AF0"/>
    <w:rsid w:val="006001DD"/>
    <w:rsid w:val="0060264C"/>
    <w:rsid w:val="00602B21"/>
    <w:rsid w:val="006167E4"/>
    <w:rsid w:val="00616EE6"/>
    <w:rsid w:val="00617AD8"/>
    <w:rsid w:val="0062523F"/>
    <w:rsid w:val="0062717A"/>
    <w:rsid w:val="00627FD2"/>
    <w:rsid w:val="006319BA"/>
    <w:rsid w:val="00634884"/>
    <w:rsid w:val="00640B63"/>
    <w:rsid w:val="00640B93"/>
    <w:rsid w:val="00640EF6"/>
    <w:rsid w:val="00643ED2"/>
    <w:rsid w:val="00644A07"/>
    <w:rsid w:val="00644A5A"/>
    <w:rsid w:val="00645E33"/>
    <w:rsid w:val="00647C03"/>
    <w:rsid w:val="00650CCE"/>
    <w:rsid w:val="006515CF"/>
    <w:rsid w:val="00652174"/>
    <w:rsid w:val="00652B14"/>
    <w:rsid w:val="00657C20"/>
    <w:rsid w:val="00657E24"/>
    <w:rsid w:val="00657F92"/>
    <w:rsid w:val="0066718D"/>
    <w:rsid w:val="006679BE"/>
    <w:rsid w:val="0067047E"/>
    <w:rsid w:val="0067081F"/>
    <w:rsid w:val="00671253"/>
    <w:rsid w:val="0067129F"/>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9728C"/>
    <w:rsid w:val="006A0D87"/>
    <w:rsid w:val="006A14BF"/>
    <w:rsid w:val="006A1635"/>
    <w:rsid w:val="006A2688"/>
    <w:rsid w:val="006A48CC"/>
    <w:rsid w:val="006A4D51"/>
    <w:rsid w:val="006B0ADD"/>
    <w:rsid w:val="006B2567"/>
    <w:rsid w:val="006B759C"/>
    <w:rsid w:val="006C1D7B"/>
    <w:rsid w:val="006C2599"/>
    <w:rsid w:val="006C330F"/>
    <w:rsid w:val="006C3C25"/>
    <w:rsid w:val="006D00D9"/>
    <w:rsid w:val="006D2396"/>
    <w:rsid w:val="006D2C08"/>
    <w:rsid w:val="006D3517"/>
    <w:rsid w:val="006D634D"/>
    <w:rsid w:val="006D6D79"/>
    <w:rsid w:val="006D7B19"/>
    <w:rsid w:val="006E0081"/>
    <w:rsid w:val="006E065A"/>
    <w:rsid w:val="006E2BAE"/>
    <w:rsid w:val="006E3E46"/>
    <w:rsid w:val="006F5D6D"/>
    <w:rsid w:val="006F620C"/>
    <w:rsid w:val="006F79A0"/>
    <w:rsid w:val="006F79F1"/>
    <w:rsid w:val="006F7A8D"/>
    <w:rsid w:val="00701027"/>
    <w:rsid w:val="0070192C"/>
    <w:rsid w:val="00702C06"/>
    <w:rsid w:val="0070342F"/>
    <w:rsid w:val="007115A6"/>
    <w:rsid w:val="007132E1"/>
    <w:rsid w:val="00713616"/>
    <w:rsid w:val="00716524"/>
    <w:rsid w:val="00716951"/>
    <w:rsid w:val="00716C58"/>
    <w:rsid w:val="0072011B"/>
    <w:rsid w:val="007224B3"/>
    <w:rsid w:val="00724CDB"/>
    <w:rsid w:val="00725387"/>
    <w:rsid w:val="00726A81"/>
    <w:rsid w:val="00727D91"/>
    <w:rsid w:val="00731B48"/>
    <w:rsid w:val="007320DF"/>
    <w:rsid w:val="0073469F"/>
    <w:rsid w:val="00735D62"/>
    <w:rsid w:val="00737795"/>
    <w:rsid w:val="00737FB2"/>
    <w:rsid w:val="0074246D"/>
    <w:rsid w:val="0075142B"/>
    <w:rsid w:val="00752598"/>
    <w:rsid w:val="00752DE7"/>
    <w:rsid w:val="00753186"/>
    <w:rsid w:val="00753BF1"/>
    <w:rsid w:val="00754384"/>
    <w:rsid w:val="007573D9"/>
    <w:rsid w:val="00761763"/>
    <w:rsid w:val="007640F1"/>
    <w:rsid w:val="007657FC"/>
    <w:rsid w:val="00765ADD"/>
    <w:rsid w:val="00765E48"/>
    <w:rsid w:val="0076606C"/>
    <w:rsid w:val="00767176"/>
    <w:rsid w:val="0076725E"/>
    <w:rsid w:val="00771868"/>
    <w:rsid w:val="00772E37"/>
    <w:rsid w:val="00775EA5"/>
    <w:rsid w:val="007770A1"/>
    <w:rsid w:val="00791641"/>
    <w:rsid w:val="007918B4"/>
    <w:rsid w:val="0079197A"/>
    <w:rsid w:val="007947A9"/>
    <w:rsid w:val="00794D04"/>
    <w:rsid w:val="00794D2F"/>
    <w:rsid w:val="00795450"/>
    <w:rsid w:val="00795508"/>
    <w:rsid w:val="007966F3"/>
    <w:rsid w:val="00796F28"/>
    <w:rsid w:val="00797105"/>
    <w:rsid w:val="007978A4"/>
    <w:rsid w:val="007A09ED"/>
    <w:rsid w:val="007A30D7"/>
    <w:rsid w:val="007B24DA"/>
    <w:rsid w:val="007B660C"/>
    <w:rsid w:val="007B6685"/>
    <w:rsid w:val="007C1E18"/>
    <w:rsid w:val="007C474E"/>
    <w:rsid w:val="007C64BB"/>
    <w:rsid w:val="007C657D"/>
    <w:rsid w:val="007C74A3"/>
    <w:rsid w:val="007D1B8A"/>
    <w:rsid w:val="007D3AED"/>
    <w:rsid w:val="007D5A13"/>
    <w:rsid w:val="007D5CFF"/>
    <w:rsid w:val="007D5E23"/>
    <w:rsid w:val="007D5EBE"/>
    <w:rsid w:val="007E1FA7"/>
    <w:rsid w:val="007E3542"/>
    <w:rsid w:val="007E4C80"/>
    <w:rsid w:val="007E6B84"/>
    <w:rsid w:val="007E702B"/>
    <w:rsid w:val="007E7A6C"/>
    <w:rsid w:val="007F1C07"/>
    <w:rsid w:val="007F3CE6"/>
    <w:rsid w:val="007F3DC5"/>
    <w:rsid w:val="007F479F"/>
    <w:rsid w:val="007F54A2"/>
    <w:rsid w:val="007F5B61"/>
    <w:rsid w:val="00800948"/>
    <w:rsid w:val="00802B27"/>
    <w:rsid w:val="00803BCC"/>
    <w:rsid w:val="0080426A"/>
    <w:rsid w:val="00804572"/>
    <w:rsid w:val="008051A9"/>
    <w:rsid w:val="00811EB5"/>
    <w:rsid w:val="00813DE8"/>
    <w:rsid w:val="0081503D"/>
    <w:rsid w:val="008163A4"/>
    <w:rsid w:val="00817DC6"/>
    <w:rsid w:val="008202A9"/>
    <w:rsid w:val="0082071D"/>
    <w:rsid w:val="00821FD3"/>
    <w:rsid w:val="00823E1B"/>
    <w:rsid w:val="0082460A"/>
    <w:rsid w:val="008306A9"/>
    <w:rsid w:val="0083107B"/>
    <w:rsid w:val="008331EA"/>
    <w:rsid w:val="00834524"/>
    <w:rsid w:val="00836B56"/>
    <w:rsid w:val="008379E0"/>
    <w:rsid w:val="00844EB4"/>
    <w:rsid w:val="00846307"/>
    <w:rsid w:val="00851C4F"/>
    <w:rsid w:val="00853B0E"/>
    <w:rsid w:val="00853D5E"/>
    <w:rsid w:val="00855FA6"/>
    <w:rsid w:val="00856313"/>
    <w:rsid w:val="0085723C"/>
    <w:rsid w:val="00860A91"/>
    <w:rsid w:val="00860AE5"/>
    <w:rsid w:val="00861BD5"/>
    <w:rsid w:val="00872D36"/>
    <w:rsid w:val="00874EEB"/>
    <w:rsid w:val="00874F06"/>
    <w:rsid w:val="00875D8E"/>
    <w:rsid w:val="008765DB"/>
    <w:rsid w:val="008801AE"/>
    <w:rsid w:val="00880BD1"/>
    <w:rsid w:val="00880D89"/>
    <w:rsid w:val="00882093"/>
    <w:rsid w:val="00885E59"/>
    <w:rsid w:val="008863B1"/>
    <w:rsid w:val="0088651E"/>
    <w:rsid w:val="00887A22"/>
    <w:rsid w:val="008903EC"/>
    <w:rsid w:val="0089325F"/>
    <w:rsid w:val="00893472"/>
    <w:rsid w:val="00894932"/>
    <w:rsid w:val="008953B4"/>
    <w:rsid w:val="00896F63"/>
    <w:rsid w:val="008A088F"/>
    <w:rsid w:val="008A237A"/>
    <w:rsid w:val="008A3237"/>
    <w:rsid w:val="008A382E"/>
    <w:rsid w:val="008A5CC8"/>
    <w:rsid w:val="008A7ADB"/>
    <w:rsid w:val="008B66EB"/>
    <w:rsid w:val="008C42C6"/>
    <w:rsid w:val="008C4E23"/>
    <w:rsid w:val="008C6693"/>
    <w:rsid w:val="008C6BF1"/>
    <w:rsid w:val="008D2562"/>
    <w:rsid w:val="008D28B2"/>
    <w:rsid w:val="008D3EF2"/>
    <w:rsid w:val="008D4945"/>
    <w:rsid w:val="008D5494"/>
    <w:rsid w:val="008D6225"/>
    <w:rsid w:val="008D65BE"/>
    <w:rsid w:val="008E561A"/>
    <w:rsid w:val="008E636A"/>
    <w:rsid w:val="008E6375"/>
    <w:rsid w:val="008E6E0D"/>
    <w:rsid w:val="008F5EFA"/>
    <w:rsid w:val="008F6F98"/>
    <w:rsid w:val="008F75B4"/>
    <w:rsid w:val="009072A4"/>
    <w:rsid w:val="00910C55"/>
    <w:rsid w:val="00911CBD"/>
    <w:rsid w:val="009150A0"/>
    <w:rsid w:val="009151D7"/>
    <w:rsid w:val="009155DD"/>
    <w:rsid w:val="00915B47"/>
    <w:rsid w:val="00921606"/>
    <w:rsid w:val="0092259C"/>
    <w:rsid w:val="009237D0"/>
    <w:rsid w:val="009269EC"/>
    <w:rsid w:val="00927476"/>
    <w:rsid w:val="00931AD9"/>
    <w:rsid w:val="00933C3F"/>
    <w:rsid w:val="00933F4C"/>
    <w:rsid w:val="009404DC"/>
    <w:rsid w:val="009434B3"/>
    <w:rsid w:val="0094411A"/>
    <w:rsid w:val="00944A24"/>
    <w:rsid w:val="009508F6"/>
    <w:rsid w:val="009528D3"/>
    <w:rsid w:val="00953FEF"/>
    <w:rsid w:val="0095457A"/>
    <w:rsid w:val="009600E4"/>
    <w:rsid w:val="009608DB"/>
    <w:rsid w:val="00960D22"/>
    <w:rsid w:val="009652EF"/>
    <w:rsid w:val="009665AC"/>
    <w:rsid w:val="00966861"/>
    <w:rsid w:val="00966EF7"/>
    <w:rsid w:val="00971EC7"/>
    <w:rsid w:val="0097322A"/>
    <w:rsid w:val="00975DFF"/>
    <w:rsid w:val="0097651B"/>
    <w:rsid w:val="009766CD"/>
    <w:rsid w:val="00977088"/>
    <w:rsid w:val="00982D07"/>
    <w:rsid w:val="00982E05"/>
    <w:rsid w:val="009865EE"/>
    <w:rsid w:val="009876AC"/>
    <w:rsid w:val="00995862"/>
    <w:rsid w:val="00996370"/>
    <w:rsid w:val="009A5606"/>
    <w:rsid w:val="009B3F0F"/>
    <w:rsid w:val="009B521D"/>
    <w:rsid w:val="009B5DA1"/>
    <w:rsid w:val="009C2C8E"/>
    <w:rsid w:val="009C3643"/>
    <w:rsid w:val="009C449B"/>
    <w:rsid w:val="009C6CAE"/>
    <w:rsid w:val="009C7A6A"/>
    <w:rsid w:val="009C7AF0"/>
    <w:rsid w:val="009C7EF0"/>
    <w:rsid w:val="009D075E"/>
    <w:rsid w:val="009D4A50"/>
    <w:rsid w:val="009E02D8"/>
    <w:rsid w:val="009E0745"/>
    <w:rsid w:val="009E1ADA"/>
    <w:rsid w:val="009E2483"/>
    <w:rsid w:val="009E2802"/>
    <w:rsid w:val="009E6683"/>
    <w:rsid w:val="009F55A7"/>
    <w:rsid w:val="009F5875"/>
    <w:rsid w:val="00A018BF"/>
    <w:rsid w:val="00A02308"/>
    <w:rsid w:val="00A030A4"/>
    <w:rsid w:val="00A03C55"/>
    <w:rsid w:val="00A0478E"/>
    <w:rsid w:val="00A0480D"/>
    <w:rsid w:val="00A049CA"/>
    <w:rsid w:val="00A0695A"/>
    <w:rsid w:val="00A07580"/>
    <w:rsid w:val="00A1461A"/>
    <w:rsid w:val="00A168D6"/>
    <w:rsid w:val="00A208B3"/>
    <w:rsid w:val="00A220AA"/>
    <w:rsid w:val="00A223AE"/>
    <w:rsid w:val="00A31776"/>
    <w:rsid w:val="00A3270E"/>
    <w:rsid w:val="00A3324C"/>
    <w:rsid w:val="00A4025A"/>
    <w:rsid w:val="00A4326B"/>
    <w:rsid w:val="00A443C7"/>
    <w:rsid w:val="00A45645"/>
    <w:rsid w:val="00A45E6B"/>
    <w:rsid w:val="00A46125"/>
    <w:rsid w:val="00A52D5C"/>
    <w:rsid w:val="00A53176"/>
    <w:rsid w:val="00A56AE9"/>
    <w:rsid w:val="00A56B43"/>
    <w:rsid w:val="00A57ABF"/>
    <w:rsid w:val="00A57B0A"/>
    <w:rsid w:val="00A62E61"/>
    <w:rsid w:val="00A62E76"/>
    <w:rsid w:val="00A65969"/>
    <w:rsid w:val="00A70B05"/>
    <w:rsid w:val="00A71008"/>
    <w:rsid w:val="00A74F97"/>
    <w:rsid w:val="00A76818"/>
    <w:rsid w:val="00A77F0C"/>
    <w:rsid w:val="00A81FCB"/>
    <w:rsid w:val="00A82120"/>
    <w:rsid w:val="00A827DA"/>
    <w:rsid w:val="00A842F7"/>
    <w:rsid w:val="00A90A5A"/>
    <w:rsid w:val="00A92E35"/>
    <w:rsid w:val="00A957E5"/>
    <w:rsid w:val="00A966D6"/>
    <w:rsid w:val="00A96DC3"/>
    <w:rsid w:val="00AA0750"/>
    <w:rsid w:val="00AA1F56"/>
    <w:rsid w:val="00AA7B3A"/>
    <w:rsid w:val="00AB22F6"/>
    <w:rsid w:val="00AB3F36"/>
    <w:rsid w:val="00AB690D"/>
    <w:rsid w:val="00AB69B9"/>
    <w:rsid w:val="00AB70F8"/>
    <w:rsid w:val="00AB7EFC"/>
    <w:rsid w:val="00AC1C53"/>
    <w:rsid w:val="00AC30BD"/>
    <w:rsid w:val="00AC3BED"/>
    <w:rsid w:val="00AC43DF"/>
    <w:rsid w:val="00AC4C2E"/>
    <w:rsid w:val="00AC6EDB"/>
    <w:rsid w:val="00AC71B9"/>
    <w:rsid w:val="00AD053B"/>
    <w:rsid w:val="00AD4892"/>
    <w:rsid w:val="00AD77F1"/>
    <w:rsid w:val="00AD7DB6"/>
    <w:rsid w:val="00AE080A"/>
    <w:rsid w:val="00AE152E"/>
    <w:rsid w:val="00AE4F66"/>
    <w:rsid w:val="00B01406"/>
    <w:rsid w:val="00B10F15"/>
    <w:rsid w:val="00B157DA"/>
    <w:rsid w:val="00B157FD"/>
    <w:rsid w:val="00B17F09"/>
    <w:rsid w:val="00B22EB9"/>
    <w:rsid w:val="00B24D61"/>
    <w:rsid w:val="00B2562D"/>
    <w:rsid w:val="00B25F84"/>
    <w:rsid w:val="00B40394"/>
    <w:rsid w:val="00B40CA4"/>
    <w:rsid w:val="00B42401"/>
    <w:rsid w:val="00B427B3"/>
    <w:rsid w:val="00B454B9"/>
    <w:rsid w:val="00B4770D"/>
    <w:rsid w:val="00B47821"/>
    <w:rsid w:val="00B47E8A"/>
    <w:rsid w:val="00B47FD6"/>
    <w:rsid w:val="00B52AA8"/>
    <w:rsid w:val="00B52B8D"/>
    <w:rsid w:val="00B53799"/>
    <w:rsid w:val="00B5397A"/>
    <w:rsid w:val="00B54D94"/>
    <w:rsid w:val="00B5740C"/>
    <w:rsid w:val="00B605E5"/>
    <w:rsid w:val="00B6178E"/>
    <w:rsid w:val="00B61C1D"/>
    <w:rsid w:val="00B63284"/>
    <w:rsid w:val="00B6400F"/>
    <w:rsid w:val="00B70DE2"/>
    <w:rsid w:val="00B71646"/>
    <w:rsid w:val="00B71C64"/>
    <w:rsid w:val="00B73DEC"/>
    <w:rsid w:val="00B741DB"/>
    <w:rsid w:val="00B74CCD"/>
    <w:rsid w:val="00B75DD1"/>
    <w:rsid w:val="00B776DA"/>
    <w:rsid w:val="00B77D77"/>
    <w:rsid w:val="00B81453"/>
    <w:rsid w:val="00B81973"/>
    <w:rsid w:val="00B82ADB"/>
    <w:rsid w:val="00B834F8"/>
    <w:rsid w:val="00B84DAD"/>
    <w:rsid w:val="00B87493"/>
    <w:rsid w:val="00B9213B"/>
    <w:rsid w:val="00B9374D"/>
    <w:rsid w:val="00B958F2"/>
    <w:rsid w:val="00B96CDA"/>
    <w:rsid w:val="00BA506B"/>
    <w:rsid w:val="00BA5F6B"/>
    <w:rsid w:val="00BB1B8E"/>
    <w:rsid w:val="00BB31A6"/>
    <w:rsid w:val="00BB3D51"/>
    <w:rsid w:val="00BB4467"/>
    <w:rsid w:val="00BC4246"/>
    <w:rsid w:val="00BC7691"/>
    <w:rsid w:val="00BC7D34"/>
    <w:rsid w:val="00BD2122"/>
    <w:rsid w:val="00BD3592"/>
    <w:rsid w:val="00BD5282"/>
    <w:rsid w:val="00BD6D10"/>
    <w:rsid w:val="00BD7C75"/>
    <w:rsid w:val="00BE16E2"/>
    <w:rsid w:val="00BE1AB5"/>
    <w:rsid w:val="00BE1C0A"/>
    <w:rsid w:val="00BE5B32"/>
    <w:rsid w:val="00BE7EFC"/>
    <w:rsid w:val="00BF0267"/>
    <w:rsid w:val="00BF25FE"/>
    <w:rsid w:val="00BF4227"/>
    <w:rsid w:val="00BF4570"/>
    <w:rsid w:val="00BF70A3"/>
    <w:rsid w:val="00BF7618"/>
    <w:rsid w:val="00C005F4"/>
    <w:rsid w:val="00C0138C"/>
    <w:rsid w:val="00C01432"/>
    <w:rsid w:val="00C02301"/>
    <w:rsid w:val="00C02A43"/>
    <w:rsid w:val="00C0552B"/>
    <w:rsid w:val="00C07696"/>
    <w:rsid w:val="00C07C24"/>
    <w:rsid w:val="00C07E5D"/>
    <w:rsid w:val="00C11164"/>
    <w:rsid w:val="00C135BE"/>
    <w:rsid w:val="00C14612"/>
    <w:rsid w:val="00C20EB3"/>
    <w:rsid w:val="00C23A48"/>
    <w:rsid w:val="00C315BA"/>
    <w:rsid w:val="00C32701"/>
    <w:rsid w:val="00C36970"/>
    <w:rsid w:val="00C36B9C"/>
    <w:rsid w:val="00C37FE3"/>
    <w:rsid w:val="00C46AF2"/>
    <w:rsid w:val="00C50DAE"/>
    <w:rsid w:val="00C55839"/>
    <w:rsid w:val="00C565E9"/>
    <w:rsid w:val="00C56F9F"/>
    <w:rsid w:val="00C56FD3"/>
    <w:rsid w:val="00C5763B"/>
    <w:rsid w:val="00C604A7"/>
    <w:rsid w:val="00C61CD8"/>
    <w:rsid w:val="00C63B02"/>
    <w:rsid w:val="00C65F8E"/>
    <w:rsid w:val="00C742DE"/>
    <w:rsid w:val="00C75BF6"/>
    <w:rsid w:val="00C81B70"/>
    <w:rsid w:val="00C91333"/>
    <w:rsid w:val="00C939F2"/>
    <w:rsid w:val="00C93D55"/>
    <w:rsid w:val="00C959ED"/>
    <w:rsid w:val="00C96B1D"/>
    <w:rsid w:val="00CA0AF9"/>
    <w:rsid w:val="00CA1D4D"/>
    <w:rsid w:val="00CA247B"/>
    <w:rsid w:val="00CA4AC4"/>
    <w:rsid w:val="00CA5900"/>
    <w:rsid w:val="00CA5FBB"/>
    <w:rsid w:val="00CB11F5"/>
    <w:rsid w:val="00CB47CC"/>
    <w:rsid w:val="00CB5698"/>
    <w:rsid w:val="00CC0A0A"/>
    <w:rsid w:val="00CC32C0"/>
    <w:rsid w:val="00CC4296"/>
    <w:rsid w:val="00CC4C08"/>
    <w:rsid w:val="00CC6313"/>
    <w:rsid w:val="00CC6CB1"/>
    <w:rsid w:val="00CD266B"/>
    <w:rsid w:val="00CD2DAD"/>
    <w:rsid w:val="00CD6932"/>
    <w:rsid w:val="00CD78CC"/>
    <w:rsid w:val="00CE24C1"/>
    <w:rsid w:val="00CE4856"/>
    <w:rsid w:val="00CE4916"/>
    <w:rsid w:val="00CE5A8E"/>
    <w:rsid w:val="00CE7602"/>
    <w:rsid w:val="00CF1180"/>
    <w:rsid w:val="00CF25B5"/>
    <w:rsid w:val="00CF2C55"/>
    <w:rsid w:val="00D00B18"/>
    <w:rsid w:val="00D0271F"/>
    <w:rsid w:val="00D037A0"/>
    <w:rsid w:val="00D03DC7"/>
    <w:rsid w:val="00D06625"/>
    <w:rsid w:val="00D10AEF"/>
    <w:rsid w:val="00D119C2"/>
    <w:rsid w:val="00D127DB"/>
    <w:rsid w:val="00D13402"/>
    <w:rsid w:val="00D1440F"/>
    <w:rsid w:val="00D14F90"/>
    <w:rsid w:val="00D164B0"/>
    <w:rsid w:val="00D173FD"/>
    <w:rsid w:val="00D225C2"/>
    <w:rsid w:val="00D23574"/>
    <w:rsid w:val="00D2583E"/>
    <w:rsid w:val="00D30287"/>
    <w:rsid w:val="00D35B97"/>
    <w:rsid w:val="00D3715B"/>
    <w:rsid w:val="00D41F7B"/>
    <w:rsid w:val="00D42A29"/>
    <w:rsid w:val="00D45641"/>
    <w:rsid w:val="00D462F2"/>
    <w:rsid w:val="00D5065B"/>
    <w:rsid w:val="00D51222"/>
    <w:rsid w:val="00D5709D"/>
    <w:rsid w:val="00D62DD2"/>
    <w:rsid w:val="00D65056"/>
    <w:rsid w:val="00D665F7"/>
    <w:rsid w:val="00D7087A"/>
    <w:rsid w:val="00D73B24"/>
    <w:rsid w:val="00D7669F"/>
    <w:rsid w:val="00D811AB"/>
    <w:rsid w:val="00D82199"/>
    <w:rsid w:val="00D864B4"/>
    <w:rsid w:val="00D90ACF"/>
    <w:rsid w:val="00D9208A"/>
    <w:rsid w:val="00D922B6"/>
    <w:rsid w:val="00D945BB"/>
    <w:rsid w:val="00D96395"/>
    <w:rsid w:val="00DA0D23"/>
    <w:rsid w:val="00DA1F88"/>
    <w:rsid w:val="00DA1FEC"/>
    <w:rsid w:val="00DA46F2"/>
    <w:rsid w:val="00DA7667"/>
    <w:rsid w:val="00DA7699"/>
    <w:rsid w:val="00DA7A41"/>
    <w:rsid w:val="00DA7C89"/>
    <w:rsid w:val="00DB49E9"/>
    <w:rsid w:val="00DB4FAB"/>
    <w:rsid w:val="00DB5692"/>
    <w:rsid w:val="00DB5CFC"/>
    <w:rsid w:val="00DC1038"/>
    <w:rsid w:val="00DC19D4"/>
    <w:rsid w:val="00DC3AFD"/>
    <w:rsid w:val="00DC4737"/>
    <w:rsid w:val="00DC70D7"/>
    <w:rsid w:val="00DD0AD0"/>
    <w:rsid w:val="00DD1980"/>
    <w:rsid w:val="00DD1D53"/>
    <w:rsid w:val="00DD23CB"/>
    <w:rsid w:val="00DD45BF"/>
    <w:rsid w:val="00DD5AEF"/>
    <w:rsid w:val="00DD63E3"/>
    <w:rsid w:val="00DE052E"/>
    <w:rsid w:val="00DE0E9C"/>
    <w:rsid w:val="00DE105E"/>
    <w:rsid w:val="00DE3164"/>
    <w:rsid w:val="00DE3879"/>
    <w:rsid w:val="00DE4188"/>
    <w:rsid w:val="00DE5B2F"/>
    <w:rsid w:val="00DE737F"/>
    <w:rsid w:val="00DE7511"/>
    <w:rsid w:val="00DF0ACE"/>
    <w:rsid w:val="00DF0C88"/>
    <w:rsid w:val="00DF2078"/>
    <w:rsid w:val="00DF4FD1"/>
    <w:rsid w:val="00DF67E1"/>
    <w:rsid w:val="00DF6C49"/>
    <w:rsid w:val="00E000B3"/>
    <w:rsid w:val="00E00182"/>
    <w:rsid w:val="00E001E9"/>
    <w:rsid w:val="00E0162C"/>
    <w:rsid w:val="00E01E9B"/>
    <w:rsid w:val="00E033B4"/>
    <w:rsid w:val="00E04CF0"/>
    <w:rsid w:val="00E05BC4"/>
    <w:rsid w:val="00E1172D"/>
    <w:rsid w:val="00E130BA"/>
    <w:rsid w:val="00E13B41"/>
    <w:rsid w:val="00E14D59"/>
    <w:rsid w:val="00E17801"/>
    <w:rsid w:val="00E24433"/>
    <w:rsid w:val="00E26EEA"/>
    <w:rsid w:val="00E31FF7"/>
    <w:rsid w:val="00E32B05"/>
    <w:rsid w:val="00E331CE"/>
    <w:rsid w:val="00E34CD8"/>
    <w:rsid w:val="00E36D54"/>
    <w:rsid w:val="00E37F08"/>
    <w:rsid w:val="00E42EC6"/>
    <w:rsid w:val="00E438EB"/>
    <w:rsid w:val="00E45C91"/>
    <w:rsid w:val="00E46CB9"/>
    <w:rsid w:val="00E5059B"/>
    <w:rsid w:val="00E50688"/>
    <w:rsid w:val="00E517AA"/>
    <w:rsid w:val="00E52AB7"/>
    <w:rsid w:val="00E55CBB"/>
    <w:rsid w:val="00E60688"/>
    <w:rsid w:val="00E60E58"/>
    <w:rsid w:val="00E612B6"/>
    <w:rsid w:val="00E655CA"/>
    <w:rsid w:val="00E7093F"/>
    <w:rsid w:val="00E70CD7"/>
    <w:rsid w:val="00E75097"/>
    <w:rsid w:val="00E8092F"/>
    <w:rsid w:val="00E818A8"/>
    <w:rsid w:val="00E82607"/>
    <w:rsid w:val="00E84A3F"/>
    <w:rsid w:val="00E90CCC"/>
    <w:rsid w:val="00E929B1"/>
    <w:rsid w:val="00E92DCC"/>
    <w:rsid w:val="00E97AD8"/>
    <w:rsid w:val="00EA1E2F"/>
    <w:rsid w:val="00EA3B5F"/>
    <w:rsid w:val="00EA5C44"/>
    <w:rsid w:val="00EA782C"/>
    <w:rsid w:val="00EB0AE7"/>
    <w:rsid w:val="00EB3464"/>
    <w:rsid w:val="00EB4262"/>
    <w:rsid w:val="00EB5B36"/>
    <w:rsid w:val="00EB77C2"/>
    <w:rsid w:val="00EC07BE"/>
    <w:rsid w:val="00EC1710"/>
    <w:rsid w:val="00EC220C"/>
    <w:rsid w:val="00EC227E"/>
    <w:rsid w:val="00EC2963"/>
    <w:rsid w:val="00EC2A36"/>
    <w:rsid w:val="00EC6262"/>
    <w:rsid w:val="00EC6472"/>
    <w:rsid w:val="00ED017D"/>
    <w:rsid w:val="00ED01CD"/>
    <w:rsid w:val="00ED0CB8"/>
    <w:rsid w:val="00ED1BAE"/>
    <w:rsid w:val="00ED2C77"/>
    <w:rsid w:val="00ED469F"/>
    <w:rsid w:val="00ED48BB"/>
    <w:rsid w:val="00ED4CD1"/>
    <w:rsid w:val="00ED61AA"/>
    <w:rsid w:val="00ED70C0"/>
    <w:rsid w:val="00ED7581"/>
    <w:rsid w:val="00ED7CFE"/>
    <w:rsid w:val="00EE0AB3"/>
    <w:rsid w:val="00EE267E"/>
    <w:rsid w:val="00EE3721"/>
    <w:rsid w:val="00EE6224"/>
    <w:rsid w:val="00EF1536"/>
    <w:rsid w:val="00EF783D"/>
    <w:rsid w:val="00F01823"/>
    <w:rsid w:val="00F07708"/>
    <w:rsid w:val="00F1004B"/>
    <w:rsid w:val="00F10C00"/>
    <w:rsid w:val="00F10DCF"/>
    <w:rsid w:val="00F10F23"/>
    <w:rsid w:val="00F1334F"/>
    <w:rsid w:val="00F13C83"/>
    <w:rsid w:val="00F1620E"/>
    <w:rsid w:val="00F171A9"/>
    <w:rsid w:val="00F21E96"/>
    <w:rsid w:val="00F237B1"/>
    <w:rsid w:val="00F24F74"/>
    <w:rsid w:val="00F30157"/>
    <w:rsid w:val="00F344D2"/>
    <w:rsid w:val="00F3692D"/>
    <w:rsid w:val="00F40C94"/>
    <w:rsid w:val="00F42D24"/>
    <w:rsid w:val="00F43732"/>
    <w:rsid w:val="00F43C57"/>
    <w:rsid w:val="00F44A40"/>
    <w:rsid w:val="00F474C2"/>
    <w:rsid w:val="00F50101"/>
    <w:rsid w:val="00F51767"/>
    <w:rsid w:val="00F5303C"/>
    <w:rsid w:val="00F54B12"/>
    <w:rsid w:val="00F54D63"/>
    <w:rsid w:val="00F564D8"/>
    <w:rsid w:val="00F576D9"/>
    <w:rsid w:val="00F57F32"/>
    <w:rsid w:val="00F6014F"/>
    <w:rsid w:val="00F60CBE"/>
    <w:rsid w:val="00F6147A"/>
    <w:rsid w:val="00F61CA8"/>
    <w:rsid w:val="00F630DC"/>
    <w:rsid w:val="00F64BAA"/>
    <w:rsid w:val="00F708B6"/>
    <w:rsid w:val="00F7299D"/>
    <w:rsid w:val="00F73E14"/>
    <w:rsid w:val="00F740D6"/>
    <w:rsid w:val="00F7544D"/>
    <w:rsid w:val="00F75CA1"/>
    <w:rsid w:val="00F77831"/>
    <w:rsid w:val="00F77851"/>
    <w:rsid w:val="00F77EC6"/>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0075"/>
    <w:rsid w:val="00FA3132"/>
    <w:rsid w:val="00FA36A7"/>
    <w:rsid w:val="00FA5119"/>
    <w:rsid w:val="00FA66A0"/>
    <w:rsid w:val="00FB083F"/>
    <w:rsid w:val="00FB0E63"/>
    <w:rsid w:val="00FB15A7"/>
    <w:rsid w:val="00FB2733"/>
    <w:rsid w:val="00FB2743"/>
    <w:rsid w:val="00FB3E79"/>
    <w:rsid w:val="00FB6CEE"/>
    <w:rsid w:val="00FB7830"/>
    <w:rsid w:val="00FC0846"/>
    <w:rsid w:val="00FC11A3"/>
    <w:rsid w:val="00FC7FB5"/>
    <w:rsid w:val="00FD0B3E"/>
    <w:rsid w:val="00FD17A0"/>
    <w:rsid w:val="00FD1801"/>
    <w:rsid w:val="00FD238C"/>
    <w:rsid w:val="00FE3839"/>
    <w:rsid w:val="00FE48B6"/>
    <w:rsid w:val="00FE4ADC"/>
    <w:rsid w:val="00FE70AB"/>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27771B"/>
    <w:rsid w:val="2BD00491"/>
    <w:rsid w:val="2E2BD50F"/>
    <w:rsid w:val="3144DE56"/>
    <w:rsid w:val="31B2969D"/>
    <w:rsid w:val="32C6A6C8"/>
    <w:rsid w:val="35F07160"/>
    <w:rsid w:val="3608A41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BC14085"/>
    <w:rsid w:val="4D51D4C7"/>
    <w:rsid w:val="4E14D4B8"/>
    <w:rsid w:val="4E44B63A"/>
    <w:rsid w:val="4FA7DB47"/>
    <w:rsid w:val="53960967"/>
    <w:rsid w:val="55598BA1"/>
    <w:rsid w:val="559B9A01"/>
    <w:rsid w:val="567643BE"/>
    <w:rsid w:val="567D5C63"/>
    <w:rsid w:val="5748EA88"/>
    <w:rsid w:val="58C8C559"/>
    <w:rsid w:val="5A1CEACF"/>
    <w:rsid w:val="5AAEEE24"/>
    <w:rsid w:val="5AEFD498"/>
    <w:rsid w:val="5BEFB888"/>
    <w:rsid w:val="5C7AAB78"/>
    <w:rsid w:val="5CD5E274"/>
    <w:rsid w:val="638FBEC3"/>
    <w:rsid w:val="6480F8B6"/>
    <w:rsid w:val="64DB177A"/>
    <w:rsid w:val="66EB3687"/>
    <w:rsid w:val="679819ED"/>
    <w:rsid w:val="68B94DF0"/>
    <w:rsid w:val="68F45BC7"/>
    <w:rsid w:val="6F135FD2"/>
    <w:rsid w:val="6FB58103"/>
    <w:rsid w:val="70EFC491"/>
    <w:rsid w:val="7155C78F"/>
    <w:rsid w:val="71C0B784"/>
    <w:rsid w:val="72921F22"/>
    <w:rsid w:val="7319FC55"/>
    <w:rsid w:val="7376EEC7"/>
    <w:rsid w:val="7423D3C6"/>
    <w:rsid w:val="7462CB91"/>
    <w:rsid w:val="7495AC23"/>
    <w:rsid w:val="76EA00E4"/>
    <w:rsid w:val="77C5B6A0"/>
    <w:rsid w:val="784532BC"/>
    <w:rsid w:val="795038CE"/>
    <w:rsid w:val="7969C0A2"/>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 w:type="paragraph" w:customStyle="1" w:styleId="pb-2">
    <w:name w:val="pb-2"/>
    <w:basedOn w:val="Normal"/>
    <w:rsid w:val="00860A91"/>
    <w:pPr>
      <w:spacing w:before="100" w:beforeAutospacing="1" w:after="100" w:afterAutospacing="1" w:line="240" w:lineRule="auto"/>
    </w:pPr>
    <w:rPr>
      <w:rFonts w:eastAsia="Times New Roman" w:cs="Times New Roman"/>
      <w:szCs w:val="24"/>
    </w:rPr>
  </w:style>
  <w:style w:type="character" w:customStyle="1" w:styleId="StyledTitlenotem">
    <w:name w:val="StyledTitle_not(em)"/>
    <w:basedOn w:val="DefaultParagraphFont"/>
    <w:rsid w:val="0040593B"/>
    <w:rPr>
      <w:i/>
      <w:iCs/>
    </w:rPr>
  </w:style>
  <w:style w:type="paragraph" w:customStyle="1" w:styleId="embeddedapa-table-label">
    <w:name w:val="embedded_apa-table-label"/>
    <w:basedOn w:val="Normal"/>
    <w:rsid w:val="00255153"/>
    <w:pPr>
      <w:spacing w:after="0" w:line="240" w:lineRule="auto"/>
      <w:contextualSpacing/>
    </w:pPr>
    <w:rPr>
      <w:rFonts w:eastAsia="Times New Roman" w:cs="Times New Roman"/>
      <w:b/>
      <w:bCs/>
      <w:szCs w:val="24"/>
    </w:rPr>
  </w:style>
  <w:style w:type="paragraph" w:customStyle="1" w:styleId="embeddedapa-table-title">
    <w:name w:val="embedded_apa-table-title"/>
    <w:basedOn w:val="Normal"/>
    <w:rsid w:val="00255153"/>
    <w:pPr>
      <w:spacing w:after="0" w:line="240" w:lineRule="auto"/>
      <w:contextualSpacing/>
    </w:pPr>
    <w:rPr>
      <w:rFonts w:eastAsia="Times New Roman" w:cs="Times New Roman"/>
      <w:i/>
      <w:iCs/>
      <w:szCs w:val="24"/>
    </w:rPr>
  </w:style>
  <w:style w:type="table" w:customStyle="1" w:styleId="embeddedtable">
    <w:name w:val="embedded_table"/>
    <w:basedOn w:val="TableNormal"/>
    <w:rsid w:val="00255153"/>
    <w:pPr>
      <w:spacing w:after="0" w:line="240" w:lineRule="auto"/>
    </w:pPr>
    <w:rPr>
      <w:rFonts w:ascii="Times New Roman" w:eastAsia="Times New Roman" w:hAnsi="Times New Roman" w:cs="Times New Roman"/>
      <w:sz w:val="20"/>
      <w:szCs w:val="20"/>
    </w:rPr>
    <w:tblPr/>
  </w:style>
  <w:style w:type="paragraph" w:styleId="TOC5">
    <w:name w:val="toc 5"/>
    <w:basedOn w:val="Normal"/>
    <w:next w:val="Normal"/>
    <w:autoRedefine/>
    <w:uiPriority w:val="39"/>
    <w:unhideWhenUsed/>
    <w:rsid w:val="00E000B3"/>
    <w:pPr>
      <w:spacing w:after="100" w:line="278" w:lineRule="auto"/>
      <w:ind w:left="960"/>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E000B3"/>
    <w:pPr>
      <w:spacing w:after="100" w:line="278" w:lineRule="auto"/>
      <w:ind w:left="1440"/>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E000B3"/>
    <w:pPr>
      <w:spacing w:after="100" w:line="278" w:lineRule="auto"/>
      <w:ind w:left="1680"/>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E000B3"/>
    <w:pPr>
      <w:spacing w:after="100" w:line="278" w:lineRule="auto"/>
      <w:ind w:left="1920"/>
    </w:pPr>
    <w:rPr>
      <w:rFonts w:asciiTheme="minorHAnsi" w:eastAsiaTheme="minorEastAsia" w:hAnsiTheme="minorHAnsi"/>
      <w:kern w:val="2"/>
      <w:szCs w:val="24"/>
      <w14:ligatures w14:val="standardContextual"/>
    </w:rPr>
  </w:style>
  <w:style w:type="character" w:customStyle="1" w:styleId="issue-underline">
    <w:name w:val="issue-underline"/>
    <w:basedOn w:val="DefaultParagraphFont"/>
    <w:rsid w:val="008D65BE"/>
  </w:style>
  <w:style w:type="paragraph" w:customStyle="1" w:styleId="apaLineSpace3">
    <w:name w:val="apaLineSpace3"/>
    <w:basedOn w:val="Normal"/>
    <w:rsid w:val="00735D62"/>
    <w:pPr>
      <w:spacing w:after="0" w:line="480" w:lineRule="atLeast"/>
      <w:contextualSpacing/>
    </w:pPr>
    <w:rPr>
      <w:rFonts w:eastAsia="Times New Roman" w:cs="Times New Roman"/>
      <w:szCs w:val="24"/>
    </w:rPr>
  </w:style>
  <w:style w:type="character" w:customStyle="1" w:styleId="Version">
    <w:name w:val="Version"/>
    <w:basedOn w:val="DefaultParagraphFont"/>
    <w:rsid w:val="00735D62"/>
  </w:style>
  <w:style w:type="character" w:customStyle="1" w:styleId="Date4">
    <w:name w:val="Date4"/>
    <w:basedOn w:val="DefaultParagraphFont"/>
    <w:rsid w:val="00AB70F8"/>
  </w:style>
  <w:style w:type="character" w:customStyle="1" w:styleId="Title2">
    <w:name w:val="Title2"/>
    <w:basedOn w:val="DefaultParagraphFont"/>
    <w:rsid w:val="00AB70F8"/>
  </w:style>
  <w:style w:type="character" w:customStyle="1" w:styleId="descriptor">
    <w:name w:val="descriptor"/>
    <w:basedOn w:val="DefaultParagraphFont"/>
    <w:rsid w:val="00AB70F8"/>
  </w:style>
  <w:style w:type="character" w:customStyle="1" w:styleId="label">
    <w:name w:val="label"/>
    <w:basedOn w:val="DefaultParagraphFont"/>
    <w:rsid w:val="00AB70F8"/>
  </w:style>
  <w:style w:type="character" w:styleId="HTMLCite">
    <w:name w:val="HTML Cite"/>
    <w:basedOn w:val="DefaultParagraphFont"/>
    <w:uiPriority w:val="99"/>
    <w:semiHidden/>
    <w:unhideWhenUsed/>
    <w:rsid w:val="00EC2963"/>
    <w:rPr>
      <w:i/>
      <w:iCs/>
    </w:rPr>
  </w:style>
  <w:style w:type="character" w:customStyle="1" w:styleId="primarycontribgroup0">
    <w:name w:val="primarycontribgroup"/>
    <w:basedOn w:val="DefaultParagraphFont"/>
    <w:rsid w:val="00423151"/>
  </w:style>
  <w:style w:type="character" w:customStyle="1" w:styleId="Date5">
    <w:name w:val="Date5"/>
    <w:basedOn w:val="DefaultParagraphFont"/>
    <w:rsid w:val="00D5065B"/>
  </w:style>
  <w:style w:type="character" w:customStyle="1" w:styleId="Title3">
    <w:name w:val="Title3"/>
    <w:basedOn w:val="DefaultParagraphFont"/>
    <w:rsid w:val="00D5065B"/>
  </w:style>
  <w:style w:type="character" w:customStyle="1" w:styleId="Date6">
    <w:name w:val="Date6"/>
    <w:basedOn w:val="DefaultParagraphFont"/>
    <w:rsid w:val="00EC220C"/>
  </w:style>
  <w:style w:type="character" w:customStyle="1" w:styleId="Title4">
    <w:name w:val="Title4"/>
    <w:basedOn w:val="DefaultParagraphFont"/>
    <w:rsid w:val="00EC220C"/>
  </w:style>
  <w:style w:type="character" w:customStyle="1" w:styleId="Date7">
    <w:name w:val="Date7"/>
    <w:basedOn w:val="DefaultParagraphFont"/>
    <w:rsid w:val="00BE16E2"/>
  </w:style>
  <w:style w:type="character" w:customStyle="1" w:styleId="Date8">
    <w:name w:val="Date8"/>
    <w:basedOn w:val="DefaultParagraphFont"/>
    <w:rsid w:val="00066A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70085297">
      <w:bodyDiv w:val="1"/>
      <w:marLeft w:val="0"/>
      <w:marRight w:val="0"/>
      <w:marTop w:val="0"/>
      <w:marBottom w:val="0"/>
      <w:divBdr>
        <w:top w:val="none" w:sz="0" w:space="0" w:color="auto"/>
        <w:left w:val="none" w:sz="0" w:space="0" w:color="auto"/>
        <w:bottom w:val="none" w:sz="0" w:space="0" w:color="auto"/>
        <w:right w:val="none" w:sz="0" w:space="0" w:color="auto"/>
      </w:divBdr>
    </w:div>
    <w:div w:id="81219036">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142164121">
      <w:bodyDiv w:val="1"/>
      <w:marLeft w:val="0"/>
      <w:marRight w:val="0"/>
      <w:marTop w:val="0"/>
      <w:marBottom w:val="0"/>
      <w:divBdr>
        <w:top w:val="none" w:sz="0" w:space="0" w:color="auto"/>
        <w:left w:val="none" w:sz="0" w:space="0" w:color="auto"/>
        <w:bottom w:val="none" w:sz="0" w:space="0" w:color="auto"/>
        <w:right w:val="none" w:sz="0" w:space="0" w:color="auto"/>
      </w:divBdr>
    </w:div>
    <w:div w:id="183446288">
      <w:bodyDiv w:val="1"/>
      <w:marLeft w:val="0"/>
      <w:marRight w:val="0"/>
      <w:marTop w:val="0"/>
      <w:marBottom w:val="0"/>
      <w:divBdr>
        <w:top w:val="none" w:sz="0" w:space="0" w:color="auto"/>
        <w:left w:val="none" w:sz="0" w:space="0" w:color="auto"/>
        <w:bottom w:val="none" w:sz="0" w:space="0" w:color="auto"/>
        <w:right w:val="none" w:sz="0" w:space="0" w:color="auto"/>
      </w:divBdr>
    </w:div>
    <w:div w:id="197358487">
      <w:bodyDiv w:val="1"/>
      <w:marLeft w:val="0"/>
      <w:marRight w:val="0"/>
      <w:marTop w:val="0"/>
      <w:marBottom w:val="0"/>
      <w:divBdr>
        <w:top w:val="none" w:sz="0" w:space="0" w:color="auto"/>
        <w:left w:val="none" w:sz="0" w:space="0" w:color="auto"/>
        <w:bottom w:val="none" w:sz="0" w:space="0" w:color="auto"/>
        <w:right w:val="none" w:sz="0" w:space="0" w:color="auto"/>
      </w:divBdr>
    </w:div>
    <w:div w:id="256135148">
      <w:bodyDiv w:val="1"/>
      <w:marLeft w:val="0"/>
      <w:marRight w:val="0"/>
      <w:marTop w:val="0"/>
      <w:marBottom w:val="0"/>
      <w:divBdr>
        <w:top w:val="none" w:sz="0" w:space="0" w:color="auto"/>
        <w:left w:val="none" w:sz="0" w:space="0" w:color="auto"/>
        <w:bottom w:val="none" w:sz="0" w:space="0" w:color="auto"/>
        <w:right w:val="none" w:sz="0" w:space="0" w:color="auto"/>
      </w:divBdr>
      <w:divsChild>
        <w:div w:id="1864708970">
          <w:marLeft w:val="0"/>
          <w:marRight w:val="0"/>
          <w:marTop w:val="0"/>
          <w:marBottom w:val="0"/>
          <w:divBdr>
            <w:top w:val="none" w:sz="0" w:space="0" w:color="auto"/>
            <w:left w:val="none" w:sz="0" w:space="0" w:color="auto"/>
            <w:bottom w:val="none" w:sz="0" w:space="0" w:color="auto"/>
            <w:right w:val="none" w:sz="0" w:space="0" w:color="auto"/>
          </w:divBdr>
        </w:div>
      </w:divsChild>
    </w:div>
    <w:div w:id="291832550">
      <w:bodyDiv w:val="1"/>
      <w:marLeft w:val="0"/>
      <w:marRight w:val="0"/>
      <w:marTop w:val="0"/>
      <w:marBottom w:val="0"/>
      <w:divBdr>
        <w:top w:val="none" w:sz="0" w:space="0" w:color="auto"/>
        <w:left w:val="none" w:sz="0" w:space="0" w:color="auto"/>
        <w:bottom w:val="none" w:sz="0" w:space="0" w:color="auto"/>
        <w:right w:val="none" w:sz="0" w:space="0" w:color="auto"/>
      </w:divBdr>
    </w:div>
    <w:div w:id="306934401">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386950977">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22335258">
      <w:bodyDiv w:val="1"/>
      <w:marLeft w:val="0"/>
      <w:marRight w:val="0"/>
      <w:marTop w:val="0"/>
      <w:marBottom w:val="0"/>
      <w:divBdr>
        <w:top w:val="none" w:sz="0" w:space="0" w:color="auto"/>
        <w:left w:val="none" w:sz="0" w:space="0" w:color="auto"/>
        <w:bottom w:val="none" w:sz="0" w:space="0" w:color="auto"/>
        <w:right w:val="none" w:sz="0" w:space="0" w:color="auto"/>
      </w:divBdr>
    </w:div>
    <w:div w:id="441462891">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465390972">
      <w:bodyDiv w:val="1"/>
      <w:marLeft w:val="0"/>
      <w:marRight w:val="0"/>
      <w:marTop w:val="0"/>
      <w:marBottom w:val="0"/>
      <w:divBdr>
        <w:top w:val="none" w:sz="0" w:space="0" w:color="auto"/>
        <w:left w:val="none" w:sz="0" w:space="0" w:color="auto"/>
        <w:bottom w:val="none" w:sz="0" w:space="0" w:color="auto"/>
        <w:right w:val="none" w:sz="0" w:space="0" w:color="auto"/>
      </w:divBdr>
    </w:div>
    <w:div w:id="491142183">
      <w:bodyDiv w:val="1"/>
      <w:marLeft w:val="0"/>
      <w:marRight w:val="0"/>
      <w:marTop w:val="0"/>
      <w:marBottom w:val="0"/>
      <w:divBdr>
        <w:top w:val="none" w:sz="0" w:space="0" w:color="auto"/>
        <w:left w:val="none" w:sz="0" w:space="0" w:color="auto"/>
        <w:bottom w:val="none" w:sz="0" w:space="0" w:color="auto"/>
        <w:right w:val="none" w:sz="0" w:space="0" w:color="auto"/>
      </w:divBdr>
    </w:div>
    <w:div w:id="499927827">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77397651">
      <w:bodyDiv w:val="1"/>
      <w:marLeft w:val="0"/>
      <w:marRight w:val="0"/>
      <w:marTop w:val="0"/>
      <w:marBottom w:val="0"/>
      <w:divBdr>
        <w:top w:val="none" w:sz="0" w:space="0" w:color="auto"/>
        <w:left w:val="none" w:sz="0" w:space="0" w:color="auto"/>
        <w:bottom w:val="none" w:sz="0" w:space="0" w:color="auto"/>
        <w:right w:val="none" w:sz="0" w:space="0" w:color="auto"/>
      </w:divBdr>
    </w:div>
    <w:div w:id="593173745">
      <w:bodyDiv w:val="1"/>
      <w:marLeft w:val="0"/>
      <w:marRight w:val="0"/>
      <w:marTop w:val="0"/>
      <w:marBottom w:val="0"/>
      <w:divBdr>
        <w:top w:val="none" w:sz="0" w:space="0" w:color="auto"/>
        <w:left w:val="none" w:sz="0" w:space="0" w:color="auto"/>
        <w:bottom w:val="none" w:sz="0" w:space="0" w:color="auto"/>
        <w:right w:val="none" w:sz="0" w:space="0" w:color="auto"/>
      </w:divBdr>
    </w:div>
    <w:div w:id="681204811">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39908950">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34298627">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35135284">
      <w:bodyDiv w:val="1"/>
      <w:marLeft w:val="0"/>
      <w:marRight w:val="0"/>
      <w:marTop w:val="0"/>
      <w:marBottom w:val="0"/>
      <w:divBdr>
        <w:top w:val="none" w:sz="0" w:space="0" w:color="auto"/>
        <w:left w:val="none" w:sz="0" w:space="0" w:color="auto"/>
        <w:bottom w:val="none" w:sz="0" w:space="0" w:color="auto"/>
        <w:right w:val="none" w:sz="0" w:space="0" w:color="auto"/>
      </w:divBdr>
    </w:div>
    <w:div w:id="938568198">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984242638">
      <w:bodyDiv w:val="1"/>
      <w:marLeft w:val="0"/>
      <w:marRight w:val="0"/>
      <w:marTop w:val="0"/>
      <w:marBottom w:val="0"/>
      <w:divBdr>
        <w:top w:val="none" w:sz="0" w:space="0" w:color="auto"/>
        <w:left w:val="none" w:sz="0" w:space="0" w:color="auto"/>
        <w:bottom w:val="none" w:sz="0" w:space="0" w:color="auto"/>
        <w:right w:val="none" w:sz="0" w:space="0" w:color="auto"/>
      </w:divBdr>
    </w:div>
    <w:div w:id="1014305007">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098673668">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57378257">
      <w:bodyDiv w:val="1"/>
      <w:marLeft w:val="0"/>
      <w:marRight w:val="0"/>
      <w:marTop w:val="0"/>
      <w:marBottom w:val="0"/>
      <w:divBdr>
        <w:top w:val="none" w:sz="0" w:space="0" w:color="auto"/>
        <w:left w:val="none" w:sz="0" w:space="0" w:color="auto"/>
        <w:bottom w:val="none" w:sz="0" w:space="0" w:color="auto"/>
        <w:right w:val="none" w:sz="0" w:space="0" w:color="auto"/>
      </w:divBdr>
    </w:div>
    <w:div w:id="1163274938">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29652943">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286421821">
      <w:bodyDiv w:val="1"/>
      <w:marLeft w:val="0"/>
      <w:marRight w:val="0"/>
      <w:marTop w:val="0"/>
      <w:marBottom w:val="0"/>
      <w:divBdr>
        <w:top w:val="none" w:sz="0" w:space="0" w:color="auto"/>
        <w:left w:val="none" w:sz="0" w:space="0" w:color="auto"/>
        <w:bottom w:val="none" w:sz="0" w:space="0" w:color="auto"/>
        <w:right w:val="none" w:sz="0" w:space="0" w:color="auto"/>
      </w:divBdr>
      <w:divsChild>
        <w:div w:id="207494108">
          <w:marLeft w:val="0"/>
          <w:marRight w:val="0"/>
          <w:marTop w:val="0"/>
          <w:marBottom w:val="0"/>
          <w:divBdr>
            <w:top w:val="none" w:sz="0" w:space="0" w:color="auto"/>
            <w:left w:val="none" w:sz="0" w:space="0" w:color="auto"/>
            <w:bottom w:val="none" w:sz="0" w:space="0" w:color="auto"/>
            <w:right w:val="none" w:sz="0" w:space="0" w:color="auto"/>
          </w:divBdr>
        </w:div>
      </w:divsChild>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5608032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419249349">
      <w:bodyDiv w:val="1"/>
      <w:marLeft w:val="0"/>
      <w:marRight w:val="0"/>
      <w:marTop w:val="0"/>
      <w:marBottom w:val="0"/>
      <w:divBdr>
        <w:top w:val="none" w:sz="0" w:space="0" w:color="auto"/>
        <w:left w:val="none" w:sz="0" w:space="0" w:color="auto"/>
        <w:bottom w:val="none" w:sz="0" w:space="0" w:color="auto"/>
        <w:right w:val="none" w:sz="0" w:space="0" w:color="auto"/>
      </w:divBdr>
    </w:div>
    <w:div w:id="1429034789">
      <w:bodyDiv w:val="1"/>
      <w:marLeft w:val="0"/>
      <w:marRight w:val="0"/>
      <w:marTop w:val="0"/>
      <w:marBottom w:val="0"/>
      <w:divBdr>
        <w:top w:val="none" w:sz="0" w:space="0" w:color="auto"/>
        <w:left w:val="none" w:sz="0" w:space="0" w:color="auto"/>
        <w:bottom w:val="none" w:sz="0" w:space="0" w:color="auto"/>
        <w:right w:val="none" w:sz="0" w:space="0" w:color="auto"/>
      </w:divBdr>
    </w:div>
    <w:div w:id="1475099297">
      <w:bodyDiv w:val="1"/>
      <w:marLeft w:val="0"/>
      <w:marRight w:val="0"/>
      <w:marTop w:val="0"/>
      <w:marBottom w:val="0"/>
      <w:divBdr>
        <w:top w:val="none" w:sz="0" w:space="0" w:color="auto"/>
        <w:left w:val="none" w:sz="0" w:space="0" w:color="auto"/>
        <w:bottom w:val="none" w:sz="0" w:space="0" w:color="auto"/>
        <w:right w:val="none" w:sz="0" w:space="0" w:color="auto"/>
      </w:divBdr>
    </w:div>
    <w:div w:id="1500971812">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575894181">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23994524">
      <w:bodyDiv w:val="1"/>
      <w:marLeft w:val="0"/>
      <w:marRight w:val="0"/>
      <w:marTop w:val="0"/>
      <w:marBottom w:val="0"/>
      <w:divBdr>
        <w:top w:val="none" w:sz="0" w:space="0" w:color="auto"/>
        <w:left w:val="none" w:sz="0" w:space="0" w:color="auto"/>
        <w:bottom w:val="none" w:sz="0" w:space="0" w:color="auto"/>
        <w:right w:val="none" w:sz="0" w:space="0" w:color="auto"/>
      </w:divBdr>
      <w:divsChild>
        <w:div w:id="484511617">
          <w:marLeft w:val="0"/>
          <w:marRight w:val="0"/>
          <w:marTop w:val="0"/>
          <w:marBottom w:val="0"/>
          <w:divBdr>
            <w:top w:val="none" w:sz="0" w:space="0" w:color="auto"/>
            <w:left w:val="none" w:sz="0" w:space="0" w:color="auto"/>
            <w:bottom w:val="none" w:sz="0" w:space="0" w:color="auto"/>
            <w:right w:val="none" w:sz="0" w:space="0" w:color="auto"/>
          </w:divBdr>
        </w:div>
      </w:divsChild>
    </w:div>
    <w:div w:id="1649820031">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17314485">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807309257">
      <w:bodyDiv w:val="1"/>
      <w:marLeft w:val="0"/>
      <w:marRight w:val="0"/>
      <w:marTop w:val="0"/>
      <w:marBottom w:val="0"/>
      <w:divBdr>
        <w:top w:val="none" w:sz="0" w:space="0" w:color="auto"/>
        <w:left w:val="none" w:sz="0" w:space="0" w:color="auto"/>
        <w:bottom w:val="none" w:sz="0" w:space="0" w:color="auto"/>
        <w:right w:val="none" w:sz="0" w:space="0" w:color="auto"/>
      </w:divBdr>
    </w:div>
    <w:div w:id="1866560074">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7925354">
      <w:bodyDiv w:val="1"/>
      <w:marLeft w:val="0"/>
      <w:marRight w:val="0"/>
      <w:marTop w:val="0"/>
      <w:marBottom w:val="0"/>
      <w:divBdr>
        <w:top w:val="none" w:sz="0" w:space="0" w:color="auto"/>
        <w:left w:val="none" w:sz="0" w:space="0" w:color="auto"/>
        <w:bottom w:val="none" w:sz="0" w:space="0" w:color="auto"/>
        <w:right w:val="none" w:sz="0" w:space="0" w:color="auto"/>
      </w:divBdr>
    </w:div>
    <w:div w:id="2020345909">
      <w:bodyDiv w:val="1"/>
      <w:marLeft w:val="0"/>
      <w:marRight w:val="0"/>
      <w:marTop w:val="0"/>
      <w:marBottom w:val="0"/>
      <w:divBdr>
        <w:top w:val="none" w:sz="0" w:space="0" w:color="auto"/>
        <w:left w:val="none" w:sz="0" w:space="0" w:color="auto"/>
        <w:bottom w:val="none" w:sz="0" w:space="0" w:color="auto"/>
        <w:right w:val="none" w:sz="0" w:space="0" w:color="auto"/>
      </w:divBdr>
    </w:div>
    <w:div w:id="2040232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4708">
          <w:marLeft w:val="0"/>
          <w:marRight w:val="0"/>
          <w:marTop w:val="0"/>
          <w:marBottom w:val="0"/>
          <w:divBdr>
            <w:top w:val="none" w:sz="0" w:space="0" w:color="auto"/>
            <w:left w:val="none" w:sz="0" w:space="0" w:color="auto"/>
            <w:bottom w:val="none" w:sz="0" w:space="0" w:color="auto"/>
            <w:right w:val="none" w:sz="0" w:space="0" w:color="auto"/>
          </w:divBdr>
        </w:div>
      </w:divsChild>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resources.nu.edu/learnasc/dissertationsessions" TargetMode="External"/><Relationship Id="rId2" Type="http://schemas.openxmlformats.org/officeDocument/2006/relationships/hyperlink" Target="https://geo.btaa.org/catalog/pasda-7154" TargetMode="External"/><Relationship Id="rId1" Type="http://schemas.openxmlformats.org/officeDocument/2006/relationships/hyperlink" Target="https://resources.nu.edu/learnasc/dissertationsessions" TargetMode="External"/><Relationship Id="rId5" Type="http://schemas.openxmlformats.org/officeDocument/2006/relationships/hyperlink" Target="http://iisit.org/Vol6/IISITv6p323-337Ellis663.pdf" TargetMode="External"/><Relationship Id="rId4" Type="http://schemas.openxmlformats.org/officeDocument/2006/relationships/hyperlink" Target="https://resources.nu.edu/learnasc/dissertationsessions"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hyperlink" Target="https://josm.openstreetmap.de/" TargetMode="Externa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hyperlink" Target="https://www.openstreetmap.org/" TargetMode="External"/><Relationship Id="rId36" Type="http://schemas.openxmlformats.org/officeDocument/2006/relationships/image" Target="media/image14.png"/><Relationship Id="rId49" Type="http://schemas.openxmlformats.org/officeDocument/2006/relationships/header" Target="header3.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hyperlink" Target="https://earth.google.com/web/)"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oter" Target="footer5.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6.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image" Target="media/image1.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3.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3614</TotalTime>
  <Pages>141</Pages>
  <Words>32890</Words>
  <Characters>187476</Characters>
  <Application>Microsoft Office Word</Application>
  <DocSecurity>0</DocSecurity>
  <Lines>1562</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73</cp:revision>
  <dcterms:created xsi:type="dcterms:W3CDTF">2024-06-12T05:08:00Z</dcterms:created>
  <dcterms:modified xsi:type="dcterms:W3CDTF">2024-06-19T22:03:00Z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