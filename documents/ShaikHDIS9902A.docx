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0393FD32"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1D54E9AF" w14:textId="61F01F8F" w:rsidR="0010609C"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9700459" w:history="1">
        <w:r w:rsidR="0010609C" w:rsidRPr="00E760C7">
          <w:rPr>
            <w:rStyle w:val="Hyperlink"/>
            <w:noProof/>
          </w:rPr>
          <w:t>Chapter 1: Introduction</w:t>
        </w:r>
        <w:r w:rsidR="0010609C">
          <w:rPr>
            <w:noProof/>
            <w:webHidden/>
          </w:rPr>
          <w:tab/>
        </w:r>
        <w:r w:rsidR="0010609C">
          <w:rPr>
            <w:noProof/>
            <w:webHidden/>
          </w:rPr>
          <w:fldChar w:fldCharType="begin"/>
        </w:r>
        <w:r w:rsidR="0010609C">
          <w:rPr>
            <w:noProof/>
            <w:webHidden/>
          </w:rPr>
          <w:instrText xml:space="preserve"> PAGEREF _Toc169700459 \h </w:instrText>
        </w:r>
        <w:r w:rsidR="0010609C">
          <w:rPr>
            <w:noProof/>
            <w:webHidden/>
          </w:rPr>
        </w:r>
        <w:r w:rsidR="0010609C">
          <w:rPr>
            <w:noProof/>
            <w:webHidden/>
          </w:rPr>
          <w:fldChar w:fldCharType="separate"/>
        </w:r>
        <w:r w:rsidR="0010609C">
          <w:rPr>
            <w:noProof/>
            <w:webHidden/>
          </w:rPr>
          <w:t>1</w:t>
        </w:r>
        <w:r w:rsidR="0010609C">
          <w:rPr>
            <w:noProof/>
            <w:webHidden/>
          </w:rPr>
          <w:fldChar w:fldCharType="end"/>
        </w:r>
      </w:hyperlink>
    </w:p>
    <w:p w14:paraId="5D95962B" w14:textId="24ABB56B" w:rsidR="0010609C" w:rsidRDefault="0010609C">
      <w:pPr>
        <w:pStyle w:val="TOC2"/>
        <w:rPr>
          <w:rFonts w:asciiTheme="minorHAnsi" w:eastAsiaTheme="minorEastAsia" w:hAnsiTheme="minorHAnsi" w:cstheme="minorBidi"/>
          <w:noProof/>
          <w:kern w:val="2"/>
          <w14:ligatures w14:val="standardContextual"/>
        </w:rPr>
      </w:pPr>
      <w:hyperlink w:anchor="_Toc169700460" w:history="1">
        <w:r w:rsidRPr="00E760C7">
          <w:rPr>
            <w:rStyle w:val="Hyperlink"/>
            <w:noProof/>
          </w:rPr>
          <w:t>Statement of the Problem</w:t>
        </w:r>
        <w:r>
          <w:rPr>
            <w:noProof/>
            <w:webHidden/>
          </w:rPr>
          <w:tab/>
        </w:r>
        <w:r>
          <w:rPr>
            <w:noProof/>
            <w:webHidden/>
          </w:rPr>
          <w:fldChar w:fldCharType="begin"/>
        </w:r>
        <w:r>
          <w:rPr>
            <w:noProof/>
            <w:webHidden/>
          </w:rPr>
          <w:instrText xml:space="preserve"> PAGEREF _Toc169700460 \h </w:instrText>
        </w:r>
        <w:r>
          <w:rPr>
            <w:noProof/>
            <w:webHidden/>
          </w:rPr>
        </w:r>
        <w:r>
          <w:rPr>
            <w:noProof/>
            <w:webHidden/>
          </w:rPr>
          <w:fldChar w:fldCharType="separate"/>
        </w:r>
        <w:r>
          <w:rPr>
            <w:noProof/>
            <w:webHidden/>
          </w:rPr>
          <w:t>3</w:t>
        </w:r>
        <w:r>
          <w:rPr>
            <w:noProof/>
            <w:webHidden/>
          </w:rPr>
          <w:fldChar w:fldCharType="end"/>
        </w:r>
      </w:hyperlink>
    </w:p>
    <w:p w14:paraId="4EAEE748" w14:textId="077FD569" w:rsidR="0010609C" w:rsidRDefault="0010609C">
      <w:pPr>
        <w:pStyle w:val="TOC2"/>
        <w:rPr>
          <w:rFonts w:asciiTheme="minorHAnsi" w:eastAsiaTheme="minorEastAsia" w:hAnsiTheme="minorHAnsi" w:cstheme="minorBidi"/>
          <w:noProof/>
          <w:kern w:val="2"/>
          <w14:ligatures w14:val="standardContextual"/>
        </w:rPr>
      </w:pPr>
      <w:hyperlink w:anchor="_Toc169700461" w:history="1">
        <w:r w:rsidRPr="00E760C7">
          <w:rPr>
            <w:rStyle w:val="Hyperlink"/>
            <w:noProof/>
          </w:rPr>
          <w:t>Purpose of the Study</w:t>
        </w:r>
        <w:r>
          <w:rPr>
            <w:noProof/>
            <w:webHidden/>
          </w:rPr>
          <w:tab/>
        </w:r>
        <w:r>
          <w:rPr>
            <w:noProof/>
            <w:webHidden/>
          </w:rPr>
          <w:fldChar w:fldCharType="begin"/>
        </w:r>
        <w:r>
          <w:rPr>
            <w:noProof/>
            <w:webHidden/>
          </w:rPr>
          <w:instrText xml:space="preserve"> PAGEREF _Toc169700461 \h </w:instrText>
        </w:r>
        <w:r>
          <w:rPr>
            <w:noProof/>
            <w:webHidden/>
          </w:rPr>
        </w:r>
        <w:r>
          <w:rPr>
            <w:noProof/>
            <w:webHidden/>
          </w:rPr>
          <w:fldChar w:fldCharType="separate"/>
        </w:r>
        <w:r>
          <w:rPr>
            <w:noProof/>
            <w:webHidden/>
          </w:rPr>
          <w:t>4</w:t>
        </w:r>
        <w:r>
          <w:rPr>
            <w:noProof/>
            <w:webHidden/>
          </w:rPr>
          <w:fldChar w:fldCharType="end"/>
        </w:r>
      </w:hyperlink>
    </w:p>
    <w:p w14:paraId="26EB9212" w14:textId="117012DE" w:rsidR="0010609C" w:rsidRDefault="0010609C">
      <w:pPr>
        <w:pStyle w:val="TOC2"/>
        <w:rPr>
          <w:rFonts w:asciiTheme="minorHAnsi" w:eastAsiaTheme="minorEastAsia" w:hAnsiTheme="minorHAnsi" w:cstheme="minorBidi"/>
          <w:noProof/>
          <w:kern w:val="2"/>
          <w14:ligatures w14:val="standardContextual"/>
        </w:rPr>
      </w:pPr>
      <w:hyperlink w:anchor="_Toc169700462" w:history="1">
        <w:r w:rsidRPr="00E760C7">
          <w:rPr>
            <w:rStyle w:val="Hyperlink"/>
            <w:noProof/>
          </w:rPr>
          <w:t>Introduction to Theoretical or Conceptual Framework</w:t>
        </w:r>
        <w:r>
          <w:rPr>
            <w:noProof/>
            <w:webHidden/>
          </w:rPr>
          <w:tab/>
        </w:r>
        <w:r>
          <w:rPr>
            <w:noProof/>
            <w:webHidden/>
          </w:rPr>
          <w:fldChar w:fldCharType="begin"/>
        </w:r>
        <w:r>
          <w:rPr>
            <w:noProof/>
            <w:webHidden/>
          </w:rPr>
          <w:instrText xml:space="preserve"> PAGEREF _Toc169700462 \h </w:instrText>
        </w:r>
        <w:r>
          <w:rPr>
            <w:noProof/>
            <w:webHidden/>
          </w:rPr>
        </w:r>
        <w:r>
          <w:rPr>
            <w:noProof/>
            <w:webHidden/>
          </w:rPr>
          <w:fldChar w:fldCharType="separate"/>
        </w:r>
        <w:r>
          <w:rPr>
            <w:noProof/>
            <w:webHidden/>
          </w:rPr>
          <w:t>5</w:t>
        </w:r>
        <w:r>
          <w:rPr>
            <w:noProof/>
            <w:webHidden/>
          </w:rPr>
          <w:fldChar w:fldCharType="end"/>
        </w:r>
      </w:hyperlink>
    </w:p>
    <w:p w14:paraId="364F7902" w14:textId="64F679BC" w:rsidR="0010609C" w:rsidRDefault="0010609C">
      <w:pPr>
        <w:pStyle w:val="TOC2"/>
        <w:rPr>
          <w:rFonts w:asciiTheme="minorHAnsi" w:eastAsiaTheme="minorEastAsia" w:hAnsiTheme="minorHAnsi" w:cstheme="minorBidi"/>
          <w:noProof/>
          <w:kern w:val="2"/>
          <w14:ligatures w14:val="standardContextual"/>
        </w:rPr>
      </w:pPr>
      <w:hyperlink w:anchor="_Toc169700463" w:history="1">
        <w:r w:rsidRPr="00E760C7">
          <w:rPr>
            <w:rStyle w:val="Hyperlink"/>
            <w:noProof/>
          </w:rPr>
          <w:t>Introduction to Research Methodology and Design (Nature of the Study)</w:t>
        </w:r>
        <w:r>
          <w:rPr>
            <w:noProof/>
            <w:webHidden/>
          </w:rPr>
          <w:tab/>
        </w:r>
        <w:r>
          <w:rPr>
            <w:noProof/>
            <w:webHidden/>
          </w:rPr>
          <w:fldChar w:fldCharType="begin"/>
        </w:r>
        <w:r>
          <w:rPr>
            <w:noProof/>
            <w:webHidden/>
          </w:rPr>
          <w:instrText xml:space="preserve"> PAGEREF _Toc169700463 \h </w:instrText>
        </w:r>
        <w:r>
          <w:rPr>
            <w:noProof/>
            <w:webHidden/>
          </w:rPr>
        </w:r>
        <w:r>
          <w:rPr>
            <w:noProof/>
            <w:webHidden/>
          </w:rPr>
          <w:fldChar w:fldCharType="separate"/>
        </w:r>
        <w:r>
          <w:rPr>
            <w:noProof/>
            <w:webHidden/>
          </w:rPr>
          <w:t>8</w:t>
        </w:r>
        <w:r>
          <w:rPr>
            <w:noProof/>
            <w:webHidden/>
          </w:rPr>
          <w:fldChar w:fldCharType="end"/>
        </w:r>
      </w:hyperlink>
    </w:p>
    <w:p w14:paraId="21E20B9C" w14:textId="33081DFB" w:rsidR="0010609C" w:rsidRDefault="0010609C">
      <w:pPr>
        <w:pStyle w:val="TOC2"/>
        <w:rPr>
          <w:rFonts w:asciiTheme="minorHAnsi" w:eastAsiaTheme="minorEastAsia" w:hAnsiTheme="minorHAnsi" w:cstheme="minorBidi"/>
          <w:noProof/>
          <w:kern w:val="2"/>
          <w14:ligatures w14:val="standardContextual"/>
        </w:rPr>
      </w:pPr>
      <w:hyperlink w:anchor="_Toc169700464" w:history="1">
        <w:r w:rsidRPr="00E760C7">
          <w:rPr>
            <w:rStyle w:val="Hyperlink"/>
            <w:noProof/>
          </w:rPr>
          <w:t>Research Questions</w:t>
        </w:r>
        <w:r>
          <w:rPr>
            <w:noProof/>
            <w:webHidden/>
          </w:rPr>
          <w:tab/>
        </w:r>
        <w:r>
          <w:rPr>
            <w:noProof/>
            <w:webHidden/>
          </w:rPr>
          <w:fldChar w:fldCharType="begin"/>
        </w:r>
        <w:r>
          <w:rPr>
            <w:noProof/>
            <w:webHidden/>
          </w:rPr>
          <w:instrText xml:space="preserve"> PAGEREF _Toc169700464 \h </w:instrText>
        </w:r>
        <w:r>
          <w:rPr>
            <w:noProof/>
            <w:webHidden/>
          </w:rPr>
        </w:r>
        <w:r>
          <w:rPr>
            <w:noProof/>
            <w:webHidden/>
          </w:rPr>
          <w:fldChar w:fldCharType="separate"/>
        </w:r>
        <w:r>
          <w:rPr>
            <w:noProof/>
            <w:webHidden/>
          </w:rPr>
          <w:t>10</w:t>
        </w:r>
        <w:r>
          <w:rPr>
            <w:noProof/>
            <w:webHidden/>
          </w:rPr>
          <w:fldChar w:fldCharType="end"/>
        </w:r>
      </w:hyperlink>
    </w:p>
    <w:p w14:paraId="77E416E4" w14:textId="7CFE9CA9" w:rsidR="0010609C" w:rsidRDefault="0010609C">
      <w:pPr>
        <w:pStyle w:val="TOC2"/>
        <w:rPr>
          <w:rFonts w:asciiTheme="minorHAnsi" w:eastAsiaTheme="minorEastAsia" w:hAnsiTheme="minorHAnsi" w:cstheme="minorBidi"/>
          <w:noProof/>
          <w:kern w:val="2"/>
          <w14:ligatures w14:val="standardContextual"/>
        </w:rPr>
      </w:pPr>
      <w:hyperlink w:anchor="_Toc169700465" w:history="1">
        <w:r w:rsidRPr="00E760C7">
          <w:rPr>
            <w:rStyle w:val="Hyperlink"/>
            <w:noProof/>
          </w:rPr>
          <w:t>Hypotheses</w:t>
        </w:r>
        <w:r>
          <w:rPr>
            <w:noProof/>
            <w:webHidden/>
          </w:rPr>
          <w:tab/>
        </w:r>
        <w:r>
          <w:rPr>
            <w:noProof/>
            <w:webHidden/>
          </w:rPr>
          <w:fldChar w:fldCharType="begin"/>
        </w:r>
        <w:r>
          <w:rPr>
            <w:noProof/>
            <w:webHidden/>
          </w:rPr>
          <w:instrText xml:space="preserve"> PAGEREF _Toc169700465 \h </w:instrText>
        </w:r>
        <w:r>
          <w:rPr>
            <w:noProof/>
            <w:webHidden/>
          </w:rPr>
        </w:r>
        <w:r>
          <w:rPr>
            <w:noProof/>
            <w:webHidden/>
          </w:rPr>
          <w:fldChar w:fldCharType="separate"/>
        </w:r>
        <w:r>
          <w:rPr>
            <w:noProof/>
            <w:webHidden/>
          </w:rPr>
          <w:t>11</w:t>
        </w:r>
        <w:r>
          <w:rPr>
            <w:noProof/>
            <w:webHidden/>
          </w:rPr>
          <w:fldChar w:fldCharType="end"/>
        </w:r>
      </w:hyperlink>
    </w:p>
    <w:p w14:paraId="044F2404" w14:textId="64E80538" w:rsidR="0010609C" w:rsidRDefault="0010609C">
      <w:pPr>
        <w:pStyle w:val="TOC2"/>
        <w:rPr>
          <w:rFonts w:asciiTheme="minorHAnsi" w:eastAsiaTheme="minorEastAsia" w:hAnsiTheme="minorHAnsi" w:cstheme="minorBidi"/>
          <w:noProof/>
          <w:kern w:val="2"/>
          <w14:ligatures w14:val="standardContextual"/>
        </w:rPr>
      </w:pPr>
      <w:hyperlink w:anchor="_Toc169700466" w:history="1">
        <w:r w:rsidRPr="00E760C7">
          <w:rPr>
            <w:rStyle w:val="Hyperlink"/>
            <w:noProof/>
          </w:rPr>
          <w:t>Significance of the Study</w:t>
        </w:r>
        <w:r>
          <w:rPr>
            <w:noProof/>
            <w:webHidden/>
          </w:rPr>
          <w:tab/>
        </w:r>
        <w:r>
          <w:rPr>
            <w:noProof/>
            <w:webHidden/>
          </w:rPr>
          <w:fldChar w:fldCharType="begin"/>
        </w:r>
        <w:r>
          <w:rPr>
            <w:noProof/>
            <w:webHidden/>
          </w:rPr>
          <w:instrText xml:space="preserve"> PAGEREF _Toc169700466 \h </w:instrText>
        </w:r>
        <w:r>
          <w:rPr>
            <w:noProof/>
            <w:webHidden/>
          </w:rPr>
        </w:r>
        <w:r>
          <w:rPr>
            <w:noProof/>
            <w:webHidden/>
          </w:rPr>
          <w:fldChar w:fldCharType="separate"/>
        </w:r>
        <w:r>
          <w:rPr>
            <w:noProof/>
            <w:webHidden/>
          </w:rPr>
          <w:t>13</w:t>
        </w:r>
        <w:r>
          <w:rPr>
            <w:noProof/>
            <w:webHidden/>
          </w:rPr>
          <w:fldChar w:fldCharType="end"/>
        </w:r>
      </w:hyperlink>
    </w:p>
    <w:p w14:paraId="6B25523E" w14:textId="426E1478" w:rsidR="0010609C" w:rsidRDefault="0010609C">
      <w:pPr>
        <w:pStyle w:val="TOC2"/>
        <w:rPr>
          <w:rFonts w:asciiTheme="minorHAnsi" w:eastAsiaTheme="minorEastAsia" w:hAnsiTheme="minorHAnsi" w:cstheme="minorBidi"/>
          <w:noProof/>
          <w:kern w:val="2"/>
          <w14:ligatures w14:val="standardContextual"/>
        </w:rPr>
      </w:pPr>
      <w:hyperlink w:anchor="_Toc169700467" w:history="1">
        <w:r w:rsidRPr="00E760C7">
          <w:rPr>
            <w:rStyle w:val="Hyperlink"/>
            <w:noProof/>
          </w:rPr>
          <w:t>Definitions of Key Terms</w:t>
        </w:r>
        <w:r>
          <w:rPr>
            <w:noProof/>
            <w:webHidden/>
          </w:rPr>
          <w:tab/>
        </w:r>
        <w:r>
          <w:rPr>
            <w:noProof/>
            <w:webHidden/>
          </w:rPr>
          <w:fldChar w:fldCharType="begin"/>
        </w:r>
        <w:r>
          <w:rPr>
            <w:noProof/>
            <w:webHidden/>
          </w:rPr>
          <w:instrText xml:space="preserve"> PAGEREF _Toc169700467 \h </w:instrText>
        </w:r>
        <w:r>
          <w:rPr>
            <w:noProof/>
            <w:webHidden/>
          </w:rPr>
        </w:r>
        <w:r>
          <w:rPr>
            <w:noProof/>
            <w:webHidden/>
          </w:rPr>
          <w:fldChar w:fldCharType="separate"/>
        </w:r>
        <w:r>
          <w:rPr>
            <w:noProof/>
            <w:webHidden/>
          </w:rPr>
          <w:t>14</w:t>
        </w:r>
        <w:r>
          <w:rPr>
            <w:noProof/>
            <w:webHidden/>
          </w:rPr>
          <w:fldChar w:fldCharType="end"/>
        </w:r>
      </w:hyperlink>
    </w:p>
    <w:p w14:paraId="11D0F57C" w14:textId="4C481E6B" w:rsidR="0010609C" w:rsidRDefault="0010609C">
      <w:pPr>
        <w:pStyle w:val="TOC2"/>
        <w:rPr>
          <w:rFonts w:asciiTheme="minorHAnsi" w:eastAsiaTheme="minorEastAsia" w:hAnsiTheme="minorHAnsi" w:cstheme="minorBidi"/>
          <w:noProof/>
          <w:kern w:val="2"/>
          <w14:ligatures w14:val="standardContextual"/>
        </w:rPr>
      </w:pPr>
      <w:hyperlink w:anchor="_Toc169700468" w:history="1">
        <w:r w:rsidRPr="00E760C7">
          <w:rPr>
            <w:rStyle w:val="Hyperlink"/>
            <w:noProof/>
          </w:rPr>
          <w:t>Summary</w:t>
        </w:r>
        <w:r>
          <w:rPr>
            <w:noProof/>
            <w:webHidden/>
          </w:rPr>
          <w:tab/>
        </w:r>
        <w:r>
          <w:rPr>
            <w:noProof/>
            <w:webHidden/>
          </w:rPr>
          <w:fldChar w:fldCharType="begin"/>
        </w:r>
        <w:r>
          <w:rPr>
            <w:noProof/>
            <w:webHidden/>
          </w:rPr>
          <w:instrText xml:space="preserve"> PAGEREF _Toc169700468 \h </w:instrText>
        </w:r>
        <w:r>
          <w:rPr>
            <w:noProof/>
            <w:webHidden/>
          </w:rPr>
        </w:r>
        <w:r>
          <w:rPr>
            <w:noProof/>
            <w:webHidden/>
          </w:rPr>
          <w:fldChar w:fldCharType="separate"/>
        </w:r>
        <w:r>
          <w:rPr>
            <w:noProof/>
            <w:webHidden/>
          </w:rPr>
          <w:t>17</w:t>
        </w:r>
        <w:r>
          <w:rPr>
            <w:noProof/>
            <w:webHidden/>
          </w:rPr>
          <w:fldChar w:fldCharType="end"/>
        </w:r>
      </w:hyperlink>
    </w:p>
    <w:p w14:paraId="18664B53" w14:textId="0445A4AF" w:rsidR="0010609C" w:rsidRDefault="0010609C">
      <w:pPr>
        <w:pStyle w:val="TOC1"/>
        <w:rPr>
          <w:rFonts w:asciiTheme="minorHAnsi" w:eastAsiaTheme="minorEastAsia" w:hAnsiTheme="minorHAnsi" w:cstheme="minorBidi"/>
          <w:noProof/>
          <w:kern w:val="2"/>
          <w:szCs w:val="24"/>
          <w14:ligatures w14:val="standardContextual"/>
        </w:rPr>
      </w:pPr>
      <w:hyperlink w:anchor="_Toc169700469" w:history="1">
        <w:r w:rsidRPr="00E760C7">
          <w:rPr>
            <w:rStyle w:val="Hyperlink"/>
            <w:noProof/>
          </w:rPr>
          <w:t>Chapter 2: Literature Review</w:t>
        </w:r>
        <w:r>
          <w:rPr>
            <w:noProof/>
            <w:webHidden/>
          </w:rPr>
          <w:tab/>
        </w:r>
        <w:r>
          <w:rPr>
            <w:noProof/>
            <w:webHidden/>
          </w:rPr>
          <w:fldChar w:fldCharType="begin"/>
        </w:r>
        <w:r>
          <w:rPr>
            <w:noProof/>
            <w:webHidden/>
          </w:rPr>
          <w:instrText xml:space="preserve"> PAGEREF _Toc169700469 \h </w:instrText>
        </w:r>
        <w:r>
          <w:rPr>
            <w:noProof/>
            <w:webHidden/>
          </w:rPr>
        </w:r>
        <w:r>
          <w:rPr>
            <w:noProof/>
            <w:webHidden/>
          </w:rPr>
          <w:fldChar w:fldCharType="separate"/>
        </w:r>
        <w:r>
          <w:rPr>
            <w:noProof/>
            <w:webHidden/>
          </w:rPr>
          <w:t>20</w:t>
        </w:r>
        <w:r>
          <w:rPr>
            <w:noProof/>
            <w:webHidden/>
          </w:rPr>
          <w:fldChar w:fldCharType="end"/>
        </w:r>
      </w:hyperlink>
    </w:p>
    <w:p w14:paraId="27646840" w14:textId="70B50AA2" w:rsidR="0010609C" w:rsidRDefault="0010609C">
      <w:pPr>
        <w:pStyle w:val="TOC2"/>
        <w:rPr>
          <w:rFonts w:asciiTheme="minorHAnsi" w:eastAsiaTheme="minorEastAsia" w:hAnsiTheme="minorHAnsi" w:cstheme="minorBidi"/>
          <w:noProof/>
          <w:kern w:val="2"/>
          <w14:ligatures w14:val="standardContextual"/>
        </w:rPr>
      </w:pPr>
      <w:hyperlink w:anchor="_Toc169700470" w:history="1">
        <w:r w:rsidRPr="00E760C7">
          <w:rPr>
            <w:rStyle w:val="Hyperlink"/>
            <w:noProof/>
            <w:shd w:val="clear" w:color="auto" w:fill="FFFFFF"/>
          </w:rPr>
          <w:t>Key Areas in Building Digital Twin Representation of Foliage</w:t>
        </w:r>
        <w:r>
          <w:rPr>
            <w:noProof/>
            <w:webHidden/>
          </w:rPr>
          <w:tab/>
        </w:r>
        <w:r>
          <w:rPr>
            <w:noProof/>
            <w:webHidden/>
          </w:rPr>
          <w:fldChar w:fldCharType="begin"/>
        </w:r>
        <w:r>
          <w:rPr>
            <w:noProof/>
            <w:webHidden/>
          </w:rPr>
          <w:instrText xml:space="preserve"> PAGEREF _Toc169700470 \h </w:instrText>
        </w:r>
        <w:r>
          <w:rPr>
            <w:noProof/>
            <w:webHidden/>
          </w:rPr>
        </w:r>
        <w:r>
          <w:rPr>
            <w:noProof/>
            <w:webHidden/>
          </w:rPr>
          <w:fldChar w:fldCharType="separate"/>
        </w:r>
        <w:r>
          <w:rPr>
            <w:noProof/>
            <w:webHidden/>
          </w:rPr>
          <w:t>25</w:t>
        </w:r>
        <w:r>
          <w:rPr>
            <w:noProof/>
            <w:webHidden/>
          </w:rPr>
          <w:fldChar w:fldCharType="end"/>
        </w:r>
      </w:hyperlink>
    </w:p>
    <w:p w14:paraId="52002276" w14:textId="07B8D925" w:rsidR="0010609C" w:rsidRDefault="0010609C">
      <w:pPr>
        <w:pStyle w:val="TOC2"/>
        <w:rPr>
          <w:rFonts w:asciiTheme="minorHAnsi" w:eastAsiaTheme="minorEastAsia" w:hAnsiTheme="minorHAnsi" w:cstheme="minorBidi"/>
          <w:noProof/>
          <w:kern w:val="2"/>
          <w14:ligatures w14:val="standardContextual"/>
        </w:rPr>
      </w:pPr>
      <w:hyperlink w:anchor="_Toc169700471" w:history="1">
        <w:r w:rsidRPr="00E760C7">
          <w:rPr>
            <w:rStyle w:val="Hyperlink"/>
            <w:noProof/>
          </w:rPr>
          <w:t xml:space="preserve">Digital Twin Representation of Foliage </w:t>
        </w:r>
        <w:r w:rsidRPr="00E760C7">
          <w:rPr>
            <w:rStyle w:val="Hyperlink"/>
            <w:rFonts w:ascii="Söhne" w:hAnsi="Söhne" w:cs="Calibri"/>
            <w:noProof/>
            <w:shd w:val="clear" w:color="auto" w:fill="FFFFFF"/>
          </w:rPr>
          <w:t>Theoretical</w:t>
        </w:r>
        <w:r w:rsidRPr="00E760C7">
          <w:rPr>
            <w:rStyle w:val="Hyperlink"/>
            <w:noProof/>
          </w:rPr>
          <w:t xml:space="preserve"> Framework </w:t>
        </w:r>
        <w:r>
          <w:rPr>
            <w:noProof/>
            <w:webHidden/>
          </w:rPr>
          <w:tab/>
        </w:r>
        <w:r>
          <w:rPr>
            <w:noProof/>
            <w:webHidden/>
          </w:rPr>
          <w:fldChar w:fldCharType="begin"/>
        </w:r>
        <w:r>
          <w:rPr>
            <w:noProof/>
            <w:webHidden/>
          </w:rPr>
          <w:instrText xml:space="preserve"> PAGEREF _Toc169700471 \h </w:instrText>
        </w:r>
        <w:r>
          <w:rPr>
            <w:noProof/>
            <w:webHidden/>
          </w:rPr>
        </w:r>
        <w:r>
          <w:rPr>
            <w:noProof/>
            <w:webHidden/>
          </w:rPr>
          <w:fldChar w:fldCharType="separate"/>
        </w:r>
        <w:r>
          <w:rPr>
            <w:noProof/>
            <w:webHidden/>
          </w:rPr>
          <w:t>41</w:t>
        </w:r>
        <w:r>
          <w:rPr>
            <w:noProof/>
            <w:webHidden/>
          </w:rPr>
          <w:fldChar w:fldCharType="end"/>
        </w:r>
      </w:hyperlink>
    </w:p>
    <w:p w14:paraId="6A36E015" w14:textId="51B5B52F" w:rsidR="0010609C" w:rsidRDefault="0010609C">
      <w:pPr>
        <w:pStyle w:val="TOC2"/>
        <w:rPr>
          <w:rFonts w:asciiTheme="minorHAnsi" w:eastAsiaTheme="minorEastAsia" w:hAnsiTheme="minorHAnsi" w:cstheme="minorBidi"/>
          <w:noProof/>
          <w:kern w:val="2"/>
          <w14:ligatures w14:val="standardContextual"/>
        </w:rPr>
      </w:pPr>
      <w:hyperlink w:anchor="_Toc169700472" w:history="1">
        <w:r w:rsidRPr="00E760C7">
          <w:rPr>
            <w:rStyle w:val="Hyperlink"/>
            <w:noProof/>
          </w:rPr>
          <w:t xml:space="preserve">Data Ethics and Legal Frameworks in the study of </w:t>
        </w:r>
        <w:r w:rsidRPr="00E760C7">
          <w:rPr>
            <w:rStyle w:val="Hyperlink"/>
            <w:noProof/>
            <w:shd w:val="clear" w:color="auto" w:fill="FFFFFF"/>
          </w:rPr>
          <w:t>Digital Twin Representation of Foliage</w:t>
        </w:r>
        <w:r w:rsidRPr="00E760C7">
          <w:rPr>
            <w:rStyle w:val="Hyperlink"/>
            <w:noProof/>
          </w:rPr>
          <w:t xml:space="preserve"> </w:t>
        </w:r>
        <w:r>
          <w:rPr>
            <w:noProof/>
            <w:webHidden/>
          </w:rPr>
          <w:tab/>
        </w:r>
        <w:r>
          <w:rPr>
            <w:noProof/>
            <w:webHidden/>
          </w:rPr>
          <w:fldChar w:fldCharType="begin"/>
        </w:r>
        <w:r>
          <w:rPr>
            <w:noProof/>
            <w:webHidden/>
          </w:rPr>
          <w:instrText xml:space="preserve"> PAGEREF _Toc169700472 \h </w:instrText>
        </w:r>
        <w:r>
          <w:rPr>
            <w:noProof/>
            <w:webHidden/>
          </w:rPr>
        </w:r>
        <w:r>
          <w:rPr>
            <w:noProof/>
            <w:webHidden/>
          </w:rPr>
          <w:fldChar w:fldCharType="separate"/>
        </w:r>
        <w:r>
          <w:rPr>
            <w:noProof/>
            <w:webHidden/>
          </w:rPr>
          <w:t>47</w:t>
        </w:r>
        <w:r>
          <w:rPr>
            <w:noProof/>
            <w:webHidden/>
          </w:rPr>
          <w:fldChar w:fldCharType="end"/>
        </w:r>
      </w:hyperlink>
    </w:p>
    <w:p w14:paraId="563F6FF3" w14:textId="2681938C" w:rsidR="0010609C" w:rsidRDefault="0010609C">
      <w:pPr>
        <w:pStyle w:val="TOC2"/>
        <w:rPr>
          <w:rFonts w:asciiTheme="minorHAnsi" w:eastAsiaTheme="minorEastAsia" w:hAnsiTheme="minorHAnsi" w:cstheme="minorBidi"/>
          <w:noProof/>
          <w:kern w:val="2"/>
          <w14:ligatures w14:val="standardContextual"/>
        </w:rPr>
      </w:pPr>
      <w:hyperlink w:anchor="_Toc169700473" w:history="1">
        <w:r w:rsidRPr="00E760C7">
          <w:rPr>
            <w:rStyle w:val="Hyperlink"/>
            <w:noProof/>
          </w:rPr>
          <w:t>Summary</w:t>
        </w:r>
        <w:r>
          <w:rPr>
            <w:noProof/>
            <w:webHidden/>
          </w:rPr>
          <w:tab/>
        </w:r>
        <w:r>
          <w:rPr>
            <w:noProof/>
            <w:webHidden/>
          </w:rPr>
          <w:fldChar w:fldCharType="begin"/>
        </w:r>
        <w:r>
          <w:rPr>
            <w:noProof/>
            <w:webHidden/>
          </w:rPr>
          <w:instrText xml:space="preserve"> PAGEREF _Toc169700473 \h </w:instrText>
        </w:r>
        <w:r>
          <w:rPr>
            <w:noProof/>
            <w:webHidden/>
          </w:rPr>
        </w:r>
        <w:r>
          <w:rPr>
            <w:noProof/>
            <w:webHidden/>
          </w:rPr>
          <w:fldChar w:fldCharType="separate"/>
        </w:r>
        <w:r>
          <w:rPr>
            <w:noProof/>
            <w:webHidden/>
          </w:rPr>
          <w:t>52</w:t>
        </w:r>
        <w:r>
          <w:rPr>
            <w:noProof/>
            <w:webHidden/>
          </w:rPr>
          <w:fldChar w:fldCharType="end"/>
        </w:r>
      </w:hyperlink>
    </w:p>
    <w:p w14:paraId="5AB6B3D0" w14:textId="6A9EE60D" w:rsidR="0010609C" w:rsidRDefault="0010609C">
      <w:pPr>
        <w:pStyle w:val="TOC1"/>
        <w:rPr>
          <w:rFonts w:asciiTheme="minorHAnsi" w:eastAsiaTheme="minorEastAsia" w:hAnsiTheme="minorHAnsi" w:cstheme="minorBidi"/>
          <w:noProof/>
          <w:kern w:val="2"/>
          <w:szCs w:val="24"/>
          <w14:ligatures w14:val="standardContextual"/>
        </w:rPr>
      </w:pPr>
      <w:hyperlink w:anchor="_Toc169700474" w:history="1">
        <w:r w:rsidRPr="00E760C7">
          <w:rPr>
            <w:rStyle w:val="Hyperlink"/>
            <w:noProof/>
          </w:rPr>
          <w:t>Chapter 3: Research Methodology</w:t>
        </w:r>
        <w:r>
          <w:rPr>
            <w:noProof/>
            <w:webHidden/>
          </w:rPr>
          <w:tab/>
        </w:r>
        <w:r>
          <w:rPr>
            <w:noProof/>
            <w:webHidden/>
          </w:rPr>
          <w:fldChar w:fldCharType="begin"/>
        </w:r>
        <w:r>
          <w:rPr>
            <w:noProof/>
            <w:webHidden/>
          </w:rPr>
          <w:instrText xml:space="preserve"> PAGEREF _Toc169700474 \h </w:instrText>
        </w:r>
        <w:r>
          <w:rPr>
            <w:noProof/>
            <w:webHidden/>
          </w:rPr>
        </w:r>
        <w:r>
          <w:rPr>
            <w:noProof/>
            <w:webHidden/>
          </w:rPr>
          <w:fldChar w:fldCharType="separate"/>
        </w:r>
        <w:r>
          <w:rPr>
            <w:noProof/>
            <w:webHidden/>
          </w:rPr>
          <w:t>55</w:t>
        </w:r>
        <w:r>
          <w:rPr>
            <w:noProof/>
            <w:webHidden/>
          </w:rPr>
          <w:fldChar w:fldCharType="end"/>
        </w:r>
      </w:hyperlink>
    </w:p>
    <w:p w14:paraId="2E1D1A0A" w14:textId="6A14081C" w:rsidR="0010609C" w:rsidRDefault="0010609C">
      <w:pPr>
        <w:pStyle w:val="TOC2"/>
        <w:rPr>
          <w:rFonts w:asciiTheme="minorHAnsi" w:eastAsiaTheme="minorEastAsia" w:hAnsiTheme="minorHAnsi" w:cstheme="minorBidi"/>
          <w:noProof/>
          <w:kern w:val="2"/>
          <w14:ligatures w14:val="standardContextual"/>
        </w:rPr>
      </w:pPr>
      <w:hyperlink w:anchor="_Toc169700475" w:history="1">
        <w:r w:rsidRPr="00E760C7">
          <w:rPr>
            <w:rStyle w:val="Hyperlink"/>
            <w:noProof/>
          </w:rPr>
          <w:t>Research Methodology and Design  Process Diagram</w:t>
        </w:r>
        <w:r>
          <w:rPr>
            <w:noProof/>
            <w:webHidden/>
          </w:rPr>
          <w:tab/>
        </w:r>
        <w:r>
          <w:rPr>
            <w:noProof/>
            <w:webHidden/>
          </w:rPr>
          <w:fldChar w:fldCharType="begin"/>
        </w:r>
        <w:r>
          <w:rPr>
            <w:noProof/>
            <w:webHidden/>
          </w:rPr>
          <w:instrText xml:space="preserve"> PAGEREF _Toc169700475 \h </w:instrText>
        </w:r>
        <w:r>
          <w:rPr>
            <w:noProof/>
            <w:webHidden/>
          </w:rPr>
        </w:r>
        <w:r>
          <w:rPr>
            <w:noProof/>
            <w:webHidden/>
          </w:rPr>
          <w:fldChar w:fldCharType="separate"/>
        </w:r>
        <w:r>
          <w:rPr>
            <w:noProof/>
            <w:webHidden/>
          </w:rPr>
          <w:t>56</w:t>
        </w:r>
        <w:r>
          <w:rPr>
            <w:noProof/>
            <w:webHidden/>
          </w:rPr>
          <w:fldChar w:fldCharType="end"/>
        </w:r>
      </w:hyperlink>
    </w:p>
    <w:p w14:paraId="2D7CC58E" w14:textId="71E56DF8" w:rsidR="0010609C" w:rsidRDefault="0010609C">
      <w:pPr>
        <w:pStyle w:val="TOC2"/>
        <w:rPr>
          <w:rFonts w:asciiTheme="minorHAnsi" w:eastAsiaTheme="minorEastAsia" w:hAnsiTheme="minorHAnsi" w:cstheme="minorBidi"/>
          <w:noProof/>
          <w:kern w:val="2"/>
          <w14:ligatures w14:val="standardContextual"/>
        </w:rPr>
      </w:pPr>
      <w:hyperlink w:anchor="_Toc169700476" w:history="1">
        <w:r w:rsidRPr="00E760C7">
          <w:rPr>
            <w:rStyle w:val="Hyperlink"/>
            <w:noProof/>
          </w:rPr>
          <w:t>Research Methodology and Design  (Nature of the Study)</w:t>
        </w:r>
        <w:r>
          <w:rPr>
            <w:noProof/>
            <w:webHidden/>
          </w:rPr>
          <w:tab/>
        </w:r>
        <w:r>
          <w:rPr>
            <w:noProof/>
            <w:webHidden/>
          </w:rPr>
          <w:fldChar w:fldCharType="begin"/>
        </w:r>
        <w:r>
          <w:rPr>
            <w:noProof/>
            <w:webHidden/>
          </w:rPr>
          <w:instrText xml:space="preserve"> PAGEREF _Toc169700476 \h </w:instrText>
        </w:r>
        <w:r>
          <w:rPr>
            <w:noProof/>
            <w:webHidden/>
          </w:rPr>
        </w:r>
        <w:r>
          <w:rPr>
            <w:noProof/>
            <w:webHidden/>
          </w:rPr>
          <w:fldChar w:fldCharType="separate"/>
        </w:r>
        <w:r>
          <w:rPr>
            <w:noProof/>
            <w:webHidden/>
          </w:rPr>
          <w:t>57</w:t>
        </w:r>
        <w:r>
          <w:rPr>
            <w:noProof/>
            <w:webHidden/>
          </w:rPr>
          <w:fldChar w:fldCharType="end"/>
        </w:r>
      </w:hyperlink>
    </w:p>
    <w:p w14:paraId="26B39CD9" w14:textId="632D9507" w:rsidR="0010609C" w:rsidRDefault="0010609C">
      <w:pPr>
        <w:pStyle w:val="TOC2"/>
        <w:rPr>
          <w:rFonts w:asciiTheme="minorHAnsi" w:eastAsiaTheme="minorEastAsia" w:hAnsiTheme="minorHAnsi" w:cstheme="minorBidi"/>
          <w:noProof/>
          <w:kern w:val="2"/>
          <w14:ligatures w14:val="standardContextual"/>
        </w:rPr>
      </w:pPr>
      <w:hyperlink w:anchor="_Toc169700477" w:history="1">
        <w:r w:rsidRPr="00E760C7">
          <w:rPr>
            <w:rStyle w:val="Hyperlink"/>
            <w:noProof/>
          </w:rPr>
          <w:t>Population and Sample</w:t>
        </w:r>
        <w:r>
          <w:rPr>
            <w:noProof/>
            <w:webHidden/>
          </w:rPr>
          <w:tab/>
        </w:r>
        <w:r>
          <w:rPr>
            <w:noProof/>
            <w:webHidden/>
          </w:rPr>
          <w:fldChar w:fldCharType="begin"/>
        </w:r>
        <w:r>
          <w:rPr>
            <w:noProof/>
            <w:webHidden/>
          </w:rPr>
          <w:instrText xml:space="preserve"> PAGEREF _Toc169700477 \h </w:instrText>
        </w:r>
        <w:r>
          <w:rPr>
            <w:noProof/>
            <w:webHidden/>
          </w:rPr>
        </w:r>
        <w:r>
          <w:rPr>
            <w:noProof/>
            <w:webHidden/>
          </w:rPr>
          <w:fldChar w:fldCharType="separate"/>
        </w:r>
        <w:r>
          <w:rPr>
            <w:noProof/>
            <w:webHidden/>
          </w:rPr>
          <w:t>66</w:t>
        </w:r>
        <w:r>
          <w:rPr>
            <w:noProof/>
            <w:webHidden/>
          </w:rPr>
          <w:fldChar w:fldCharType="end"/>
        </w:r>
      </w:hyperlink>
    </w:p>
    <w:p w14:paraId="5394F684" w14:textId="53B381EB" w:rsidR="0010609C" w:rsidRDefault="0010609C">
      <w:pPr>
        <w:pStyle w:val="TOC2"/>
        <w:rPr>
          <w:rFonts w:asciiTheme="minorHAnsi" w:eastAsiaTheme="minorEastAsia" w:hAnsiTheme="minorHAnsi" w:cstheme="minorBidi"/>
          <w:noProof/>
          <w:kern w:val="2"/>
          <w14:ligatures w14:val="standardContextual"/>
        </w:rPr>
      </w:pPr>
      <w:hyperlink w:anchor="_Toc169700478" w:history="1">
        <w:r w:rsidRPr="00E760C7">
          <w:rPr>
            <w:rStyle w:val="Hyperlink"/>
            <w:noProof/>
          </w:rPr>
          <w:t>Materials or Instrumentation</w:t>
        </w:r>
        <w:r>
          <w:rPr>
            <w:noProof/>
            <w:webHidden/>
          </w:rPr>
          <w:tab/>
        </w:r>
        <w:r>
          <w:rPr>
            <w:noProof/>
            <w:webHidden/>
          </w:rPr>
          <w:fldChar w:fldCharType="begin"/>
        </w:r>
        <w:r>
          <w:rPr>
            <w:noProof/>
            <w:webHidden/>
          </w:rPr>
          <w:instrText xml:space="preserve"> PAGEREF _Toc169700478 \h </w:instrText>
        </w:r>
        <w:r>
          <w:rPr>
            <w:noProof/>
            <w:webHidden/>
          </w:rPr>
        </w:r>
        <w:r>
          <w:rPr>
            <w:noProof/>
            <w:webHidden/>
          </w:rPr>
          <w:fldChar w:fldCharType="separate"/>
        </w:r>
        <w:r>
          <w:rPr>
            <w:noProof/>
            <w:webHidden/>
          </w:rPr>
          <w:t>68</w:t>
        </w:r>
        <w:r>
          <w:rPr>
            <w:noProof/>
            <w:webHidden/>
          </w:rPr>
          <w:fldChar w:fldCharType="end"/>
        </w:r>
      </w:hyperlink>
    </w:p>
    <w:p w14:paraId="14C1FCF3" w14:textId="17AC99B2" w:rsidR="0010609C" w:rsidRDefault="0010609C">
      <w:pPr>
        <w:pStyle w:val="TOC2"/>
        <w:rPr>
          <w:rFonts w:asciiTheme="minorHAnsi" w:eastAsiaTheme="minorEastAsia" w:hAnsiTheme="minorHAnsi" w:cstheme="minorBidi"/>
          <w:noProof/>
          <w:kern w:val="2"/>
          <w14:ligatures w14:val="standardContextual"/>
        </w:rPr>
      </w:pPr>
      <w:hyperlink w:anchor="_Toc169700479" w:history="1">
        <w:r w:rsidRPr="00E760C7">
          <w:rPr>
            <w:rStyle w:val="Hyperlink"/>
            <w:noProof/>
          </w:rPr>
          <w:t xml:space="preserve">Operational Definitions of Variables </w:t>
        </w:r>
        <w:r>
          <w:rPr>
            <w:noProof/>
            <w:webHidden/>
          </w:rPr>
          <w:tab/>
        </w:r>
        <w:r>
          <w:rPr>
            <w:noProof/>
            <w:webHidden/>
          </w:rPr>
          <w:fldChar w:fldCharType="begin"/>
        </w:r>
        <w:r>
          <w:rPr>
            <w:noProof/>
            <w:webHidden/>
          </w:rPr>
          <w:instrText xml:space="preserve"> PAGEREF _Toc169700479 \h </w:instrText>
        </w:r>
        <w:r>
          <w:rPr>
            <w:noProof/>
            <w:webHidden/>
          </w:rPr>
        </w:r>
        <w:r>
          <w:rPr>
            <w:noProof/>
            <w:webHidden/>
          </w:rPr>
          <w:fldChar w:fldCharType="separate"/>
        </w:r>
        <w:r>
          <w:rPr>
            <w:noProof/>
            <w:webHidden/>
          </w:rPr>
          <w:t>70</w:t>
        </w:r>
        <w:r>
          <w:rPr>
            <w:noProof/>
            <w:webHidden/>
          </w:rPr>
          <w:fldChar w:fldCharType="end"/>
        </w:r>
      </w:hyperlink>
    </w:p>
    <w:p w14:paraId="7111A554" w14:textId="01C90534" w:rsidR="0010609C" w:rsidRDefault="0010609C">
      <w:pPr>
        <w:pStyle w:val="TOC2"/>
        <w:rPr>
          <w:rFonts w:asciiTheme="minorHAnsi" w:eastAsiaTheme="minorEastAsia" w:hAnsiTheme="minorHAnsi" w:cstheme="minorBidi"/>
          <w:noProof/>
          <w:kern w:val="2"/>
          <w14:ligatures w14:val="standardContextual"/>
        </w:rPr>
      </w:pPr>
      <w:hyperlink w:anchor="_Toc169700480" w:history="1">
        <w:r w:rsidRPr="00E760C7">
          <w:rPr>
            <w:rStyle w:val="Hyperlink"/>
            <w:noProof/>
          </w:rPr>
          <w:t>Study Procedures</w:t>
        </w:r>
        <w:r>
          <w:rPr>
            <w:noProof/>
            <w:webHidden/>
          </w:rPr>
          <w:tab/>
        </w:r>
        <w:r>
          <w:rPr>
            <w:noProof/>
            <w:webHidden/>
          </w:rPr>
          <w:fldChar w:fldCharType="begin"/>
        </w:r>
        <w:r>
          <w:rPr>
            <w:noProof/>
            <w:webHidden/>
          </w:rPr>
          <w:instrText xml:space="preserve"> PAGEREF _Toc169700480 \h </w:instrText>
        </w:r>
        <w:r>
          <w:rPr>
            <w:noProof/>
            <w:webHidden/>
          </w:rPr>
        </w:r>
        <w:r>
          <w:rPr>
            <w:noProof/>
            <w:webHidden/>
          </w:rPr>
          <w:fldChar w:fldCharType="separate"/>
        </w:r>
        <w:r>
          <w:rPr>
            <w:noProof/>
            <w:webHidden/>
          </w:rPr>
          <w:t>71</w:t>
        </w:r>
        <w:r>
          <w:rPr>
            <w:noProof/>
            <w:webHidden/>
          </w:rPr>
          <w:fldChar w:fldCharType="end"/>
        </w:r>
      </w:hyperlink>
    </w:p>
    <w:p w14:paraId="4D008A6A" w14:textId="742486D8" w:rsidR="0010609C" w:rsidRDefault="0010609C">
      <w:pPr>
        <w:pStyle w:val="TOC2"/>
        <w:rPr>
          <w:rFonts w:asciiTheme="minorHAnsi" w:eastAsiaTheme="minorEastAsia" w:hAnsiTheme="minorHAnsi" w:cstheme="minorBidi"/>
          <w:noProof/>
          <w:kern w:val="2"/>
          <w14:ligatures w14:val="standardContextual"/>
        </w:rPr>
      </w:pPr>
      <w:hyperlink w:anchor="_Toc169700481" w:history="1">
        <w:r w:rsidRPr="00E760C7">
          <w:rPr>
            <w:rStyle w:val="Hyperlink"/>
            <w:rFonts w:cs="Times New Roman"/>
            <w:noProof/>
          </w:rPr>
          <w:t>Data Analysis</w:t>
        </w:r>
        <w:r>
          <w:rPr>
            <w:noProof/>
            <w:webHidden/>
          </w:rPr>
          <w:tab/>
        </w:r>
        <w:r>
          <w:rPr>
            <w:noProof/>
            <w:webHidden/>
          </w:rPr>
          <w:fldChar w:fldCharType="begin"/>
        </w:r>
        <w:r>
          <w:rPr>
            <w:noProof/>
            <w:webHidden/>
          </w:rPr>
          <w:instrText xml:space="preserve"> PAGEREF _Toc169700481 \h </w:instrText>
        </w:r>
        <w:r>
          <w:rPr>
            <w:noProof/>
            <w:webHidden/>
          </w:rPr>
        </w:r>
        <w:r>
          <w:rPr>
            <w:noProof/>
            <w:webHidden/>
          </w:rPr>
          <w:fldChar w:fldCharType="separate"/>
        </w:r>
        <w:r>
          <w:rPr>
            <w:noProof/>
            <w:webHidden/>
          </w:rPr>
          <w:t>82</w:t>
        </w:r>
        <w:r>
          <w:rPr>
            <w:noProof/>
            <w:webHidden/>
          </w:rPr>
          <w:fldChar w:fldCharType="end"/>
        </w:r>
      </w:hyperlink>
    </w:p>
    <w:p w14:paraId="28CAEAF0" w14:textId="73537EC0" w:rsidR="0010609C" w:rsidRDefault="0010609C">
      <w:pPr>
        <w:pStyle w:val="TOC2"/>
        <w:rPr>
          <w:rFonts w:asciiTheme="minorHAnsi" w:eastAsiaTheme="minorEastAsia" w:hAnsiTheme="minorHAnsi" w:cstheme="minorBidi"/>
          <w:noProof/>
          <w:kern w:val="2"/>
          <w14:ligatures w14:val="standardContextual"/>
        </w:rPr>
      </w:pPr>
      <w:hyperlink w:anchor="_Toc169700482" w:history="1">
        <w:r w:rsidRPr="00E760C7">
          <w:rPr>
            <w:rStyle w:val="Hyperlink"/>
            <w:noProof/>
          </w:rPr>
          <w:t xml:space="preserve">Assumptions </w:t>
        </w:r>
        <w:r>
          <w:rPr>
            <w:noProof/>
            <w:webHidden/>
          </w:rPr>
          <w:tab/>
        </w:r>
        <w:r>
          <w:rPr>
            <w:noProof/>
            <w:webHidden/>
          </w:rPr>
          <w:fldChar w:fldCharType="begin"/>
        </w:r>
        <w:r>
          <w:rPr>
            <w:noProof/>
            <w:webHidden/>
          </w:rPr>
          <w:instrText xml:space="preserve"> PAGEREF _Toc169700482 \h </w:instrText>
        </w:r>
        <w:r>
          <w:rPr>
            <w:noProof/>
            <w:webHidden/>
          </w:rPr>
        </w:r>
        <w:r>
          <w:rPr>
            <w:noProof/>
            <w:webHidden/>
          </w:rPr>
          <w:fldChar w:fldCharType="separate"/>
        </w:r>
        <w:r>
          <w:rPr>
            <w:noProof/>
            <w:webHidden/>
          </w:rPr>
          <w:t>83</w:t>
        </w:r>
        <w:r>
          <w:rPr>
            <w:noProof/>
            <w:webHidden/>
          </w:rPr>
          <w:fldChar w:fldCharType="end"/>
        </w:r>
      </w:hyperlink>
    </w:p>
    <w:p w14:paraId="0BA3B848" w14:textId="21FCD521" w:rsidR="0010609C" w:rsidRDefault="0010609C">
      <w:pPr>
        <w:pStyle w:val="TOC2"/>
        <w:rPr>
          <w:rFonts w:asciiTheme="minorHAnsi" w:eastAsiaTheme="minorEastAsia" w:hAnsiTheme="minorHAnsi" w:cstheme="minorBidi"/>
          <w:noProof/>
          <w:kern w:val="2"/>
          <w14:ligatures w14:val="standardContextual"/>
        </w:rPr>
      </w:pPr>
      <w:hyperlink w:anchor="_Toc169700483" w:history="1">
        <w:r w:rsidRPr="00E760C7">
          <w:rPr>
            <w:rStyle w:val="Hyperlink"/>
            <w:noProof/>
          </w:rPr>
          <w:t>Limitations</w:t>
        </w:r>
        <w:r>
          <w:rPr>
            <w:noProof/>
            <w:webHidden/>
          </w:rPr>
          <w:tab/>
        </w:r>
        <w:r>
          <w:rPr>
            <w:noProof/>
            <w:webHidden/>
          </w:rPr>
          <w:fldChar w:fldCharType="begin"/>
        </w:r>
        <w:r>
          <w:rPr>
            <w:noProof/>
            <w:webHidden/>
          </w:rPr>
          <w:instrText xml:space="preserve"> PAGEREF _Toc169700483 \h </w:instrText>
        </w:r>
        <w:r>
          <w:rPr>
            <w:noProof/>
            <w:webHidden/>
          </w:rPr>
        </w:r>
        <w:r>
          <w:rPr>
            <w:noProof/>
            <w:webHidden/>
          </w:rPr>
          <w:fldChar w:fldCharType="separate"/>
        </w:r>
        <w:r>
          <w:rPr>
            <w:noProof/>
            <w:webHidden/>
          </w:rPr>
          <w:t>83</w:t>
        </w:r>
        <w:r>
          <w:rPr>
            <w:noProof/>
            <w:webHidden/>
          </w:rPr>
          <w:fldChar w:fldCharType="end"/>
        </w:r>
      </w:hyperlink>
    </w:p>
    <w:p w14:paraId="22E15363" w14:textId="0821DF59" w:rsidR="0010609C" w:rsidRDefault="0010609C">
      <w:pPr>
        <w:pStyle w:val="TOC2"/>
        <w:rPr>
          <w:rFonts w:asciiTheme="minorHAnsi" w:eastAsiaTheme="minorEastAsia" w:hAnsiTheme="minorHAnsi" w:cstheme="minorBidi"/>
          <w:noProof/>
          <w:kern w:val="2"/>
          <w14:ligatures w14:val="standardContextual"/>
        </w:rPr>
      </w:pPr>
      <w:hyperlink w:anchor="_Toc169700484" w:history="1">
        <w:r w:rsidRPr="00E760C7">
          <w:rPr>
            <w:rStyle w:val="Hyperlink"/>
            <w:noProof/>
          </w:rPr>
          <w:t>Delimitations</w:t>
        </w:r>
        <w:r>
          <w:rPr>
            <w:noProof/>
            <w:webHidden/>
          </w:rPr>
          <w:tab/>
        </w:r>
        <w:r>
          <w:rPr>
            <w:noProof/>
            <w:webHidden/>
          </w:rPr>
          <w:fldChar w:fldCharType="begin"/>
        </w:r>
        <w:r>
          <w:rPr>
            <w:noProof/>
            <w:webHidden/>
          </w:rPr>
          <w:instrText xml:space="preserve"> PAGEREF _Toc169700484 \h </w:instrText>
        </w:r>
        <w:r>
          <w:rPr>
            <w:noProof/>
            <w:webHidden/>
          </w:rPr>
        </w:r>
        <w:r>
          <w:rPr>
            <w:noProof/>
            <w:webHidden/>
          </w:rPr>
          <w:fldChar w:fldCharType="separate"/>
        </w:r>
        <w:r>
          <w:rPr>
            <w:noProof/>
            <w:webHidden/>
          </w:rPr>
          <w:t>84</w:t>
        </w:r>
        <w:r>
          <w:rPr>
            <w:noProof/>
            <w:webHidden/>
          </w:rPr>
          <w:fldChar w:fldCharType="end"/>
        </w:r>
      </w:hyperlink>
    </w:p>
    <w:p w14:paraId="3948BD67" w14:textId="422A7D83" w:rsidR="0010609C" w:rsidRDefault="0010609C">
      <w:pPr>
        <w:pStyle w:val="TOC2"/>
        <w:rPr>
          <w:rFonts w:asciiTheme="minorHAnsi" w:eastAsiaTheme="minorEastAsia" w:hAnsiTheme="minorHAnsi" w:cstheme="minorBidi"/>
          <w:noProof/>
          <w:kern w:val="2"/>
          <w14:ligatures w14:val="standardContextual"/>
        </w:rPr>
      </w:pPr>
      <w:hyperlink w:anchor="_Toc169700485" w:history="1">
        <w:r w:rsidRPr="00E760C7">
          <w:rPr>
            <w:rStyle w:val="Hyperlink"/>
            <w:noProof/>
          </w:rPr>
          <w:t>Ethical Assurances</w:t>
        </w:r>
        <w:r>
          <w:rPr>
            <w:noProof/>
            <w:webHidden/>
          </w:rPr>
          <w:tab/>
        </w:r>
        <w:r>
          <w:rPr>
            <w:noProof/>
            <w:webHidden/>
          </w:rPr>
          <w:fldChar w:fldCharType="begin"/>
        </w:r>
        <w:r>
          <w:rPr>
            <w:noProof/>
            <w:webHidden/>
          </w:rPr>
          <w:instrText xml:space="preserve"> PAGEREF _Toc169700485 \h </w:instrText>
        </w:r>
        <w:r>
          <w:rPr>
            <w:noProof/>
            <w:webHidden/>
          </w:rPr>
        </w:r>
        <w:r>
          <w:rPr>
            <w:noProof/>
            <w:webHidden/>
          </w:rPr>
          <w:fldChar w:fldCharType="separate"/>
        </w:r>
        <w:r>
          <w:rPr>
            <w:noProof/>
            <w:webHidden/>
          </w:rPr>
          <w:t>84</w:t>
        </w:r>
        <w:r>
          <w:rPr>
            <w:noProof/>
            <w:webHidden/>
          </w:rPr>
          <w:fldChar w:fldCharType="end"/>
        </w:r>
      </w:hyperlink>
    </w:p>
    <w:p w14:paraId="3696FA5A" w14:textId="4A064BE6" w:rsidR="0010609C" w:rsidRDefault="0010609C">
      <w:pPr>
        <w:pStyle w:val="TOC2"/>
        <w:rPr>
          <w:rFonts w:asciiTheme="minorHAnsi" w:eastAsiaTheme="minorEastAsia" w:hAnsiTheme="minorHAnsi" w:cstheme="minorBidi"/>
          <w:noProof/>
          <w:kern w:val="2"/>
          <w14:ligatures w14:val="standardContextual"/>
        </w:rPr>
      </w:pPr>
      <w:hyperlink w:anchor="_Toc169700486" w:history="1">
        <w:r w:rsidRPr="00E760C7">
          <w:rPr>
            <w:rStyle w:val="Hyperlink"/>
            <w:noProof/>
          </w:rPr>
          <w:t>Ethical Considerations using Google aerial imagery</w:t>
        </w:r>
        <w:r>
          <w:rPr>
            <w:noProof/>
            <w:webHidden/>
          </w:rPr>
          <w:tab/>
        </w:r>
        <w:r>
          <w:rPr>
            <w:noProof/>
            <w:webHidden/>
          </w:rPr>
          <w:fldChar w:fldCharType="begin"/>
        </w:r>
        <w:r>
          <w:rPr>
            <w:noProof/>
            <w:webHidden/>
          </w:rPr>
          <w:instrText xml:space="preserve"> PAGEREF _Toc169700486 \h </w:instrText>
        </w:r>
        <w:r>
          <w:rPr>
            <w:noProof/>
            <w:webHidden/>
          </w:rPr>
        </w:r>
        <w:r>
          <w:rPr>
            <w:noProof/>
            <w:webHidden/>
          </w:rPr>
          <w:fldChar w:fldCharType="separate"/>
        </w:r>
        <w:r>
          <w:rPr>
            <w:noProof/>
            <w:webHidden/>
          </w:rPr>
          <w:t>84</w:t>
        </w:r>
        <w:r>
          <w:rPr>
            <w:noProof/>
            <w:webHidden/>
          </w:rPr>
          <w:fldChar w:fldCharType="end"/>
        </w:r>
      </w:hyperlink>
    </w:p>
    <w:p w14:paraId="590F11AE" w14:textId="5B0FA85A" w:rsidR="0010609C" w:rsidRDefault="0010609C">
      <w:pPr>
        <w:pStyle w:val="TOC2"/>
        <w:rPr>
          <w:rFonts w:asciiTheme="minorHAnsi" w:eastAsiaTheme="minorEastAsia" w:hAnsiTheme="minorHAnsi" w:cstheme="minorBidi"/>
          <w:noProof/>
          <w:kern w:val="2"/>
          <w14:ligatures w14:val="standardContextual"/>
        </w:rPr>
      </w:pPr>
      <w:hyperlink w:anchor="_Toc169700487" w:history="1">
        <w:r w:rsidRPr="00E760C7">
          <w:rPr>
            <w:rStyle w:val="Hyperlink"/>
            <w:noProof/>
          </w:rPr>
          <w:t>Summary</w:t>
        </w:r>
        <w:r>
          <w:rPr>
            <w:noProof/>
            <w:webHidden/>
          </w:rPr>
          <w:tab/>
        </w:r>
        <w:r>
          <w:rPr>
            <w:noProof/>
            <w:webHidden/>
          </w:rPr>
          <w:fldChar w:fldCharType="begin"/>
        </w:r>
        <w:r>
          <w:rPr>
            <w:noProof/>
            <w:webHidden/>
          </w:rPr>
          <w:instrText xml:space="preserve"> PAGEREF _Toc169700487 \h </w:instrText>
        </w:r>
        <w:r>
          <w:rPr>
            <w:noProof/>
            <w:webHidden/>
          </w:rPr>
        </w:r>
        <w:r>
          <w:rPr>
            <w:noProof/>
            <w:webHidden/>
          </w:rPr>
          <w:fldChar w:fldCharType="separate"/>
        </w:r>
        <w:r>
          <w:rPr>
            <w:noProof/>
            <w:webHidden/>
          </w:rPr>
          <w:t>86</w:t>
        </w:r>
        <w:r>
          <w:rPr>
            <w:noProof/>
            <w:webHidden/>
          </w:rPr>
          <w:fldChar w:fldCharType="end"/>
        </w:r>
      </w:hyperlink>
    </w:p>
    <w:p w14:paraId="322628E3" w14:textId="7C57ADC4" w:rsidR="0010609C" w:rsidRDefault="0010609C">
      <w:pPr>
        <w:pStyle w:val="TOC1"/>
        <w:rPr>
          <w:rFonts w:asciiTheme="minorHAnsi" w:eastAsiaTheme="minorEastAsia" w:hAnsiTheme="minorHAnsi" w:cstheme="minorBidi"/>
          <w:noProof/>
          <w:kern w:val="2"/>
          <w:szCs w:val="24"/>
          <w14:ligatures w14:val="standardContextual"/>
        </w:rPr>
      </w:pPr>
      <w:hyperlink w:anchor="_Toc169700488" w:history="1">
        <w:r w:rsidRPr="00E760C7">
          <w:rPr>
            <w:rStyle w:val="Hyperlink"/>
            <w:noProof/>
          </w:rPr>
          <w:t>References</w:t>
        </w:r>
        <w:r>
          <w:rPr>
            <w:noProof/>
            <w:webHidden/>
          </w:rPr>
          <w:tab/>
        </w:r>
        <w:r>
          <w:rPr>
            <w:noProof/>
            <w:webHidden/>
          </w:rPr>
          <w:fldChar w:fldCharType="begin"/>
        </w:r>
        <w:r>
          <w:rPr>
            <w:noProof/>
            <w:webHidden/>
          </w:rPr>
          <w:instrText xml:space="preserve"> PAGEREF _Toc169700488 \h </w:instrText>
        </w:r>
        <w:r>
          <w:rPr>
            <w:noProof/>
            <w:webHidden/>
          </w:rPr>
        </w:r>
        <w:r>
          <w:rPr>
            <w:noProof/>
            <w:webHidden/>
          </w:rPr>
          <w:fldChar w:fldCharType="separate"/>
        </w:r>
        <w:r>
          <w:rPr>
            <w:noProof/>
            <w:webHidden/>
          </w:rPr>
          <w:t>89</w:t>
        </w:r>
        <w:r>
          <w:rPr>
            <w:noProof/>
            <w:webHidden/>
          </w:rPr>
          <w:fldChar w:fldCharType="end"/>
        </w:r>
      </w:hyperlink>
    </w:p>
    <w:p w14:paraId="7CFB5CC9" w14:textId="30AE498D" w:rsidR="0010609C" w:rsidRDefault="0010609C">
      <w:pPr>
        <w:pStyle w:val="TOC1"/>
        <w:rPr>
          <w:rFonts w:asciiTheme="minorHAnsi" w:eastAsiaTheme="minorEastAsia" w:hAnsiTheme="minorHAnsi" w:cstheme="minorBidi"/>
          <w:noProof/>
          <w:kern w:val="2"/>
          <w:szCs w:val="24"/>
          <w14:ligatures w14:val="standardContextual"/>
        </w:rPr>
      </w:pPr>
      <w:hyperlink w:anchor="_Toc169700489" w:history="1">
        <w:r w:rsidRPr="00E760C7">
          <w:rPr>
            <w:rStyle w:val="Hyperlink"/>
            <w:noProof/>
          </w:rPr>
          <w:t>Appendix A  Annotated Bibliography</w:t>
        </w:r>
        <w:r>
          <w:rPr>
            <w:noProof/>
            <w:webHidden/>
          </w:rPr>
          <w:tab/>
        </w:r>
        <w:r>
          <w:rPr>
            <w:noProof/>
            <w:webHidden/>
          </w:rPr>
          <w:fldChar w:fldCharType="begin"/>
        </w:r>
        <w:r>
          <w:rPr>
            <w:noProof/>
            <w:webHidden/>
          </w:rPr>
          <w:instrText xml:space="preserve"> PAGEREF _Toc169700489 \h </w:instrText>
        </w:r>
        <w:r>
          <w:rPr>
            <w:noProof/>
            <w:webHidden/>
          </w:rPr>
        </w:r>
        <w:r>
          <w:rPr>
            <w:noProof/>
            <w:webHidden/>
          </w:rPr>
          <w:fldChar w:fldCharType="separate"/>
        </w:r>
        <w:r>
          <w:rPr>
            <w:noProof/>
            <w:webHidden/>
          </w:rPr>
          <w:t>109</w:t>
        </w:r>
        <w:r>
          <w:rPr>
            <w:noProof/>
            <w:webHidden/>
          </w:rPr>
          <w:fldChar w:fldCharType="end"/>
        </w:r>
      </w:hyperlink>
    </w:p>
    <w:p w14:paraId="5223806E" w14:textId="63305B77" w:rsidR="0010609C" w:rsidRDefault="0010609C">
      <w:pPr>
        <w:pStyle w:val="TOC1"/>
        <w:rPr>
          <w:rFonts w:asciiTheme="minorHAnsi" w:eastAsiaTheme="minorEastAsia" w:hAnsiTheme="minorHAnsi" w:cstheme="minorBidi"/>
          <w:noProof/>
          <w:kern w:val="2"/>
          <w:szCs w:val="24"/>
          <w14:ligatures w14:val="standardContextual"/>
        </w:rPr>
      </w:pPr>
      <w:hyperlink w:anchor="_Toc169700490" w:history="1">
        <w:r w:rsidRPr="00E760C7">
          <w:rPr>
            <w:rStyle w:val="Hyperlink"/>
            <w:noProof/>
          </w:rPr>
          <w:t>Appendix B  Topic Description and Supporting Literature</w:t>
        </w:r>
        <w:r>
          <w:rPr>
            <w:noProof/>
            <w:webHidden/>
          </w:rPr>
          <w:tab/>
        </w:r>
        <w:r>
          <w:rPr>
            <w:noProof/>
            <w:webHidden/>
          </w:rPr>
          <w:fldChar w:fldCharType="begin"/>
        </w:r>
        <w:r>
          <w:rPr>
            <w:noProof/>
            <w:webHidden/>
          </w:rPr>
          <w:instrText xml:space="preserve"> PAGEREF _Toc169700490 \h </w:instrText>
        </w:r>
        <w:r>
          <w:rPr>
            <w:noProof/>
            <w:webHidden/>
          </w:rPr>
        </w:r>
        <w:r>
          <w:rPr>
            <w:noProof/>
            <w:webHidden/>
          </w:rPr>
          <w:fldChar w:fldCharType="separate"/>
        </w:r>
        <w:r>
          <w:rPr>
            <w:noProof/>
            <w:webHidden/>
          </w:rPr>
          <w:t>120</w:t>
        </w:r>
        <w:r>
          <w:rPr>
            <w:noProof/>
            <w:webHidden/>
          </w:rPr>
          <w:fldChar w:fldCharType="end"/>
        </w:r>
      </w:hyperlink>
    </w:p>
    <w:p w14:paraId="3702EE14" w14:textId="0596F823" w:rsidR="0010609C" w:rsidRDefault="0010609C">
      <w:pPr>
        <w:pStyle w:val="TOC1"/>
        <w:rPr>
          <w:rFonts w:asciiTheme="minorHAnsi" w:eastAsiaTheme="minorEastAsia" w:hAnsiTheme="minorHAnsi" w:cstheme="minorBidi"/>
          <w:noProof/>
          <w:kern w:val="2"/>
          <w:szCs w:val="24"/>
          <w14:ligatures w14:val="standardContextual"/>
        </w:rPr>
      </w:pPr>
      <w:hyperlink w:anchor="_Toc169700491" w:history="1">
        <w:r w:rsidRPr="00E760C7">
          <w:rPr>
            <w:rStyle w:val="Hyperlink"/>
            <w:noProof/>
          </w:rPr>
          <w:t>Appendix C   GitHub Details</w:t>
        </w:r>
        <w:r>
          <w:rPr>
            <w:noProof/>
            <w:webHidden/>
          </w:rPr>
          <w:tab/>
        </w:r>
        <w:r>
          <w:rPr>
            <w:noProof/>
            <w:webHidden/>
          </w:rPr>
          <w:fldChar w:fldCharType="begin"/>
        </w:r>
        <w:r>
          <w:rPr>
            <w:noProof/>
            <w:webHidden/>
          </w:rPr>
          <w:instrText xml:space="preserve"> PAGEREF _Toc169700491 \h </w:instrText>
        </w:r>
        <w:r>
          <w:rPr>
            <w:noProof/>
            <w:webHidden/>
          </w:rPr>
        </w:r>
        <w:r>
          <w:rPr>
            <w:noProof/>
            <w:webHidden/>
          </w:rPr>
          <w:fldChar w:fldCharType="separate"/>
        </w:r>
        <w:r>
          <w:rPr>
            <w:noProof/>
            <w:webHidden/>
          </w:rPr>
          <w:t>122</w:t>
        </w:r>
        <w:r>
          <w:rPr>
            <w:noProof/>
            <w:webHidden/>
          </w:rPr>
          <w:fldChar w:fldCharType="end"/>
        </w:r>
      </w:hyperlink>
    </w:p>
    <w:p w14:paraId="309969F9" w14:textId="0674413F"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563DD9DE" w14:textId="2116C908" w:rsidR="007E031C"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9700608" w:history="1">
        <w:r w:rsidR="007E031C" w:rsidRPr="004E5913">
          <w:rPr>
            <w:rStyle w:val="Hyperlink"/>
            <w:b/>
            <w:bCs/>
            <w:noProof/>
          </w:rPr>
          <w:t xml:space="preserve">Figure 1  </w:t>
        </w:r>
        <w:r w:rsidR="007E031C" w:rsidRPr="004E5913">
          <w:rPr>
            <w:rStyle w:val="Hyperlink"/>
            <w:i/>
            <w:noProof/>
          </w:rPr>
          <w:t>Smart City Digital Twin: Urban Planning and Green Spaces Integration</w:t>
        </w:r>
        <w:r w:rsidR="007E031C">
          <w:rPr>
            <w:noProof/>
            <w:webHidden/>
          </w:rPr>
          <w:tab/>
        </w:r>
        <w:r w:rsidR="007E031C">
          <w:rPr>
            <w:noProof/>
            <w:webHidden/>
          </w:rPr>
          <w:fldChar w:fldCharType="begin"/>
        </w:r>
        <w:r w:rsidR="007E031C">
          <w:rPr>
            <w:noProof/>
            <w:webHidden/>
          </w:rPr>
          <w:instrText xml:space="preserve"> PAGEREF _Toc169700608 \h </w:instrText>
        </w:r>
        <w:r w:rsidR="007E031C">
          <w:rPr>
            <w:noProof/>
            <w:webHidden/>
          </w:rPr>
        </w:r>
        <w:r w:rsidR="007E031C">
          <w:rPr>
            <w:noProof/>
            <w:webHidden/>
          </w:rPr>
          <w:fldChar w:fldCharType="separate"/>
        </w:r>
        <w:r w:rsidR="007E031C">
          <w:rPr>
            <w:noProof/>
            <w:webHidden/>
          </w:rPr>
          <w:t>2</w:t>
        </w:r>
        <w:r w:rsidR="007E031C">
          <w:rPr>
            <w:noProof/>
            <w:webHidden/>
          </w:rPr>
          <w:fldChar w:fldCharType="end"/>
        </w:r>
      </w:hyperlink>
    </w:p>
    <w:p w14:paraId="1DDC05FF" w14:textId="32C63A33"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09" w:history="1">
        <w:r w:rsidRPr="004E5913">
          <w:rPr>
            <w:rStyle w:val="Hyperlink"/>
            <w:b/>
            <w:bCs/>
            <w:noProof/>
          </w:rPr>
          <w:t xml:space="preserve">Figure 2  </w:t>
        </w:r>
        <w:r w:rsidRPr="004E5913">
          <w:rPr>
            <w:rStyle w:val="Hyperlink"/>
            <w:i/>
            <w:noProof/>
          </w:rPr>
          <w:t>Digital Twin Representation of Foliage - Example</w:t>
        </w:r>
        <w:r>
          <w:rPr>
            <w:noProof/>
            <w:webHidden/>
          </w:rPr>
          <w:tab/>
        </w:r>
        <w:r>
          <w:rPr>
            <w:noProof/>
            <w:webHidden/>
          </w:rPr>
          <w:fldChar w:fldCharType="begin"/>
        </w:r>
        <w:r>
          <w:rPr>
            <w:noProof/>
            <w:webHidden/>
          </w:rPr>
          <w:instrText xml:space="preserve"> PAGEREF _Toc169700609 \h </w:instrText>
        </w:r>
        <w:r>
          <w:rPr>
            <w:noProof/>
            <w:webHidden/>
          </w:rPr>
        </w:r>
        <w:r>
          <w:rPr>
            <w:noProof/>
            <w:webHidden/>
          </w:rPr>
          <w:fldChar w:fldCharType="separate"/>
        </w:r>
        <w:r>
          <w:rPr>
            <w:noProof/>
            <w:webHidden/>
          </w:rPr>
          <w:t>8</w:t>
        </w:r>
        <w:r>
          <w:rPr>
            <w:noProof/>
            <w:webHidden/>
          </w:rPr>
          <w:fldChar w:fldCharType="end"/>
        </w:r>
      </w:hyperlink>
    </w:p>
    <w:p w14:paraId="1CDED424" w14:textId="71F3D4EB"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0" w:history="1">
        <w:r w:rsidRPr="004E5913">
          <w:rPr>
            <w:rStyle w:val="Hyperlink"/>
            <w:b/>
            <w:bCs/>
            <w:noProof/>
          </w:rPr>
          <w:t xml:space="preserve">Figure 3  </w:t>
        </w:r>
        <w:r w:rsidRPr="004E5913">
          <w:rPr>
            <w:rStyle w:val="Hyperlink"/>
            <w:i/>
            <w:noProof/>
          </w:rPr>
          <w:t>Flowchart: Digital Twin Representation of Foliage (AI-Driven Foliage Detection Using Machine Learning and Computer Vision)</w:t>
        </w:r>
        <w:r>
          <w:rPr>
            <w:noProof/>
            <w:webHidden/>
          </w:rPr>
          <w:tab/>
        </w:r>
        <w:r>
          <w:rPr>
            <w:noProof/>
            <w:webHidden/>
          </w:rPr>
          <w:fldChar w:fldCharType="begin"/>
        </w:r>
        <w:r>
          <w:rPr>
            <w:noProof/>
            <w:webHidden/>
          </w:rPr>
          <w:instrText xml:space="preserve"> PAGEREF _Toc169700610 \h </w:instrText>
        </w:r>
        <w:r>
          <w:rPr>
            <w:noProof/>
            <w:webHidden/>
          </w:rPr>
        </w:r>
        <w:r>
          <w:rPr>
            <w:noProof/>
            <w:webHidden/>
          </w:rPr>
          <w:fldChar w:fldCharType="separate"/>
        </w:r>
        <w:r>
          <w:rPr>
            <w:noProof/>
            <w:webHidden/>
          </w:rPr>
          <w:t>9</w:t>
        </w:r>
        <w:r>
          <w:rPr>
            <w:noProof/>
            <w:webHidden/>
          </w:rPr>
          <w:fldChar w:fldCharType="end"/>
        </w:r>
      </w:hyperlink>
    </w:p>
    <w:p w14:paraId="2B7D2E04" w14:textId="08F0EFB2"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1" w:history="1">
        <w:r w:rsidRPr="004E5913">
          <w:rPr>
            <w:rStyle w:val="Hyperlink"/>
            <w:rFonts w:eastAsia="Times New Roman" w:cs="Times New Roman"/>
            <w:b/>
            <w:bCs/>
            <w:noProof/>
          </w:rPr>
          <w:t>Figure 4</w:t>
        </w:r>
        <w:r w:rsidRPr="004E5913">
          <w:rPr>
            <w:rStyle w:val="Hyperlink"/>
            <w:noProof/>
          </w:rPr>
          <w:t xml:space="preserve">  </w:t>
        </w:r>
        <w:r w:rsidRPr="004E5913">
          <w:rPr>
            <w:rStyle w:val="Hyperlink"/>
            <w:rFonts w:eastAsia="Times New Roman" w:cs="Times New Roman"/>
            <w:i/>
            <w:noProof/>
          </w:rPr>
          <w:t>Obstacles in 5G Millimeter-Wave Deployment</w:t>
        </w:r>
        <w:r>
          <w:rPr>
            <w:noProof/>
            <w:webHidden/>
          </w:rPr>
          <w:tab/>
        </w:r>
        <w:r>
          <w:rPr>
            <w:noProof/>
            <w:webHidden/>
          </w:rPr>
          <w:fldChar w:fldCharType="begin"/>
        </w:r>
        <w:r>
          <w:rPr>
            <w:noProof/>
            <w:webHidden/>
          </w:rPr>
          <w:instrText xml:space="preserve"> PAGEREF _Toc169700611 \h </w:instrText>
        </w:r>
        <w:r>
          <w:rPr>
            <w:noProof/>
            <w:webHidden/>
          </w:rPr>
        </w:r>
        <w:r>
          <w:rPr>
            <w:noProof/>
            <w:webHidden/>
          </w:rPr>
          <w:fldChar w:fldCharType="separate"/>
        </w:r>
        <w:r>
          <w:rPr>
            <w:noProof/>
            <w:webHidden/>
          </w:rPr>
          <w:t>27</w:t>
        </w:r>
        <w:r>
          <w:rPr>
            <w:noProof/>
            <w:webHidden/>
          </w:rPr>
          <w:fldChar w:fldCharType="end"/>
        </w:r>
      </w:hyperlink>
    </w:p>
    <w:p w14:paraId="7C5B071F" w14:textId="7CD23EC5"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2" w:history="1">
        <w:r w:rsidRPr="004E5913">
          <w:rPr>
            <w:rStyle w:val="Hyperlink"/>
            <w:rFonts w:eastAsia="Times New Roman" w:cs="Times New Roman"/>
            <w:b/>
            <w:bCs/>
            <w:noProof/>
          </w:rPr>
          <w:t>Figure 5</w:t>
        </w:r>
        <w:r w:rsidRPr="004E5913">
          <w:rPr>
            <w:rStyle w:val="Hyperlink"/>
            <w:noProof/>
          </w:rPr>
          <w:t xml:space="preserve">  </w:t>
        </w:r>
        <w:r w:rsidRPr="004E5913">
          <w:rPr>
            <w:rStyle w:val="Hyperlink"/>
            <w:rFonts w:eastAsia="Times New Roman" w:cs="Times New Roman"/>
            <w:i/>
            <w:noProof/>
          </w:rPr>
          <w:t>Vegetation Loss Simulation Results</w:t>
        </w:r>
        <w:r>
          <w:rPr>
            <w:noProof/>
            <w:webHidden/>
          </w:rPr>
          <w:tab/>
        </w:r>
        <w:r>
          <w:rPr>
            <w:noProof/>
            <w:webHidden/>
          </w:rPr>
          <w:fldChar w:fldCharType="begin"/>
        </w:r>
        <w:r>
          <w:rPr>
            <w:noProof/>
            <w:webHidden/>
          </w:rPr>
          <w:instrText xml:space="preserve"> PAGEREF _Toc169700612 \h </w:instrText>
        </w:r>
        <w:r>
          <w:rPr>
            <w:noProof/>
            <w:webHidden/>
          </w:rPr>
        </w:r>
        <w:r>
          <w:rPr>
            <w:noProof/>
            <w:webHidden/>
          </w:rPr>
          <w:fldChar w:fldCharType="separate"/>
        </w:r>
        <w:r>
          <w:rPr>
            <w:noProof/>
            <w:webHidden/>
          </w:rPr>
          <w:t>29</w:t>
        </w:r>
        <w:r>
          <w:rPr>
            <w:noProof/>
            <w:webHidden/>
          </w:rPr>
          <w:fldChar w:fldCharType="end"/>
        </w:r>
      </w:hyperlink>
    </w:p>
    <w:p w14:paraId="4B2D2EE4" w14:textId="51465FA0"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3" w:history="1">
        <w:r w:rsidRPr="004E5913">
          <w:rPr>
            <w:rStyle w:val="Hyperlink"/>
            <w:rFonts w:eastAsia="Times New Roman" w:cs="Times New Roman"/>
            <w:b/>
            <w:bCs/>
            <w:noProof/>
          </w:rPr>
          <w:t>Figure 6</w:t>
        </w:r>
        <w:r w:rsidRPr="004E5913">
          <w:rPr>
            <w:rStyle w:val="Hyperlink"/>
            <w:noProof/>
          </w:rPr>
          <w:t xml:space="preserve">  </w:t>
        </w:r>
        <w:r w:rsidRPr="004E5913">
          <w:rPr>
            <w:rStyle w:val="Hyperlink"/>
            <w:i/>
            <w:noProof/>
          </w:rPr>
          <w:t>Illustration of Collection of Data in Lidar and UAV</w:t>
        </w:r>
        <w:r>
          <w:rPr>
            <w:noProof/>
            <w:webHidden/>
          </w:rPr>
          <w:tab/>
        </w:r>
        <w:r>
          <w:rPr>
            <w:noProof/>
            <w:webHidden/>
          </w:rPr>
          <w:fldChar w:fldCharType="begin"/>
        </w:r>
        <w:r>
          <w:rPr>
            <w:noProof/>
            <w:webHidden/>
          </w:rPr>
          <w:instrText xml:space="preserve"> PAGEREF _Toc169700613 \h </w:instrText>
        </w:r>
        <w:r>
          <w:rPr>
            <w:noProof/>
            <w:webHidden/>
          </w:rPr>
        </w:r>
        <w:r>
          <w:rPr>
            <w:noProof/>
            <w:webHidden/>
          </w:rPr>
          <w:fldChar w:fldCharType="separate"/>
        </w:r>
        <w:r>
          <w:rPr>
            <w:noProof/>
            <w:webHidden/>
          </w:rPr>
          <w:t>30</w:t>
        </w:r>
        <w:r>
          <w:rPr>
            <w:noProof/>
            <w:webHidden/>
          </w:rPr>
          <w:fldChar w:fldCharType="end"/>
        </w:r>
      </w:hyperlink>
    </w:p>
    <w:p w14:paraId="1F6CB9C5" w14:textId="082D8F2A"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4" w:history="1">
        <w:r w:rsidRPr="004E5913">
          <w:rPr>
            <w:rStyle w:val="Hyperlink"/>
            <w:rFonts w:eastAsia="Times New Roman" w:cs="Times New Roman"/>
            <w:b/>
            <w:bCs/>
            <w:noProof/>
          </w:rPr>
          <w:t>Figure 7</w:t>
        </w:r>
        <w:r w:rsidRPr="004E5913">
          <w:rPr>
            <w:rStyle w:val="Hyperlink"/>
            <w:noProof/>
          </w:rPr>
          <w:t xml:space="preserve">  </w:t>
        </w:r>
        <w:r w:rsidRPr="004E5913">
          <w:rPr>
            <w:rStyle w:val="Hyperlink"/>
            <w:i/>
            <w:noProof/>
          </w:rPr>
          <w:t>Elements of the Digital Twin Ecosystem</w:t>
        </w:r>
        <w:r>
          <w:rPr>
            <w:noProof/>
            <w:webHidden/>
          </w:rPr>
          <w:tab/>
        </w:r>
        <w:r>
          <w:rPr>
            <w:noProof/>
            <w:webHidden/>
          </w:rPr>
          <w:fldChar w:fldCharType="begin"/>
        </w:r>
        <w:r>
          <w:rPr>
            <w:noProof/>
            <w:webHidden/>
          </w:rPr>
          <w:instrText xml:space="preserve"> PAGEREF _Toc169700614 \h </w:instrText>
        </w:r>
        <w:r>
          <w:rPr>
            <w:noProof/>
            <w:webHidden/>
          </w:rPr>
        </w:r>
        <w:r>
          <w:rPr>
            <w:noProof/>
            <w:webHidden/>
          </w:rPr>
          <w:fldChar w:fldCharType="separate"/>
        </w:r>
        <w:r>
          <w:rPr>
            <w:noProof/>
            <w:webHidden/>
          </w:rPr>
          <w:t>34</w:t>
        </w:r>
        <w:r>
          <w:rPr>
            <w:noProof/>
            <w:webHidden/>
          </w:rPr>
          <w:fldChar w:fldCharType="end"/>
        </w:r>
      </w:hyperlink>
    </w:p>
    <w:p w14:paraId="291F8559" w14:textId="63B75529" w:rsidR="007E031C" w:rsidRDefault="007E031C">
      <w:pPr>
        <w:pStyle w:val="TableofFigures"/>
        <w:tabs>
          <w:tab w:val="right" w:leader="dot" w:pos="9350"/>
        </w:tabs>
        <w:rPr>
          <w:rFonts w:asciiTheme="minorHAnsi" w:eastAsiaTheme="minorEastAsia" w:hAnsiTheme="minorHAnsi"/>
          <w:noProof/>
          <w:kern w:val="2"/>
          <w:szCs w:val="24"/>
          <w14:ligatures w14:val="standardContextual"/>
        </w:rPr>
      </w:pPr>
      <w:hyperlink w:anchor="_Toc169700615" w:history="1">
        <w:r w:rsidRPr="004E5913">
          <w:rPr>
            <w:rStyle w:val="Hyperlink"/>
            <w:rFonts w:eastAsia="Times New Roman" w:cs="Times New Roman"/>
            <w:b/>
            <w:bCs/>
            <w:noProof/>
          </w:rPr>
          <w:t>Figure 8</w:t>
        </w:r>
        <w:r w:rsidRPr="004E5913">
          <w:rPr>
            <w:rStyle w:val="Hyperlink"/>
            <w:noProof/>
          </w:rPr>
          <w:t xml:space="preserve">  </w:t>
        </w:r>
        <w:r w:rsidRPr="004E5913">
          <w:rPr>
            <w:rStyle w:val="Hyperlink"/>
            <w:i/>
            <w:noProof/>
          </w:rPr>
          <w:t>Some of the Key Ethical Considerations</w:t>
        </w:r>
        <w:r>
          <w:rPr>
            <w:noProof/>
            <w:webHidden/>
          </w:rPr>
          <w:tab/>
        </w:r>
        <w:r>
          <w:rPr>
            <w:noProof/>
            <w:webHidden/>
          </w:rPr>
          <w:fldChar w:fldCharType="begin"/>
        </w:r>
        <w:r>
          <w:rPr>
            <w:noProof/>
            <w:webHidden/>
          </w:rPr>
          <w:instrText xml:space="preserve"> PAGEREF _Toc169700615 \h </w:instrText>
        </w:r>
        <w:r>
          <w:rPr>
            <w:noProof/>
            <w:webHidden/>
          </w:rPr>
        </w:r>
        <w:r>
          <w:rPr>
            <w:noProof/>
            <w:webHidden/>
          </w:rPr>
          <w:fldChar w:fldCharType="separate"/>
        </w:r>
        <w:r>
          <w:rPr>
            <w:noProof/>
            <w:webHidden/>
          </w:rPr>
          <w:t>47</w:t>
        </w:r>
        <w:r>
          <w:rPr>
            <w:noProof/>
            <w:webHidden/>
          </w:rPr>
          <w:fldChar w:fldCharType="end"/>
        </w:r>
      </w:hyperlink>
    </w:p>
    <w:p w14:paraId="0F160F76" w14:textId="394B6573"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229316233"/>
      <w:bookmarkStart w:id="11" w:name="_Toc169700459"/>
      <w:bookmarkEnd w:id="6"/>
      <w:r>
        <w:lastRenderedPageBreak/>
        <w:t>Chapter 1: Introduction</w:t>
      </w:r>
      <w:bookmarkEnd w:id="7"/>
      <w:bookmarkEnd w:id="8"/>
      <w:bookmarkEnd w:id="9"/>
      <w:bookmarkEnd w:id="11"/>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0"/>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22DABA63" w14:textId="79E2A4CB" w:rsidR="00C61CD8" w:rsidRDefault="00C61CD8" w:rsidP="00C61CD8">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5"/>
      <w:commentRangeStart w:id="16"/>
      <w:r w:rsidRPr="2B27771B">
        <w:rPr>
          <w:color w:val="000000" w:themeColor="text1"/>
        </w:rPr>
        <w:t>5G</w:t>
      </w:r>
      <w:r w:rsidR="009608DB">
        <w:rPr>
          <w:color w:val="000000" w:themeColor="text1"/>
        </w:rPr>
        <w:t xml:space="preserve"> and 6G</w:t>
      </w:r>
      <w:r w:rsidRPr="2B27771B">
        <w:rPr>
          <w:color w:val="000000" w:themeColor="text1"/>
        </w:rPr>
        <w:t xml:space="preserve"> technology</w:t>
      </w:r>
      <w:commentRangeEnd w:id="15"/>
      <w:r>
        <w:rPr>
          <w:rStyle w:val="CommentReference"/>
        </w:rPr>
        <w:commentReference w:id="15"/>
      </w:r>
      <w:commentRangeEnd w:id="16"/>
      <w:r w:rsidR="009608DB">
        <w:rPr>
          <w:rStyle w:val="CommentReference"/>
          <w:rFonts w:eastAsia="Times New Roman" w:cs="Arial"/>
          <w:szCs w:val="20"/>
        </w:rPr>
        <w:commentReference w:id="16"/>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06D9DD37" w14:textId="7814C3CA" w:rsidR="001A1612" w:rsidRPr="00A96DC3" w:rsidRDefault="00175236" w:rsidP="00175236">
      <w:pPr>
        <w:pStyle w:val="Caption"/>
        <w:rPr>
          <w:b/>
          <w:bCs/>
        </w:rPr>
      </w:pPr>
      <w:bookmarkStart w:id="17" w:name="_Toc169700608"/>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CD2DAD">
        <w:rPr>
          <w:b/>
          <w:bCs/>
          <w:noProof/>
        </w:rPr>
        <w:t>1</w:t>
      </w:r>
      <w:r w:rsidRPr="00175236">
        <w:rPr>
          <w:b/>
          <w:bCs/>
        </w:rPr>
        <w:fldChar w:fldCharType="end"/>
      </w:r>
      <w:r w:rsidR="0010609C">
        <w:rPr>
          <w:b/>
          <w:bCs/>
        </w:rPr>
        <w:t xml:space="preserve"> </w:t>
      </w:r>
      <w:r w:rsidR="0010609C">
        <w:rPr>
          <w:b/>
          <w:bCs/>
        </w:rPr>
        <w:br/>
      </w:r>
      <w:r w:rsidRPr="00175236">
        <w:rPr>
          <w:i/>
          <w:iCs w:val="0"/>
        </w:rPr>
        <w:t>Smart City Digital Twin: Urban Planning and Green Spaces Integration</w:t>
      </w:r>
      <w:bookmarkEnd w:id="17"/>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8" w:name="_Toc464831634"/>
      <w:bookmarkStart w:id="19" w:name="_Toc465328379"/>
      <w:bookmarkStart w:id="20" w:name="_Toc169700460"/>
      <w:bookmarkEnd w:id="12"/>
      <w:bookmarkEnd w:id="13"/>
      <w:r>
        <w:lastRenderedPageBreak/>
        <w:t xml:space="preserve">Statement of the </w:t>
      </w:r>
      <w:r w:rsidRPr="006839A7">
        <w:t>Problem</w:t>
      </w:r>
      <w:bookmarkEnd w:id="14"/>
      <w:bookmarkEnd w:id="18"/>
      <w:bookmarkEnd w:id="19"/>
      <w:bookmarkEnd w:id="20"/>
    </w:p>
    <w:p w14:paraId="3D80677D" w14:textId="77777777" w:rsidR="00C61CD8" w:rsidRDefault="00C61CD8" w:rsidP="00C61CD8">
      <w:pPr>
        <w:spacing w:line="480" w:lineRule="auto"/>
        <w:ind w:firstLine="720"/>
        <w:rPr>
          <w:color w:val="000000"/>
        </w:rPr>
      </w:pPr>
      <w:bookmarkStart w:id="21" w:name="_Toc464831635"/>
      <w:bookmarkStart w:id="22"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3" w:name="_Toc169700461"/>
      <w:r>
        <w:t>Purpose of the Study</w:t>
      </w:r>
      <w:bookmarkEnd w:id="21"/>
      <w:bookmarkEnd w:id="22"/>
      <w:bookmarkEnd w:id="23"/>
    </w:p>
    <w:p w14:paraId="1A7EEFD9" w14:textId="60AE689D" w:rsidR="00C61CD8" w:rsidRDefault="00C61CD8" w:rsidP="00C61CD8">
      <w:pPr>
        <w:spacing w:line="480" w:lineRule="auto"/>
        <w:ind w:firstLine="720"/>
        <w:rPr>
          <w:color w:val="000000"/>
        </w:rPr>
      </w:pPr>
      <w:commentRangeStart w:id="24"/>
      <w:commentRangeStart w:id="25"/>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4"/>
      <w:r>
        <w:rPr>
          <w:rStyle w:val="CommentReference"/>
        </w:rPr>
        <w:commentReference w:id="24"/>
      </w:r>
      <w:commentRangeEnd w:id="25"/>
      <w:r w:rsidR="009608DB">
        <w:rPr>
          <w:rStyle w:val="CommentReference"/>
          <w:rFonts w:eastAsia="Times New Roman" w:cs="Arial"/>
          <w:szCs w:val="20"/>
        </w:rPr>
        <w:commentReference w:id="25"/>
      </w:r>
      <w:r w:rsidRPr="2B27771B">
        <w:rPr>
          <w:color w:val="000000" w:themeColor="text1"/>
        </w:rPr>
        <w:t xml:space="preserve"> </w:t>
      </w:r>
      <w:r w:rsidR="009608DB">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12C41D12" w14:textId="77777777" w:rsidR="00C61CD8" w:rsidRDefault="00C61CD8" w:rsidP="00C61CD8">
      <w:pPr>
        <w:spacing w:line="480" w:lineRule="auto"/>
        <w:ind w:firstLine="720"/>
        <w:rPr>
          <w:color w:val="000000"/>
        </w:rPr>
      </w:pPr>
      <w:proofErr w:type="gramStart"/>
      <w:r>
        <w:t>In order to</w:t>
      </w:r>
      <w:proofErr w:type="gramEnd"/>
      <w:r>
        <w:t xml:space="preserve"> accomplish this, a machine learning model based on computer vision will be used, which will be </w:t>
      </w:r>
      <w:commentRangeStart w:id="26"/>
      <w:commentRangeStart w:id="27"/>
      <w:r>
        <w:t>meticulously</w:t>
      </w:r>
      <w:commentRangeEnd w:id="26"/>
      <w:r>
        <w:rPr>
          <w:rStyle w:val="CommentReference"/>
        </w:rPr>
        <w:commentReference w:id="26"/>
      </w:r>
      <w:commentRangeEnd w:id="27"/>
      <w:r w:rsidR="000D55FA">
        <w:rPr>
          <w:rStyle w:val="CommentReference"/>
          <w:rFonts w:eastAsia="Times New Roman" w:cs="Arial"/>
          <w:szCs w:val="20"/>
        </w:rPr>
        <w:commentReference w:id="27"/>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8" w:name="_Toc464831636"/>
      <w:bookmarkStart w:id="29" w:name="_Toc465328381"/>
      <w:bookmarkStart w:id="30" w:name="_Toc169700462"/>
      <w:r>
        <w:t xml:space="preserve">Introduction to </w:t>
      </w:r>
      <w:r w:rsidR="00887A22">
        <w:t>Theoretical or Conceptual Framework</w:t>
      </w:r>
      <w:bookmarkEnd w:id="30"/>
      <w:r w:rsidR="00887A22">
        <w:t xml:space="preserve"> </w:t>
      </w:r>
      <w:bookmarkEnd w:id="28"/>
      <w:bookmarkEnd w:id="29"/>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31" w:name="_Toc169700463"/>
      <w:r>
        <w:lastRenderedPageBreak/>
        <w:t xml:space="preserve">Introduction to Research Methodology and </w:t>
      </w:r>
      <w:r w:rsidR="004E3685">
        <w:t xml:space="preserve">Design </w:t>
      </w:r>
      <w:r w:rsidR="004E3685" w:rsidRPr="00EE0AB3">
        <w:t>(</w:t>
      </w:r>
      <w:r w:rsidR="00EE0AB3" w:rsidRPr="00EE0AB3">
        <w:t>Nature of the Study)</w:t>
      </w:r>
      <w:bookmarkEnd w:id="31"/>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58E68B45" w14:textId="3A542FCC" w:rsidR="00B96CDA" w:rsidRPr="00A96DC3" w:rsidRDefault="0009591E" w:rsidP="00A96DC3">
      <w:pPr>
        <w:pStyle w:val="Caption"/>
        <w:rPr>
          <w:b/>
          <w:bCs/>
        </w:rPr>
      </w:pPr>
      <w:bookmarkStart w:id="32" w:name="_Toc169700609"/>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CD2DAD">
        <w:rPr>
          <w:b/>
          <w:bCs/>
          <w:noProof/>
        </w:rPr>
        <w:t>2</w:t>
      </w:r>
      <w:r w:rsidRPr="0009591E">
        <w:rPr>
          <w:b/>
          <w:bCs/>
        </w:rPr>
        <w:fldChar w:fldCharType="end"/>
      </w:r>
      <w:r w:rsidR="0010609C">
        <w:rPr>
          <w:b/>
          <w:bCs/>
        </w:rPr>
        <w:t xml:space="preserve"> </w:t>
      </w:r>
      <w:r w:rsidR="0010609C">
        <w:rPr>
          <w:b/>
          <w:bCs/>
        </w:rPr>
        <w:br/>
      </w:r>
      <w:r w:rsidR="00B96CDA" w:rsidRPr="00A96DC3">
        <w:rPr>
          <w:i/>
          <w:iCs w:val="0"/>
          <w:color w:val="000000"/>
        </w:rPr>
        <w:t>Digital Twin Representation of Foliage - Example</w:t>
      </w:r>
      <w:bookmarkEnd w:id="32"/>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2A59F63B" w14:textId="3247896A" w:rsidR="00B96CDA" w:rsidRPr="00CD2DAD" w:rsidRDefault="00A96DC3" w:rsidP="00A96DC3">
      <w:pPr>
        <w:pStyle w:val="Caption"/>
        <w:rPr>
          <w:b/>
          <w:bCs/>
        </w:rPr>
      </w:pPr>
      <w:bookmarkStart w:id="33" w:name="_Toc169700610"/>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CD2DAD">
        <w:rPr>
          <w:b/>
          <w:bCs/>
          <w:noProof/>
        </w:rPr>
        <w:t>3</w:t>
      </w:r>
      <w:r w:rsidRPr="00A96DC3">
        <w:rPr>
          <w:b/>
          <w:bCs/>
        </w:rPr>
        <w:fldChar w:fldCharType="end"/>
      </w:r>
      <w:r w:rsidR="0010609C">
        <w:rPr>
          <w:b/>
          <w:bCs/>
        </w:rPr>
        <w:t xml:space="preserve"> </w:t>
      </w:r>
      <w:r w:rsidR="0010609C">
        <w:rPr>
          <w:b/>
          <w:bCs/>
        </w:rPr>
        <w:br/>
      </w:r>
      <w:r w:rsidR="00B96CDA" w:rsidRPr="00A96DC3">
        <w:rPr>
          <w:i/>
          <w:iCs w:val="0"/>
          <w:color w:val="000000" w:themeColor="text1"/>
        </w:rPr>
        <w:t>Flowchart: Digital Twin Representation of Foliage (AI-Driven Foliage Detection Using Machine Learning and Computer Vision)</w:t>
      </w:r>
      <w:bookmarkEnd w:id="33"/>
    </w:p>
    <w:p w14:paraId="5CE54FA4" w14:textId="7B5632AC" w:rsidR="00450F7F" w:rsidRDefault="00E34CD8" w:rsidP="00450F7F">
      <w:pPr>
        <w:pStyle w:val="NormalWeb"/>
      </w:pPr>
      <w:r>
        <w:rPr>
          <w:noProof/>
        </w:rPr>
        <mc:AlternateContent>
          <mc:Choice Requires="wpg">
            <w:drawing>
              <wp:anchor distT="0" distB="0" distL="114300" distR="114300" simplePos="0" relativeHeight="251652096" behindDoc="0" locked="0" layoutInCell="1" allowOverlap="1" wp14:anchorId="7034A64D" wp14:editId="2B90AD11">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5209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34" w:name="_Toc229316235"/>
      <w:bookmarkStart w:id="35" w:name="_Toc464831637"/>
      <w:bookmarkStart w:id="36" w:name="_Toc465328382"/>
      <w:bookmarkStart w:id="37" w:name="_Toc169700464"/>
      <w:r w:rsidRPr="00887A22">
        <w:t>Research Questions</w:t>
      </w:r>
      <w:bookmarkEnd w:id="34"/>
      <w:bookmarkEnd w:id="35"/>
      <w:bookmarkEnd w:id="36"/>
      <w:bookmarkEnd w:id="37"/>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8"/>
      <w:commentRangeStart w:id="39"/>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0"/>
      <w:commentRangeStart w:id="41"/>
      <w:r>
        <w:t>60%</w:t>
      </w:r>
      <w:commentRangeEnd w:id="40"/>
      <w:r>
        <w:rPr>
          <w:rStyle w:val="CommentReference"/>
        </w:rPr>
        <w:commentReference w:id="40"/>
      </w:r>
      <w:commentRangeEnd w:id="41"/>
      <w:r w:rsidR="008A5CC8">
        <w:rPr>
          <w:rStyle w:val="CommentReference"/>
          <w:rFonts w:eastAsia="Times New Roman" w:cs="Arial"/>
          <w:szCs w:val="20"/>
        </w:rPr>
        <w:commentReference w:id="41"/>
      </w:r>
      <w:r>
        <w:t xml:space="preserve"> with LiDAR as the ground truth, effectively capture the spatial distribution and characteristics of foliage in natural environments</w:t>
      </w:r>
      <w:r w:rsidR="00F10F23">
        <w:t>?</w:t>
      </w:r>
      <w:commentRangeEnd w:id="38"/>
      <w:r>
        <w:rPr>
          <w:rStyle w:val="CommentReference"/>
        </w:rPr>
        <w:commentReference w:id="38"/>
      </w:r>
      <w:commentRangeEnd w:id="39"/>
      <w:r>
        <w:rPr>
          <w:rStyle w:val="CommentReference"/>
        </w:rPr>
        <w:commentReference w:id="39"/>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42"/>
      <w:commentRangeStart w:id="43"/>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42"/>
      <w:r w:rsidR="005E72EC">
        <w:rPr>
          <w:rStyle w:val="CommentReference"/>
          <w:rFonts w:eastAsia="Times New Roman" w:cs="Arial"/>
          <w:szCs w:val="20"/>
        </w:rPr>
        <w:commentReference w:id="42"/>
      </w:r>
      <w:commentRangeEnd w:id="43"/>
      <w:r w:rsidR="00C61CD8">
        <w:rPr>
          <w:rStyle w:val="CommentReference"/>
          <w:rFonts w:eastAsia="Times New Roman" w:cs="Arial"/>
          <w:szCs w:val="20"/>
        </w:rPr>
        <w:commentReference w:id="43"/>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44"/>
      <w:commentRangeStart w:id="45"/>
      <w:r w:rsidRPr="00C565E9">
        <w:t>What is the accuracy and performance of Digital Twin models concerning the area of foliage represented, as measured by Mean Intersection over Union (MIoU), compared to traditional LiDAR and UAV datasets</w:t>
      </w:r>
      <w:r w:rsidR="00F10F23">
        <w:t>?</w:t>
      </w:r>
      <w:commentRangeEnd w:id="44"/>
      <w:r w:rsidR="005E72EC" w:rsidRPr="00874F06">
        <w:commentReference w:id="44"/>
      </w:r>
      <w:commentRangeEnd w:id="45"/>
      <w:r>
        <w:rPr>
          <w:rStyle w:val="CommentReference"/>
          <w:rFonts w:eastAsia="Times New Roman" w:cs="Arial"/>
          <w:szCs w:val="20"/>
        </w:rPr>
        <w:commentReference w:id="45"/>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46" w:name="_Toc169700465"/>
      <w:r w:rsidRPr="00887A22">
        <w:t>Hypotheses</w:t>
      </w:r>
      <w:bookmarkEnd w:id="46"/>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47"/>
      <w:commentRangeStart w:id="48"/>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47"/>
      <w:r w:rsidR="005E72EC">
        <w:rPr>
          <w:rStyle w:val="CommentReference"/>
          <w:rFonts w:eastAsia="Times New Roman" w:cs="Arial"/>
          <w:szCs w:val="20"/>
        </w:rPr>
        <w:commentReference w:id="47"/>
      </w:r>
      <w:commentRangeEnd w:id="48"/>
      <w:r w:rsidR="00C61CD8">
        <w:rPr>
          <w:rStyle w:val="CommentReference"/>
          <w:rFonts w:eastAsia="Times New Roman" w:cs="Arial"/>
          <w:szCs w:val="20"/>
        </w:rPr>
        <w:commentReference w:id="48"/>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9"/>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9"/>
      <w:r w:rsidR="005E72EC" w:rsidRPr="008379E0">
        <w:rPr>
          <w:rFonts w:cs="Times New Roman"/>
          <w:szCs w:val="24"/>
        </w:rPr>
        <w:commentReference w:id="49"/>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50" w:name="_Toc251423637"/>
      <w:bookmarkStart w:id="51" w:name="_Toc464831646"/>
      <w:bookmarkStart w:id="52" w:name="_Toc465328385"/>
      <w:bookmarkStart w:id="53" w:name="_Toc169700466"/>
      <w:r w:rsidRPr="00887A22">
        <w:t>Significance of the Study</w:t>
      </w:r>
      <w:bookmarkEnd w:id="50"/>
      <w:bookmarkEnd w:id="51"/>
      <w:bookmarkEnd w:id="52"/>
      <w:bookmarkEnd w:id="53"/>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40277C0B" w:rsidR="00480EED" w:rsidRDefault="00E55CBB" w:rsidP="00480EED">
      <w:pPr>
        <w:spacing w:line="480" w:lineRule="auto"/>
        <w:ind w:firstLine="720"/>
        <w:rPr>
          <w:color w:val="000000"/>
        </w:rPr>
      </w:pPr>
      <w:r>
        <w:rPr>
          <w:color w:val="000000"/>
        </w:rPr>
        <w:t>The</w:t>
      </w:r>
      <w:r w:rsidR="00480EED">
        <w:rPr>
          <w:color w:val="000000"/>
        </w:rPr>
        <w:t xml:space="preserve"> </w:t>
      </w:r>
      <w:commentRangeStart w:id="54"/>
      <w:commentRangeStart w:id="55"/>
      <w:r>
        <w:rPr>
          <w:color w:val="000000"/>
        </w:rPr>
        <w:t>purpose of this study</w:t>
      </w:r>
      <w:commentRangeEnd w:id="54"/>
      <w:r w:rsidR="005E72EC">
        <w:rPr>
          <w:rStyle w:val="CommentReference"/>
          <w:rFonts w:eastAsia="Times New Roman" w:cs="Arial"/>
          <w:szCs w:val="20"/>
        </w:rPr>
        <w:commentReference w:id="54"/>
      </w:r>
      <w:commentRangeEnd w:id="55"/>
      <w:r>
        <w:rPr>
          <w:rStyle w:val="CommentReference"/>
          <w:rFonts w:eastAsia="Times New Roman" w:cs="Arial"/>
          <w:szCs w:val="20"/>
        </w:rPr>
        <w:commentReference w:id="55"/>
      </w:r>
      <w:r>
        <w:t xml:space="preserve"> is to provide a data-driven framework that can be used to improve the accuracy of predicting signal interference caused by foliage</w:t>
      </w:r>
      <w:r>
        <w:rPr>
          <w:color w:val="000000"/>
        </w:rPr>
        <w:t xml:space="preserve"> </w:t>
      </w:r>
      <w:r w:rsidR="00977088">
        <w:rPr>
          <w:color w:val="000000"/>
        </w:rPr>
        <w:t xml:space="preserve">and there by identifying the suitable locations for mmW node placements which provides increased network coverage and user data connectivity </w:t>
      </w:r>
      <w:r>
        <w:rPr>
          <w:color w:val="000000"/>
        </w:rPr>
        <w:t>(</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56"/>
      <w:commentRangeStart w:id="57"/>
      <w:proofErr w:type="gramStart"/>
      <w:r>
        <w:rPr>
          <w:color w:val="000000"/>
        </w:rPr>
        <w:t>A number of</w:t>
      </w:r>
      <w:commentRangeEnd w:id="56"/>
      <w:proofErr w:type="gramEnd"/>
      <w:r w:rsidR="005E72EC">
        <w:rPr>
          <w:rStyle w:val="CommentReference"/>
          <w:rFonts w:eastAsia="Times New Roman" w:cs="Arial"/>
          <w:szCs w:val="20"/>
        </w:rPr>
        <w:commentReference w:id="56"/>
      </w:r>
      <w:commentRangeEnd w:id="57"/>
      <w:r>
        <w:rPr>
          <w:rStyle w:val="CommentReference"/>
          <w:rFonts w:eastAsia="Times New Roman" w:cs="Arial"/>
          <w:szCs w:val="20"/>
        </w:rPr>
        <w:commentReference w:id="57"/>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8" w:name="_Toc229316236"/>
      <w:bookmarkStart w:id="59" w:name="_Toc464831647"/>
      <w:bookmarkStart w:id="60" w:name="_Toc465328386"/>
      <w:bookmarkStart w:id="61" w:name="_Toc169700467"/>
      <w:r w:rsidRPr="00887A22">
        <w:t>Definitions of Key Terms</w:t>
      </w:r>
      <w:bookmarkEnd w:id="58"/>
      <w:bookmarkEnd w:id="59"/>
      <w:bookmarkEnd w:id="60"/>
      <w:bookmarkEnd w:id="61"/>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14EB921A" w:rsidR="00C63B02" w:rsidRDefault="00175236" w:rsidP="00C63B0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w:t>
      </w:r>
      <w:r w:rsidR="005E4775">
        <w:rPr>
          <w:color w:val="000000"/>
        </w:rPr>
        <w:t>, integrating IoT, AI, and real-time data to enable dynamic analysis and predictive modeling</w:t>
      </w:r>
      <w:r>
        <w:rPr>
          <w:color w:val="000000"/>
        </w:rPr>
        <w:t xml:space="preserve">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2EF10D9A" w14:textId="475A12F7" w:rsidR="005E4775" w:rsidRPr="005E4775" w:rsidRDefault="005E4775" w:rsidP="005E4775">
      <w:pPr>
        <w:pStyle w:val="Heading3"/>
        <w:rPr>
          <w:rFonts w:eastAsia="Times New Roman"/>
        </w:rPr>
      </w:pPr>
      <w:r w:rsidRPr="005E4775">
        <w:rPr>
          <w:rFonts w:eastAsia="Times New Roman"/>
        </w:rPr>
        <w:t>Foliage Representation</w:t>
      </w:r>
    </w:p>
    <w:p w14:paraId="3BB63801" w14:textId="7A58DFBF" w:rsidR="00995862" w:rsidRDefault="005E4775" w:rsidP="00995862">
      <w:pPr>
        <w:suppressAutoHyphens/>
        <w:spacing w:after="0" w:line="480" w:lineRule="auto"/>
        <w:ind w:firstLine="720"/>
        <w:contextualSpacing/>
        <w:rPr>
          <w:color w:val="000000"/>
        </w:rPr>
      </w:pPr>
      <w:r>
        <w:rPr>
          <w:color w:val="000000"/>
        </w:rPr>
        <w:t>In the context of the current study, foliage representation focuses on the accurate digital depiction of vegetative elements and their impact on wireless signal.</w:t>
      </w:r>
      <w:r w:rsidR="00995862">
        <w:rPr>
          <w:color w:val="000000"/>
        </w:rPr>
        <w:t xml:space="preserve"> It is a </w:t>
      </w:r>
      <w:r w:rsidR="00995862"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sidR="00995862">
        <w:rPr>
          <w:color w:val="000000"/>
        </w:rPr>
        <w:t>S</w:t>
      </w:r>
      <w:r w:rsidR="00995862" w:rsidRPr="00995862">
        <w:rPr>
          <w:color w:val="000000"/>
        </w:rPr>
        <w:t>easonal variations in foliage attenuation to understand how environmental changes impact path loss through vegetation</w:t>
      </w:r>
      <w:r w:rsidR="00995862">
        <w:rPr>
          <w:color w:val="000000"/>
        </w:rPr>
        <w:t xml:space="preserve"> (</w:t>
      </w:r>
      <w:r w:rsidR="00995862">
        <w:rPr>
          <w:rStyle w:val="Contrib"/>
          <w:color w:val="000000"/>
        </w:rPr>
        <w:t>Ko</w:t>
      </w:r>
      <w:r w:rsidR="00995862">
        <w:rPr>
          <w:rStyle w:val="citation"/>
          <w:color w:val="000000"/>
        </w:rPr>
        <w:t xml:space="preserve"> et al.</w:t>
      </w:r>
      <w:r w:rsidR="00995862">
        <w:rPr>
          <w:color w:val="000000"/>
        </w:rPr>
        <w:t xml:space="preserve">, </w:t>
      </w:r>
      <w:r w:rsidR="00995862">
        <w:rPr>
          <w:rStyle w:val="citation"/>
          <w:color w:val="000000"/>
        </w:rPr>
        <w:t>2020)</w:t>
      </w:r>
      <w:r w:rsidR="00995862" w:rsidRPr="00995862">
        <w:rPr>
          <w:color w:val="000000"/>
        </w:rPr>
        <w:t>.</w:t>
      </w:r>
    </w:p>
    <w:p w14:paraId="6EFD7431" w14:textId="541D4D52" w:rsidR="00311885" w:rsidRPr="00A92E35" w:rsidRDefault="00311885" w:rsidP="00A92E35">
      <w:pPr>
        <w:pStyle w:val="Heading3"/>
        <w:rPr>
          <w:rFonts w:eastAsia="Times New Roman"/>
        </w:rPr>
      </w:pPr>
      <w:r w:rsidRPr="00A92E35">
        <w:rPr>
          <w:rFonts w:eastAsia="Times New Roman"/>
        </w:rPr>
        <w:t>Path loss</w:t>
      </w:r>
    </w:p>
    <w:p w14:paraId="5249D082" w14:textId="7ED128AB" w:rsidR="00311885" w:rsidRPr="00887A22" w:rsidRDefault="00A92E35" w:rsidP="00C63B0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w:t>
      </w:r>
      <w:r w:rsidR="00311885">
        <w:rPr>
          <w:color w:val="0D0D0D"/>
          <w:shd w:val="clear" w:color="auto" w:fill="FFFFFF"/>
        </w:rPr>
        <w:t>and interacts with natural obstacles like foliage</w:t>
      </w:r>
      <w:r>
        <w:rPr>
          <w:color w:val="0D0D0D"/>
          <w:shd w:val="clear" w:color="auto" w:fill="FFFFFF"/>
        </w:rPr>
        <w:t xml:space="preserv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00311885">
        <w:rPr>
          <w:color w:val="0D0D0D"/>
          <w:shd w:val="clear" w:color="auto" w:fill="FFFFFF"/>
        </w:rPr>
        <w:t>.</w:t>
      </w:r>
    </w:p>
    <w:p w14:paraId="09CF744A" w14:textId="16D527CC" w:rsidR="00C63B02" w:rsidRPr="00C63B02" w:rsidRDefault="00C63B02" w:rsidP="00C63B02">
      <w:pPr>
        <w:pStyle w:val="Heading3"/>
        <w:rPr>
          <w:rFonts w:eastAsia="Times New Roman"/>
        </w:rPr>
      </w:pPr>
      <w:r w:rsidRPr="00C63B02">
        <w:rPr>
          <w:rFonts w:eastAsia="Times New Roman"/>
        </w:rPr>
        <w:lastRenderedPageBreak/>
        <w:t>Geospatial Data</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62"/>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62"/>
      <w:r w:rsidR="005E72EC">
        <w:rPr>
          <w:rStyle w:val="CommentReference"/>
          <w:rFonts w:cs="Arial"/>
          <w:szCs w:val="20"/>
        </w:rPr>
        <w:commentReference w:id="62"/>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63" w:author="Irene Tsapara" w:date="2024-03-23T10:58:00Z">
            <w:rPr>
              <w:rFonts w:eastAsia="Times New Roman"/>
            </w:rPr>
          </w:rPrChange>
        </w:rPr>
      </w:pPr>
      <w:r w:rsidRPr="005E72EC">
        <w:rPr>
          <w:rFonts w:eastAsia="Times New Roman"/>
          <w:strike/>
          <w:rPrChange w:id="64"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65" w:author="Irene Tsapara" w:date="2024-03-23T10:58:00Z">
            <w:rPr>
              <w:color w:val="000000"/>
            </w:rPr>
          </w:rPrChange>
        </w:rPr>
      </w:pPr>
      <w:r w:rsidRPr="005E72EC">
        <w:rPr>
          <w:strike/>
          <w:color w:val="000000"/>
          <w:rPrChange w:id="66" w:author="Irene Tsapara" w:date="2024-03-23T10:58:00Z">
            <w:rPr>
              <w:color w:val="000000"/>
            </w:rPr>
          </w:rPrChange>
        </w:rPr>
        <w:t>A computational system</w:t>
      </w:r>
      <w:r w:rsidR="00A443C7" w:rsidRPr="005E72EC">
        <w:rPr>
          <w:strike/>
          <w:color w:val="000000"/>
          <w:rPrChange w:id="67" w:author="Irene Tsapara" w:date="2024-03-23T10:58:00Z">
            <w:rPr>
              <w:color w:val="000000"/>
            </w:rPr>
          </w:rPrChange>
        </w:rPr>
        <w:t xml:space="preserve"> is</w:t>
      </w:r>
      <w:r w:rsidRPr="005E72EC">
        <w:rPr>
          <w:strike/>
          <w:color w:val="000000"/>
          <w:rPrChange w:id="68"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9" w:author="Irene Tsapara" w:date="2024-03-23T10:58:00Z">
            <w:rPr>
              <w:rStyle w:val="Contrib"/>
              <w:color w:val="000000"/>
            </w:rPr>
          </w:rPrChange>
        </w:rPr>
        <w:t>Hayat Suhendar</w:t>
      </w:r>
      <w:r w:rsidRPr="005E72EC">
        <w:rPr>
          <w:rStyle w:val="citation"/>
          <w:strike/>
          <w:color w:val="000000"/>
          <w:rPrChange w:id="70" w:author="Irene Tsapara" w:date="2024-03-23T10:58:00Z">
            <w:rPr>
              <w:rStyle w:val="citation"/>
              <w:color w:val="000000"/>
            </w:rPr>
          </w:rPrChange>
        </w:rPr>
        <w:t xml:space="preserve"> &amp; </w:t>
      </w:r>
      <w:r w:rsidRPr="005E72EC">
        <w:rPr>
          <w:rStyle w:val="Contrib"/>
          <w:strike/>
          <w:color w:val="000000"/>
          <w:rPrChange w:id="71" w:author="Irene Tsapara" w:date="2024-03-23T10:58:00Z">
            <w:rPr>
              <w:rStyle w:val="Contrib"/>
              <w:color w:val="000000"/>
            </w:rPr>
          </w:rPrChange>
        </w:rPr>
        <w:t>Widyani</w:t>
      </w:r>
      <w:r w:rsidRPr="005E72EC">
        <w:rPr>
          <w:strike/>
          <w:color w:val="000000"/>
          <w:rPrChange w:id="72" w:author="Irene Tsapara" w:date="2024-03-23T10:58:00Z">
            <w:rPr>
              <w:color w:val="000000"/>
            </w:rPr>
          </w:rPrChange>
        </w:rPr>
        <w:t xml:space="preserve">, </w:t>
      </w:r>
      <w:r w:rsidRPr="005E72EC">
        <w:rPr>
          <w:rStyle w:val="citation"/>
          <w:strike/>
          <w:color w:val="000000"/>
          <w:rPrChange w:id="73" w:author="Irene Tsapara" w:date="2024-03-23T10:58:00Z">
            <w:rPr>
              <w:rStyle w:val="citation"/>
              <w:color w:val="000000"/>
            </w:rPr>
          </w:rPrChange>
        </w:rPr>
        <w:t>2023</w:t>
      </w:r>
      <w:r w:rsidRPr="005E72EC">
        <w:rPr>
          <w:strike/>
          <w:color w:val="000000"/>
          <w:rPrChange w:id="74" w:author="Irene Tsapara" w:date="2024-03-23T10:58:00Z">
            <w:rPr>
              <w:color w:val="000000"/>
            </w:rPr>
          </w:rPrChange>
        </w:rPr>
        <w:t xml:space="preserve">; </w:t>
      </w:r>
      <w:r w:rsidRPr="005E72EC">
        <w:rPr>
          <w:rStyle w:val="Contrib"/>
          <w:strike/>
          <w:color w:val="000000"/>
          <w:rPrChange w:id="75" w:author="Irene Tsapara" w:date="2024-03-23T10:58:00Z">
            <w:rPr>
              <w:rStyle w:val="Contrib"/>
              <w:color w:val="000000"/>
            </w:rPr>
          </w:rPrChange>
        </w:rPr>
        <w:t>Kapteyn</w:t>
      </w:r>
      <w:r w:rsidRPr="005E72EC">
        <w:rPr>
          <w:rStyle w:val="citation"/>
          <w:strike/>
          <w:color w:val="000000"/>
          <w:rPrChange w:id="76" w:author="Irene Tsapara" w:date="2024-03-23T10:58:00Z">
            <w:rPr>
              <w:rStyle w:val="citation"/>
              <w:color w:val="000000"/>
            </w:rPr>
          </w:rPrChange>
        </w:rPr>
        <w:t xml:space="preserve"> &amp; </w:t>
      </w:r>
      <w:r w:rsidRPr="005E72EC">
        <w:rPr>
          <w:rStyle w:val="Contrib"/>
          <w:strike/>
          <w:color w:val="000000"/>
          <w:rPrChange w:id="77" w:author="Irene Tsapara" w:date="2024-03-23T10:58:00Z">
            <w:rPr>
              <w:rStyle w:val="Contrib"/>
              <w:color w:val="000000"/>
            </w:rPr>
          </w:rPrChange>
        </w:rPr>
        <w:t>Willcox</w:t>
      </w:r>
      <w:r w:rsidRPr="005E72EC">
        <w:rPr>
          <w:strike/>
          <w:color w:val="000000"/>
          <w:rPrChange w:id="78" w:author="Irene Tsapara" w:date="2024-03-23T10:58:00Z">
            <w:rPr>
              <w:color w:val="000000"/>
            </w:rPr>
          </w:rPrChange>
        </w:rPr>
        <w:t xml:space="preserve">, </w:t>
      </w:r>
      <w:r w:rsidRPr="005E72EC">
        <w:rPr>
          <w:rStyle w:val="citation"/>
          <w:strike/>
          <w:color w:val="000000"/>
          <w:rPrChange w:id="79" w:author="Irene Tsapara" w:date="2024-03-23T10:58:00Z">
            <w:rPr>
              <w:rStyle w:val="citation"/>
              <w:color w:val="000000"/>
            </w:rPr>
          </w:rPrChange>
        </w:rPr>
        <w:t>2020</w:t>
      </w:r>
      <w:r w:rsidRPr="005E72EC">
        <w:rPr>
          <w:strike/>
          <w:color w:val="000000"/>
          <w:rPrChange w:id="80"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81" w:author="Irene Tsapara" w:date="2024-03-23T10:59:00Z">
            <w:rPr>
              <w:rFonts w:eastAsia="Times New Roman"/>
            </w:rPr>
          </w:rPrChange>
        </w:rPr>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90" w:author="Irene Tsapara" w:date="2024-03-23T10:59:00Z">
            <w:rPr>
              <w:rFonts w:eastAsia="Times New Roman"/>
            </w:rPr>
          </w:rPrChange>
        </w:rPr>
      </w:pPr>
      <w:r w:rsidRPr="005E72EC">
        <w:rPr>
          <w:rFonts w:eastAsia="Times New Roman"/>
          <w:strike/>
          <w:rPrChange w:id="91"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92" w:author="Irene Tsapara" w:date="2024-03-23T10:59:00Z">
            <w:rPr>
              <w:color w:val="000000"/>
            </w:rPr>
          </w:rPrChange>
        </w:rPr>
      </w:pPr>
      <w:r w:rsidRPr="005E72EC">
        <w:rPr>
          <w:strike/>
          <w:color w:val="000000"/>
          <w:rPrChange w:id="93"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Hematang</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Suhaizad</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94" w:author="Irene Tsapara" w:date="2024-03-23T10:59:00Z">
            <w:rPr>
              <w:rFonts w:eastAsia="Times New Roman"/>
            </w:rPr>
          </w:rPrChange>
        </w:rPr>
      </w:pPr>
      <w:r w:rsidRPr="005E72EC">
        <w:rPr>
          <w:rFonts w:eastAsia="Times New Roman"/>
          <w:strike/>
          <w:rPrChange w:id="95"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96" w:author="Irene Tsapara" w:date="2024-03-23T10:59:00Z">
            <w:rPr>
              <w:color w:val="000000"/>
            </w:rPr>
          </w:rPrChange>
        </w:rPr>
      </w:pPr>
      <w:r w:rsidRPr="005E72EC">
        <w:rPr>
          <w:strike/>
          <w:color w:val="000000"/>
          <w:rPrChange w:id="97"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8" w:name="_Toc464831650"/>
      <w:bookmarkStart w:id="99" w:name="_Toc465328387"/>
      <w:bookmarkStart w:id="100" w:name="_Toc145748782"/>
      <w:bookmarkStart w:id="101" w:name="_Toc169700468"/>
      <w:r w:rsidRPr="00887A22">
        <w:t>Summary</w:t>
      </w:r>
      <w:bookmarkEnd w:id="98"/>
      <w:bookmarkEnd w:id="99"/>
      <w:bookmarkEnd w:id="101"/>
    </w:p>
    <w:p w14:paraId="280E0656" w14:textId="77777777" w:rsidR="00E55CBB" w:rsidRDefault="00E55CBB" w:rsidP="00E55CBB">
      <w:pPr>
        <w:spacing w:line="480" w:lineRule="auto"/>
        <w:ind w:firstLine="720"/>
        <w:rPr>
          <w:color w:val="000000"/>
        </w:rPr>
      </w:pPr>
      <w:bookmarkStart w:id="102" w:name="_Toc464831682"/>
      <w:bookmarkStart w:id="103" w:name="_Toc465328414"/>
      <w:bookmarkEnd w:id="100"/>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104"/>
      <w:commentRangeStart w:id="105"/>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sidR="00F50101">
        <w:rPr>
          <w:color w:val="000000"/>
        </w:rPr>
        <w:t>.</w:t>
      </w:r>
      <w:commentRangeEnd w:id="104"/>
      <w:r w:rsidR="005E72EC">
        <w:rPr>
          <w:rStyle w:val="CommentReference"/>
          <w:rFonts w:eastAsia="Times New Roman" w:cs="Arial"/>
          <w:szCs w:val="20"/>
        </w:rPr>
        <w:commentReference w:id="104"/>
      </w:r>
      <w:commentRangeEnd w:id="105"/>
      <w:r>
        <w:rPr>
          <w:rStyle w:val="CommentReference"/>
          <w:rFonts w:eastAsia="Times New Roman" w:cs="Arial"/>
          <w:szCs w:val="20"/>
        </w:rPr>
        <w:commentReference w:id="105"/>
      </w:r>
    </w:p>
    <w:p w14:paraId="32FF9219" w14:textId="6EEB3F8D" w:rsidR="00DF2078" w:rsidRDefault="00F50101" w:rsidP="00F50101">
      <w:pPr>
        <w:spacing w:line="480" w:lineRule="auto"/>
        <w:ind w:firstLine="720"/>
      </w:pPr>
      <w:commentRangeStart w:id="106"/>
      <w:commentRangeStart w:id="107"/>
      <w:r>
        <w:rPr>
          <w:color w:val="000000"/>
        </w:rPr>
        <w:t xml:space="preserve">In summary, </w:t>
      </w:r>
      <w:commentRangeEnd w:id="106"/>
      <w:r w:rsidR="005E72EC">
        <w:rPr>
          <w:rStyle w:val="CommentReference"/>
          <w:rFonts w:eastAsia="Times New Roman" w:cs="Arial"/>
          <w:szCs w:val="20"/>
        </w:rPr>
        <w:commentReference w:id="106"/>
      </w:r>
      <w:commentRangeEnd w:id="107"/>
      <w:r w:rsidR="00E55CBB">
        <w:rPr>
          <w:rStyle w:val="CommentReference"/>
          <w:rFonts w:eastAsia="Times New Roman" w:cs="Arial"/>
          <w:szCs w:val="20"/>
        </w:rPr>
        <w:commentReference w:id="107"/>
      </w:r>
      <w:del w:id="108" w:author="Irene Tsapara" w:date="2024-06-05T16:40:00Z" w16du:dateUtc="2024-06-05T21:40:00Z">
        <w:r w:rsidR="00E55CBB" w:rsidDel="004C33BE">
          <w:delText>traditional methods, like LiDAR and UAVs, will be significantly displaced by digital twins in urban and city planning</w:delText>
        </w:r>
      </w:del>
      <w:ins w:id="109" w:author="Irene Tsapara" w:date="2024-06-05T16:40:00Z" w16du:dateUtc="2024-06-05T21:40:00Z">
        <w:r w:rsidR="004C33BE">
          <w:t>digital twins in urban and city planning will significantly displace traditional methods, like LiDAR and UAVs</w:t>
        </w:r>
      </w:ins>
      <w:r w:rsidR="00E55CBB">
        <w:t>.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0E662778" w14:textId="77777777" w:rsidR="00DF2078" w:rsidRDefault="00DF2078">
      <w:r>
        <w:br w:type="page"/>
      </w:r>
    </w:p>
    <w:p w14:paraId="78A40CAF" w14:textId="77777777" w:rsidR="00291284" w:rsidRPr="00887A22" w:rsidRDefault="00291284" w:rsidP="00291284">
      <w:pPr>
        <w:pStyle w:val="Heading1"/>
      </w:pPr>
      <w:bookmarkStart w:id="110" w:name="_Toc97025081"/>
      <w:bookmarkStart w:id="111" w:name="_Toc169700469"/>
      <w:commentRangeStart w:id="112"/>
      <w:commentRangeStart w:id="113"/>
      <w:commentRangeStart w:id="114"/>
      <w:r>
        <w:lastRenderedPageBreak/>
        <w:t xml:space="preserve">Chapter 2: </w:t>
      </w:r>
      <w:commentRangeStart w:id="115"/>
      <w:commentRangeStart w:id="116"/>
      <w:r>
        <w:t xml:space="preserve">Literature </w:t>
      </w:r>
      <w:commentRangeStart w:id="117"/>
      <w:r>
        <w:t>Review</w:t>
      </w:r>
      <w:commentRangeEnd w:id="112"/>
      <w:r>
        <w:rPr>
          <w:rStyle w:val="CommentReference"/>
        </w:rPr>
        <w:commentReference w:id="112"/>
      </w:r>
      <w:commentRangeEnd w:id="113"/>
      <w:r>
        <w:rPr>
          <w:rStyle w:val="CommentReference"/>
        </w:rPr>
        <w:commentReference w:id="113"/>
      </w:r>
      <w:commentRangeEnd w:id="117"/>
      <w:r>
        <w:rPr>
          <w:rStyle w:val="CommentReference"/>
        </w:rPr>
        <w:commentReference w:id="117"/>
      </w:r>
      <w:commentRangeEnd w:id="114"/>
      <w:r>
        <w:rPr>
          <w:rStyle w:val="CommentReference"/>
        </w:rPr>
        <w:commentReference w:id="114"/>
      </w:r>
      <w:bookmarkStart w:id="118" w:name="_Toc464831651"/>
      <w:bookmarkStart w:id="119" w:name="_Toc465328388"/>
      <w:bookmarkEnd w:id="110"/>
      <w:bookmarkEnd w:id="118"/>
      <w:bookmarkEnd w:id="119"/>
      <w:commentRangeEnd w:id="115"/>
      <w:r>
        <w:rPr>
          <w:rStyle w:val="CommentReference"/>
        </w:rPr>
        <w:commentReference w:id="115"/>
      </w:r>
      <w:commentRangeEnd w:id="116"/>
      <w:r>
        <w:rPr>
          <w:rStyle w:val="CommentReference"/>
          <w:b w:val="0"/>
          <w:bCs w:val="0"/>
          <w:szCs w:val="20"/>
        </w:rPr>
        <w:commentReference w:id="116"/>
      </w:r>
      <w:bookmarkEnd w:id="111"/>
    </w:p>
    <w:p w14:paraId="1E728511" w14:textId="77777777" w:rsidR="00E000B3" w:rsidRDefault="00E000B3" w:rsidP="00E000B3">
      <w:pPr>
        <w:spacing w:line="480" w:lineRule="auto"/>
        <w:ind w:firstLine="720"/>
        <w:rPr>
          <w:color w:val="000000"/>
        </w:rPr>
      </w:pPr>
      <w:r>
        <w:rPr>
          <w:color w:val="000000"/>
        </w:rPr>
        <w:t xml:space="preserve">The evolution of wireless communication networks towards higher frequencies, particularly </w:t>
      </w:r>
      <w:commentRangeStart w:id="120"/>
      <w:commentRangeStart w:id="121"/>
      <w:r>
        <w:rPr>
          <w:color w:val="000000"/>
        </w:rPr>
        <w:t>mmW</w:t>
      </w:r>
      <w:commentRangeEnd w:id="120"/>
      <w:r w:rsidR="004C33BE">
        <w:rPr>
          <w:rStyle w:val="CommentReference"/>
          <w:rFonts w:eastAsia="Times New Roman" w:cs="Arial"/>
          <w:szCs w:val="20"/>
        </w:rPr>
        <w:commentReference w:id="120"/>
      </w:r>
      <w:commentRangeEnd w:id="121"/>
      <w:r w:rsidR="00D871DB">
        <w:rPr>
          <w:rStyle w:val="CommentReference"/>
          <w:rFonts w:eastAsia="Times New Roman" w:cs="Arial"/>
          <w:szCs w:val="20"/>
        </w:rPr>
        <w:commentReference w:id="121"/>
      </w:r>
      <w:r>
        <w:rPr>
          <w:color w:val="000000"/>
        </w:rPr>
        <w:t xml:space="preserve">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630A4840" w14:textId="77777777" w:rsidR="00D152EF" w:rsidRDefault="00E000B3" w:rsidP="00D152EF">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59D6BC9" w14:textId="77777777" w:rsidR="00705AB7" w:rsidRDefault="00D152EF" w:rsidP="00705AB7">
      <w:pPr>
        <w:spacing w:line="480" w:lineRule="auto"/>
        <w:ind w:firstLine="720"/>
      </w:pPr>
      <w:r>
        <w:t xml:space="preserve">The impact of vegetation on wireless communication systems operating at high frequency microwave signals in the mmW radio bands is significant. </w:t>
      </w:r>
      <w:r w:rsidR="00705AB7" w:rsidRPr="00D152EF">
        <w:t xml:space="preserve">The presence of vegetation leads to increased path loss, affecting the received power levels and, consequently, network performance metrics such as packet error rate (PER) and throughput. Through measurements and analysis, the </w:t>
      </w:r>
      <w:r w:rsidR="00705AB7"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rsidR="00705AB7">
        <w:t xml:space="preserve"> (De Beelde et al., 2023)</w:t>
      </w:r>
      <w:r w:rsidR="00705AB7" w:rsidRPr="00D152EF">
        <w:t>.</w:t>
      </w:r>
    </w:p>
    <w:p w14:paraId="23B09A6B" w14:textId="194C77D2" w:rsidR="00D152EF" w:rsidRDefault="00D152EF" w:rsidP="00705AB7">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3446B5AA" w14:textId="77777777" w:rsidR="00D152EF" w:rsidRDefault="00D152EF" w:rsidP="00D152EF">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39BA290E" w14:textId="77777777" w:rsidR="00D152EF" w:rsidRDefault="00D152EF" w:rsidP="00D152EF">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62CC935C" w14:textId="2BDA3F25" w:rsidR="00D152EF" w:rsidRDefault="00D152EF" w:rsidP="00D152EF">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432832FA" w14:textId="77777777" w:rsidR="00D152EF" w:rsidRDefault="00D152EF" w:rsidP="00D152EF">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706921E5" w14:textId="65C1495C" w:rsidR="00D152EF" w:rsidRPr="00D152EF" w:rsidRDefault="00D152EF" w:rsidP="00D152EF">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620B4981" w14:textId="77777777" w:rsidR="00E000B3" w:rsidRPr="00D152EF" w:rsidRDefault="00E000B3" w:rsidP="00E000B3">
      <w:pPr>
        <w:spacing w:line="480" w:lineRule="auto"/>
        <w:ind w:firstLine="720"/>
        <w:rPr>
          <w:strike/>
          <w:color w:val="000000"/>
        </w:rPr>
      </w:pPr>
      <w:r w:rsidRPr="00D152EF">
        <w:rPr>
          <w:strike/>
          <w:color w:val="000000"/>
        </w:rPr>
        <w:t xml:space="preserve">A computer vision model based on machine learning will be used to accomplish this goal by utilizing a large dataset of foliage imagery. Utilizing advanced instance semantic </w:t>
      </w:r>
      <w:r w:rsidRPr="00D152EF">
        <w:rPr>
          <w:strike/>
          <w:color w:val="000000"/>
        </w:rPr>
        <w:lastRenderedPageBreak/>
        <w:t xml:space="preserve">segmentation techniques, the model aims to identify and categorize foliage within images, employing a combination of image segmentation, classification, and object detection 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w:t>
      </w:r>
      <w:commentRangeStart w:id="122"/>
      <w:commentRangeStart w:id="123"/>
      <w:r w:rsidRPr="00D152EF">
        <w:rPr>
          <w:strike/>
          <w:color w:val="000000"/>
        </w:rPr>
        <w:t>challenges (</w:t>
      </w:r>
      <w:r w:rsidRPr="00D152EF">
        <w:rPr>
          <w:rStyle w:val="Contrib"/>
          <w:strike/>
          <w:color w:val="000000"/>
        </w:rPr>
        <w:t>J. Chen</w:t>
      </w:r>
      <w:r w:rsidRPr="00D152EF">
        <w:rPr>
          <w:rStyle w:val="citation"/>
          <w:strike/>
          <w:color w:val="000000"/>
        </w:rPr>
        <w:t xml:space="preserve"> et al.</w:t>
      </w:r>
      <w:r w:rsidRPr="00D152EF">
        <w:rPr>
          <w:strike/>
          <w:color w:val="000000"/>
        </w:rPr>
        <w:t xml:space="preserve">, </w:t>
      </w:r>
      <w:r w:rsidRPr="00D152EF">
        <w:rPr>
          <w:rStyle w:val="citation"/>
          <w:strike/>
          <w:color w:val="000000"/>
        </w:rPr>
        <w:t>2021</w:t>
      </w:r>
      <w:r w:rsidRPr="00D152EF">
        <w:rPr>
          <w:strike/>
          <w:color w:val="000000"/>
        </w:rPr>
        <w:t xml:space="preserve">; </w:t>
      </w:r>
      <w:r w:rsidRPr="00D152EF">
        <w:rPr>
          <w:rStyle w:val="Contrib"/>
          <w:strike/>
          <w:color w:val="000000"/>
        </w:rPr>
        <w:t>De Beelde</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He</w:t>
      </w:r>
      <w:r w:rsidRPr="00D152EF">
        <w:rPr>
          <w:rStyle w:val="citation"/>
          <w:strike/>
          <w:color w:val="000000"/>
        </w:rPr>
        <w:t xml:space="preserve"> et al.</w:t>
      </w:r>
      <w:r w:rsidRPr="00D152EF">
        <w:rPr>
          <w:strike/>
          <w:color w:val="000000"/>
        </w:rPr>
        <w:t xml:space="preserve">, </w:t>
      </w:r>
      <w:r w:rsidRPr="00D152EF">
        <w:rPr>
          <w:rStyle w:val="citation"/>
          <w:strike/>
          <w:color w:val="000000"/>
        </w:rPr>
        <w:t>2018</w:t>
      </w:r>
      <w:r w:rsidRPr="00D152EF">
        <w:rPr>
          <w:strike/>
          <w:color w:val="000000"/>
        </w:rPr>
        <w:t xml:space="preserve">; </w:t>
      </w:r>
      <w:r w:rsidRPr="00D152EF">
        <w:rPr>
          <w:rStyle w:val="Contrib"/>
          <w:strike/>
          <w:color w:val="000000"/>
        </w:rPr>
        <w:t>Jiang</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Savelonas</w:t>
      </w:r>
      <w:r w:rsidRPr="00D152EF">
        <w:rPr>
          <w:rStyle w:val="citation"/>
          <w:strike/>
          <w:color w:val="000000"/>
        </w:rPr>
        <w:t xml:space="preserve"> et al.</w:t>
      </w:r>
      <w:r w:rsidRPr="00D152EF">
        <w:rPr>
          <w:strike/>
          <w:color w:val="000000"/>
        </w:rPr>
        <w:t xml:space="preserve">, </w:t>
      </w:r>
      <w:r w:rsidRPr="00D152EF">
        <w:rPr>
          <w:rStyle w:val="citation"/>
          <w:strike/>
          <w:color w:val="000000"/>
        </w:rPr>
        <w:t>2022</w:t>
      </w:r>
      <w:r w:rsidRPr="00D152EF">
        <w:rPr>
          <w:strike/>
          <w:color w:val="000000"/>
        </w:rPr>
        <w:t xml:space="preserve">; </w:t>
      </w:r>
      <w:r w:rsidRPr="00D152EF">
        <w:rPr>
          <w:rStyle w:val="Contrib"/>
          <w:strike/>
          <w:color w:val="000000"/>
        </w:rPr>
        <w:t>Sun</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Y. Zhao</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w:t>
      </w:r>
      <w:commentRangeEnd w:id="122"/>
      <w:r w:rsidR="004C33BE" w:rsidRPr="00D152EF">
        <w:rPr>
          <w:rStyle w:val="CommentReference"/>
          <w:rFonts w:eastAsia="Times New Roman" w:cs="Arial"/>
          <w:strike/>
          <w:szCs w:val="20"/>
        </w:rPr>
        <w:commentReference w:id="122"/>
      </w:r>
      <w:commentRangeEnd w:id="123"/>
      <w:r w:rsidR="001B0A6F">
        <w:rPr>
          <w:rStyle w:val="CommentReference"/>
          <w:rFonts w:eastAsia="Times New Roman" w:cs="Arial"/>
          <w:szCs w:val="20"/>
        </w:rPr>
        <w:commentReference w:id="123"/>
      </w:r>
    </w:p>
    <w:p w14:paraId="660FB1FA" w14:textId="0903FE04" w:rsidR="00E000B3" w:rsidRDefault="00E000B3" w:rsidP="00E000B3">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w:t>
      </w:r>
      <w:r w:rsidR="001B5817">
        <w:rPr>
          <w:color w:val="000000"/>
        </w:rPr>
        <w:t xml:space="preserve"> (</w:t>
      </w:r>
      <w:r w:rsidR="001B5817">
        <w:rPr>
          <w:rStyle w:val="StyledText"/>
          <w:i w:val="0"/>
          <w:iCs w:val="0"/>
          <w:color w:val="000000"/>
        </w:rPr>
        <w:t>Research Natural Areas</w:t>
      </w:r>
      <w:r w:rsidR="001B5817">
        <w:rPr>
          <w:color w:val="000000"/>
        </w:rPr>
        <w:t xml:space="preserve">, </w:t>
      </w:r>
      <w:r w:rsidR="001B5817">
        <w:rPr>
          <w:rStyle w:val="citation"/>
          <w:color w:val="000000"/>
        </w:rPr>
        <w:t>2023</w:t>
      </w:r>
      <w:r w:rsidR="001B5817">
        <w:rPr>
          <w:color w:val="000000"/>
        </w:rPr>
        <w:t xml:space="preserve">; </w:t>
      </w:r>
      <w:r w:rsidR="001B5817">
        <w:rPr>
          <w:rStyle w:val="StyledText"/>
          <w:i w:val="0"/>
          <w:iCs w:val="0"/>
          <w:color w:val="000000"/>
        </w:rPr>
        <w:t>OCM Partners</w:t>
      </w:r>
      <w:r w:rsidR="001B5817">
        <w:rPr>
          <w:color w:val="000000"/>
        </w:rPr>
        <w:t xml:space="preserve">, </w:t>
      </w:r>
      <w:r w:rsidR="001B5817">
        <w:rPr>
          <w:rStyle w:val="citation"/>
          <w:color w:val="000000"/>
        </w:rPr>
        <w:t>2024</w:t>
      </w:r>
      <w:r w:rsidR="001B5817">
        <w:rPr>
          <w:color w:val="000000"/>
        </w:rPr>
        <w:t xml:space="preserve">; </w:t>
      </w:r>
      <w:r w:rsidR="001B5817">
        <w:rPr>
          <w:rStyle w:val="StyledText"/>
          <w:i w:val="0"/>
          <w:iCs w:val="0"/>
          <w:color w:val="000000"/>
        </w:rPr>
        <w:t>Philadelphia Lidar - LAS Files 2022 {2022} - Big Ten Academic Alliance Geoportal</w:t>
      </w:r>
      <w:r w:rsidR="001B5817">
        <w:rPr>
          <w:color w:val="000000"/>
        </w:rPr>
        <w:t xml:space="preserve">, </w:t>
      </w:r>
      <w:r w:rsidR="001B5817">
        <w:rPr>
          <w:rStyle w:val="citation"/>
          <w:color w:val="000000"/>
        </w:rPr>
        <w:t>2022)</w:t>
      </w:r>
      <w:r>
        <w:rPr>
          <w:color w:val="000000"/>
        </w:rPr>
        <w:t>. These resources will support the model’s validation through grid-based assessments and Mean Intersection over Union (MIoU) metrics for segmentation accuracy evaluation</w:t>
      </w:r>
      <w:r w:rsidR="002F2A83">
        <w:rPr>
          <w:color w:val="000000"/>
        </w:rPr>
        <w:t xml:space="preserve"> (</w:t>
      </w:r>
      <w:r w:rsidR="002F2A83">
        <w:rPr>
          <w:rStyle w:val="Contrib"/>
          <w:color w:val="000000"/>
        </w:rPr>
        <w:t>Rezatofighi</w:t>
      </w:r>
      <w:r w:rsidR="002F2A83">
        <w:rPr>
          <w:rStyle w:val="citation"/>
          <w:color w:val="000000"/>
        </w:rPr>
        <w:t xml:space="preserve"> et al.</w:t>
      </w:r>
      <w:r w:rsidR="002F2A83">
        <w:rPr>
          <w:color w:val="000000"/>
        </w:rPr>
        <w:t xml:space="preserve">, </w:t>
      </w:r>
      <w:r w:rsidR="002F2A83">
        <w:rPr>
          <w:rStyle w:val="citation"/>
          <w:color w:val="000000"/>
        </w:rPr>
        <w:t>2019</w:t>
      </w:r>
      <w:r w:rsidR="002F2A83">
        <w:rPr>
          <w:color w:val="000000"/>
        </w:rPr>
        <w:t>).</w:t>
      </w:r>
      <w:r>
        <w:rPr>
          <w:color w:val="000000"/>
        </w:rPr>
        <w:t> </w:t>
      </w:r>
      <w:r w:rsidRPr="001B5817">
        <w:rPr>
          <w:strike/>
          <w:color w:val="000000"/>
        </w:rPr>
        <w:t>(</w:t>
      </w:r>
      <w:commentRangeStart w:id="124"/>
      <w:commentRangeStart w:id="125"/>
      <w:r w:rsidRPr="001B5817">
        <w:rPr>
          <w:rStyle w:val="StyledText"/>
          <w:i w:val="0"/>
          <w:iCs w:val="0"/>
          <w:strike/>
          <w:color w:val="000000"/>
        </w:rPr>
        <w:t>Research Natural Areas</w:t>
      </w:r>
      <w:r w:rsidRPr="001B5817">
        <w:rPr>
          <w:strike/>
          <w:color w:val="000000"/>
        </w:rPr>
        <w:t xml:space="preserve">, </w:t>
      </w:r>
      <w:r w:rsidRPr="001B5817">
        <w:rPr>
          <w:rStyle w:val="citation"/>
          <w:strike/>
          <w:color w:val="000000"/>
        </w:rPr>
        <w:t>2023</w:t>
      </w:r>
      <w:r w:rsidRPr="001B5817">
        <w:rPr>
          <w:strike/>
          <w:color w:val="000000"/>
        </w:rPr>
        <w:t xml:space="preserve">; </w:t>
      </w:r>
      <w:r w:rsidRPr="001B5817">
        <w:rPr>
          <w:rStyle w:val="StyledText"/>
          <w:i w:val="0"/>
          <w:iCs w:val="0"/>
          <w:strike/>
          <w:color w:val="000000"/>
        </w:rPr>
        <w:t>OCM Partners</w:t>
      </w:r>
      <w:r w:rsidRPr="001B5817">
        <w:rPr>
          <w:strike/>
          <w:color w:val="000000"/>
        </w:rPr>
        <w:t xml:space="preserve">, </w:t>
      </w:r>
      <w:r w:rsidRPr="001B5817">
        <w:rPr>
          <w:rStyle w:val="citation"/>
          <w:strike/>
          <w:color w:val="000000"/>
        </w:rPr>
        <w:t>2024</w:t>
      </w:r>
      <w:r w:rsidRPr="001B5817">
        <w:rPr>
          <w:strike/>
          <w:color w:val="000000"/>
        </w:rPr>
        <w:t xml:space="preserve">; </w:t>
      </w:r>
      <w:r w:rsidRPr="00291284">
        <w:rPr>
          <w:rStyle w:val="StyledText"/>
          <w:i w:val="0"/>
          <w:iCs w:val="0"/>
          <w:strike/>
          <w:color w:val="000000"/>
        </w:rPr>
        <w:t xml:space="preserve">Philadelphia Lidar - LAS Files </w:t>
      </w:r>
      <w:r w:rsidR="00291284" w:rsidRPr="00291284">
        <w:rPr>
          <w:rStyle w:val="StyledText"/>
          <w:i w:val="0"/>
          <w:iCs w:val="0"/>
          <w:strike/>
          <w:color w:val="000000" w:themeColor="text1"/>
        </w:rPr>
        <w:t xml:space="preserve">2022 </w:t>
      </w:r>
      <w:commentRangeStart w:id="126"/>
      <w:commentRangeStart w:id="127"/>
      <w:r w:rsidR="00291284" w:rsidRPr="00291284">
        <w:rPr>
          <w:rStyle w:val="StyledText"/>
          <w:i w:val="0"/>
          <w:iCs w:val="0"/>
          <w:strike/>
          <w:color w:val="000000" w:themeColor="text1"/>
        </w:rPr>
        <w:t>{2022}</w:t>
      </w:r>
      <w:commentRangeEnd w:id="126"/>
      <w:r w:rsidR="00291284" w:rsidRPr="00291284">
        <w:rPr>
          <w:rStyle w:val="CommentReference"/>
          <w:strike/>
        </w:rPr>
        <w:commentReference w:id="126"/>
      </w:r>
      <w:commentRangeEnd w:id="127"/>
      <w:r w:rsidR="00291284" w:rsidRPr="00291284">
        <w:rPr>
          <w:rStyle w:val="CommentReference"/>
          <w:rFonts w:eastAsia="Times New Roman" w:cs="Arial"/>
          <w:strike/>
          <w:szCs w:val="20"/>
        </w:rPr>
        <w:commentReference w:id="127"/>
      </w:r>
      <w:r w:rsidR="00291284" w:rsidRPr="00291284">
        <w:rPr>
          <w:rStyle w:val="StyledText"/>
          <w:i w:val="0"/>
          <w:iCs w:val="0"/>
          <w:strike/>
          <w:color w:val="000000" w:themeColor="text1"/>
        </w:rPr>
        <w:t xml:space="preserve"> </w:t>
      </w:r>
      <w:r w:rsidRPr="00291284">
        <w:rPr>
          <w:rStyle w:val="StyledText"/>
          <w:i w:val="0"/>
          <w:iCs w:val="0"/>
          <w:strike/>
          <w:color w:val="000000"/>
        </w:rPr>
        <w:t>- Big</w:t>
      </w:r>
      <w:r w:rsidRPr="001B5817">
        <w:rPr>
          <w:rStyle w:val="StyledText"/>
          <w:i w:val="0"/>
          <w:iCs w:val="0"/>
          <w:strike/>
          <w:color w:val="000000"/>
        </w:rPr>
        <w:t xml:space="preserve"> Ten Academic Alliance Geoportal</w:t>
      </w:r>
      <w:r w:rsidRPr="001B5817">
        <w:rPr>
          <w:strike/>
          <w:color w:val="000000"/>
        </w:rPr>
        <w:t xml:space="preserve">, </w:t>
      </w:r>
      <w:r w:rsidRPr="001B5817">
        <w:rPr>
          <w:rStyle w:val="citation"/>
          <w:strike/>
          <w:color w:val="000000"/>
        </w:rPr>
        <w:t>2022</w:t>
      </w:r>
      <w:r w:rsidRPr="001B5817">
        <w:rPr>
          <w:strike/>
          <w:color w:val="000000"/>
        </w:rPr>
        <w:t xml:space="preserve">; </w:t>
      </w:r>
      <w:r w:rsidRPr="001B5817">
        <w:rPr>
          <w:rStyle w:val="Contrib"/>
          <w:strike/>
          <w:color w:val="000000"/>
        </w:rPr>
        <w:t>Rezatofighi</w:t>
      </w:r>
      <w:r w:rsidRPr="001B5817">
        <w:rPr>
          <w:rStyle w:val="citation"/>
          <w:strike/>
          <w:color w:val="000000"/>
        </w:rPr>
        <w:t xml:space="preserve"> et al.</w:t>
      </w:r>
      <w:r w:rsidRPr="001B5817">
        <w:rPr>
          <w:strike/>
          <w:color w:val="000000"/>
        </w:rPr>
        <w:t xml:space="preserve">, </w:t>
      </w:r>
      <w:r w:rsidRPr="001B5817">
        <w:rPr>
          <w:rStyle w:val="citation"/>
          <w:strike/>
          <w:color w:val="000000"/>
        </w:rPr>
        <w:t>2019</w:t>
      </w:r>
      <w:r w:rsidRPr="001B5817">
        <w:rPr>
          <w:strike/>
          <w:color w:val="000000"/>
        </w:rPr>
        <w:t>).</w:t>
      </w:r>
      <w:commentRangeEnd w:id="124"/>
      <w:r w:rsidR="004C33BE" w:rsidRPr="001B5817">
        <w:rPr>
          <w:rStyle w:val="CommentReference"/>
          <w:rFonts w:eastAsia="Times New Roman" w:cs="Arial"/>
          <w:strike/>
          <w:szCs w:val="20"/>
        </w:rPr>
        <w:commentReference w:id="124"/>
      </w:r>
      <w:commentRangeEnd w:id="125"/>
      <w:r w:rsidR="00332A6E">
        <w:rPr>
          <w:rStyle w:val="CommentReference"/>
          <w:rFonts w:eastAsia="Times New Roman" w:cs="Arial"/>
          <w:szCs w:val="20"/>
        </w:rPr>
        <w:commentReference w:id="125"/>
      </w:r>
    </w:p>
    <w:p w14:paraId="032BB50A" w14:textId="1EAB212E" w:rsidR="00E000B3" w:rsidRDefault="00E000B3" w:rsidP="00E000B3">
      <w:pPr>
        <w:spacing w:line="480" w:lineRule="auto"/>
        <w:ind w:firstLine="720"/>
        <w:rPr>
          <w:color w:val="000000"/>
        </w:rPr>
      </w:pPr>
      <w:r>
        <w:rPr>
          <w:color w:val="000000"/>
        </w:rPr>
        <w:t>Because of the continuous growth and transformation of foliage, conventional methods of acquiring foliage data, such as UAVs</w:t>
      </w:r>
      <w:r w:rsidR="00332A6E">
        <w:rPr>
          <w:color w:val="000000"/>
        </w:rPr>
        <w:t xml:space="preserve"> (</w:t>
      </w:r>
      <w:r w:rsidR="00332A6E">
        <w:t>Suhaizad et al., 2023)</w:t>
      </w:r>
      <w:r>
        <w:rPr>
          <w:color w:val="000000"/>
        </w:rPr>
        <w:t xml:space="preserve"> and LiDAR</w:t>
      </w:r>
      <w:r w:rsidR="00332A6E">
        <w:rPr>
          <w:color w:val="000000"/>
        </w:rPr>
        <w:t xml:space="preserve"> (Q. Chen et al., 2022)</w:t>
      </w:r>
      <w:r>
        <w:rPr>
          <w:color w:val="000000"/>
        </w:rPr>
        <w:t>, have high operating costs and require substantial physical effort to maintain current information</w:t>
      </w:r>
      <w:r w:rsidR="00332A6E">
        <w:rPr>
          <w:color w:val="000000"/>
        </w:rPr>
        <w:t xml:space="preserve"> (Hematang et al., 2022)</w:t>
      </w:r>
      <w:r>
        <w:rPr>
          <w:color w:val="000000"/>
        </w:rPr>
        <w:t>. The proposed study aims to circumvent these challenges by leveraging more cost-effective and efficient alternatives, such as Google Street View and satellite images</w:t>
      </w:r>
      <w:r w:rsidR="00332A6E">
        <w:rPr>
          <w:color w:val="000000"/>
        </w:rPr>
        <w:t xml:space="preserve"> (Aikoh et al., 2023)</w:t>
      </w:r>
      <w:r>
        <w:rPr>
          <w:color w:val="000000"/>
        </w:rPr>
        <w:t xml:space="preserve">, in conjunction with advanced computer vision and machine learning models </w:t>
      </w:r>
      <w:r>
        <w:rPr>
          <w:color w:val="000000"/>
        </w:rPr>
        <w:lastRenderedPageBreak/>
        <w:t>for object detection</w:t>
      </w:r>
      <w:r w:rsidR="00332A6E">
        <w:rPr>
          <w:color w:val="000000"/>
        </w:rPr>
        <w:t xml:space="preserve"> (</w:t>
      </w:r>
      <w:r w:rsidR="00332A6E">
        <w:t>Shen et al., 2023; Y. Zhao et al., 2023</w:t>
      </w:r>
      <w:r w:rsidR="00332A6E">
        <w:rPr>
          <w:color w:val="000000"/>
        </w:rPr>
        <w:t xml:space="preserve">). </w:t>
      </w:r>
      <w:r w:rsidR="00332A6E">
        <w:t>The machine learning approach enables fast processing of large datasets, accurate vegetation filtering in complex environments (Mazzacca et al., 2022).</w:t>
      </w:r>
      <w:r>
        <w:rPr>
          <w:color w:val="000000"/>
        </w:rPr>
        <w:t xml:space="preserve"> </w:t>
      </w:r>
      <w:commentRangeStart w:id="128"/>
      <w:commentRangeStart w:id="129"/>
      <w:r w:rsidRPr="00332A6E">
        <w:rPr>
          <w:strike/>
          <w:color w:val="000000"/>
        </w:rPr>
        <w:t>(</w:t>
      </w:r>
      <w:r w:rsidRPr="00332A6E">
        <w:rPr>
          <w:rStyle w:val="Contrib"/>
          <w:strike/>
          <w:color w:val="000000"/>
        </w:rPr>
        <w:t>Aikoh</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Q. Chen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Hematang</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Mazzacca</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Shen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Suhaizad</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Y. Zhao</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w:t>
      </w:r>
      <w:commentRangeEnd w:id="128"/>
      <w:r w:rsidR="004C33BE" w:rsidRPr="00332A6E">
        <w:rPr>
          <w:rStyle w:val="CommentReference"/>
          <w:rFonts w:eastAsia="Times New Roman" w:cs="Arial"/>
          <w:strike/>
          <w:szCs w:val="20"/>
        </w:rPr>
        <w:commentReference w:id="128"/>
      </w:r>
      <w:commentRangeEnd w:id="129"/>
      <w:r w:rsidR="00332A6E">
        <w:rPr>
          <w:rStyle w:val="CommentReference"/>
          <w:rFonts w:eastAsia="Times New Roman" w:cs="Arial"/>
          <w:szCs w:val="20"/>
        </w:rPr>
        <w:commentReference w:id="129"/>
      </w:r>
    </w:p>
    <w:p w14:paraId="13B0AE2D" w14:textId="4AB57A67" w:rsidR="007926C9" w:rsidRDefault="00E000B3" w:rsidP="00E000B3">
      <w:pPr>
        <w:spacing w:line="480" w:lineRule="auto"/>
        <w:ind w:firstLine="720"/>
        <w:rPr>
          <w:color w:val="000000"/>
        </w:rPr>
      </w:pPr>
      <w:r>
        <w:rPr>
          <w:color w:val="000000"/>
        </w:rPr>
        <w:t xml:space="preserve">Ultimately, by creating a </w:t>
      </w:r>
      <w:r w:rsidR="000C71AF">
        <w:rPr>
          <w:color w:val="000000"/>
        </w:rPr>
        <w:t>DT</w:t>
      </w:r>
      <w:r>
        <w:rPr>
          <w:color w:val="000000"/>
        </w:rPr>
        <w:t xml:space="preserve"> of an environment replete with foliage, this study seeks to equip network operators with a critical tool for deploying higher-frequency networks, such as those required for 5G and 6G technologies</w:t>
      </w:r>
      <w:r w:rsidR="007926C9">
        <w:rPr>
          <w:color w:val="000000"/>
        </w:rPr>
        <w:t xml:space="preserve"> (Gabriele et al., 2023)</w:t>
      </w:r>
      <w:r>
        <w:rPr>
          <w:color w:val="000000"/>
        </w:rPr>
        <w:t xml:space="preserve">. </w:t>
      </w:r>
    </w:p>
    <w:p w14:paraId="7D5070F5" w14:textId="73F62737" w:rsidR="000C71AF" w:rsidRDefault="007926C9" w:rsidP="007926C9">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sidR="004C0B7E">
        <w:rPr>
          <w:shd w:val="clear" w:color="auto" w:fill="F9F9FE"/>
        </w:rPr>
        <w:t>DT</w:t>
      </w:r>
      <w:r>
        <w:rPr>
          <w:shd w:val="clear" w:color="auto" w:fill="F9F9FE"/>
        </w:rPr>
        <w:t xml:space="preserve"> </w:t>
      </w:r>
      <w:r w:rsidR="00291284">
        <w:rPr>
          <w:shd w:val="clear" w:color="auto" w:fill="F9F9FE"/>
        </w:rPr>
        <w:t>technology</w:t>
      </w:r>
      <w:r>
        <w:rPr>
          <w:shd w:val="clear" w:color="auto" w:fill="F9F9FE"/>
        </w:rPr>
        <w:t xml:space="preserve">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5E96AD02" w14:textId="749117F1" w:rsidR="007926C9" w:rsidRDefault="007926C9" w:rsidP="007926C9">
      <w:pPr>
        <w:spacing w:line="480" w:lineRule="auto"/>
        <w:ind w:firstLine="720"/>
        <w:rPr>
          <w:color w:val="000000"/>
        </w:rPr>
      </w:pPr>
      <w:r>
        <w:rPr>
          <w:color w:val="000000"/>
        </w:rPr>
        <w:t xml:space="preserve">The representation of foliage or vegetation in </w:t>
      </w:r>
      <w:r w:rsidR="003A116E">
        <w:rPr>
          <w:color w:val="000000"/>
        </w:rPr>
        <w:t>DTs</w:t>
      </w:r>
      <w:r>
        <w:rPr>
          <w:color w:val="000000"/>
        </w:rPr>
        <w:t xml:space="preserve">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w:t>
      </w:r>
      <w:r w:rsidR="003A116E">
        <w:rPr>
          <w:color w:val="000000"/>
        </w:rPr>
        <w:t>DTs</w:t>
      </w:r>
      <w:r>
        <w:rPr>
          <w:color w:val="000000"/>
        </w:rPr>
        <w:t>,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5CC0F8E2" w14:textId="7580500D" w:rsidR="007926C9" w:rsidRPr="007926C9" w:rsidRDefault="007926C9" w:rsidP="007926C9">
      <w:pPr>
        <w:spacing w:line="480" w:lineRule="auto"/>
        <w:ind w:firstLine="720"/>
        <w:rPr>
          <w:color w:val="000000"/>
        </w:rPr>
      </w:pPr>
      <w:r>
        <w:lastRenderedPageBreak/>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3ECD05B8" w14:textId="1635DBB0" w:rsidR="00E000B3" w:rsidRPr="00DD1D53" w:rsidRDefault="00E000B3" w:rsidP="00291284">
      <w:pPr>
        <w:spacing w:line="480" w:lineRule="auto"/>
        <w:ind w:firstLine="720"/>
        <w:rPr>
          <w:color w:val="000000"/>
        </w:rPr>
      </w:pPr>
      <w:r>
        <w:rPr>
          <w:color w:val="000000"/>
        </w:rPr>
        <w:t xml:space="preserve">This </w:t>
      </w:r>
      <w:r w:rsidR="000C71AF">
        <w:rPr>
          <w:color w:val="000000"/>
        </w:rPr>
        <w:t xml:space="preserve">digital twin representation of foliage </w:t>
      </w:r>
      <w:r>
        <w:rPr>
          <w:color w:val="000000"/>
        </w:rPr>
        <w:t>tool is intended to facilitate optimal node placement for enhanced coverage and user experience, addressing one of the main challenges</w:t>
      </w:r>
      <w:r w:rsidR="007926C9">
        <w:rPr>
          <w:color w:val="000000"/>
        </w:rPr>
        <w:t xml:space="preserve">, </w:t>
      </w:r>
      <w:r>
        <w:rPr>
          <w:color w:val="000000"/>
        </w:rPr>
        <w:t>foliage impact</w:t>
      </w:r>
      <w:r w:rsidR="007926C9">
        <w:rPr>
          <w:color w:val="000000"/>
        </w:rPr>
        <w:t xml:space="preserve"> </w:t>
      </w:r>
      <w:r>
        <w:rPr>
          <w:color w:val="000000"/>
        </w:rPr>
        <w:t>in mmW network deployment</w:t>
      </w:r>
      <w:r w:rsidR="007926C9">
        <w:rPr>
          <w:color w:val="000000"/>
        </w:rPr>
        <w:t>.</w:t>
      </w:r>
      <w:r>
        <w:rPr>
          <w:color w:val="000000"/>
        </w:rPr>
        <w:t xml:space="preserve"> </w:t>
      </w:r>
      <w:r w:rsidRPr="007926C9">
        <w:rPr>
          <w:strike/>
          <w:color w:val="000000"/>
        </w:rPr>
        <w:t>(</w:t>
      </w:r>
      <w:commentRangeStart w:id="130"/>
      <w:commentRangeStart w:id="131"/>
      <w:r w:rsidRPr="007926C9">
        <w:rPr>
          <w:rStyle w:val="Contrib"/>
          <w:strike/>
          <w:color w:val="000000"/>
        </w:rPr>
        <w:t>Gabriele</w:t>
      </w:r>
      <w:r w:rsidRPr="007926C9">
        <w:rPr>
          <w:rStyle w:val="citation"/>
          <w:strike/>
          <w:color w:val="000000"/>
        </w:rPr>
        <w:t xml:space="preserve"> et al.</w:t>
      </w:r>
      <w:r w:rsidRPr="007926C9">
        <w:rPr>
          <w:strike/>
          <w:color w:val="000000"/>
        </w:rPr>
        <w:t xml:space="preserve">, </w:t>
      </w:r>
      <w:r w:rsidRPr="007926C9">
        <w:rPr>
          <w:rStyle w:val="citation"/>
          <w:strike/>
          <w:color w:val="000000"/>
        </w:rPr>
        <w:t>2023</w:t>
      </w:r>
      <w:r w:rsidRPr="007926C9">
        <w:rPr>
          <w:strike/>
          <w:color w:val="000000"/>
        </w:rPr>
        <w:t xml:space="preserve">; </w:t>
      </w:r>
      <w:r w:rsidRPr="007926C9">
        <w:rPr>
          <w:rStyle w:val="Contrib"/>
          <w:strike/>
          <w:color w:val="000000"/>
        </w:rPr>
        <w:t>Nguyen</w:t>
      </w:r>
      <w:r w:rsidRPr="007926C9">
        <w:rPr>
          <w:rStyle w:val="citation"/>
          <w:strike/>
          <w:color w:val="000000"/>
        </w:rPr>
        <w:t xml:space="preserve"> et al.</w:t>
      </w:r>
      <w:r w:rsidRPr="007926C9">
        <w:rPr>
          <w:strike/>
          <w:color w:val="000000"/>
        </w:rPr>
        <w:t xml:space="preserve">, </w:t>
      </w:r>
      <w:r w:rsidRPr="007926C9">
        <w:rPr>
          <w:rStyle w:val="citation"/>
          <w:strike/>
          <w:color w:val="000000"/>
        </w:rPr>
        <w:t>2021</w:t>
      </w:r>
      <w:r w:rsidRPr="007926C9">
        <w:rPr>
          <w:strike/>
          <w:color w:val="000000"/>
        </w:rPr>
        <w:t xml:space="preserve">; </w:t>
      </w:r>
      <w:r w:rsidRPr="007926C9">
        <w:rPr>
          <w:rStyle w:val="Contrib"/>
          <w:strike/>
          <w:color w:val="000000"/>
        </w:rPr>
        <w:t>Qi</w:t>
      </w:r>
      <w:r w:rsidRPr="007926C9">
        <w:rPr>
          <w:rStyle w:val="citation"/>
          <w:strike/>
          <w:color w:val="000000"/>
        </w:rPr>
        <w:t xml:space="preserve"> &amp; </w:t>
      </w:r>
      <w:r w:rsidRPr="007926C9">
        <w:rPr>
          <w:rStyle w:val="Contrib"/>
          <w:strike/>
          <w:color w:val="000000"/>
        </w:rPr>
        <w:t>Tao</w:t>
      </w:r>
      <w:r w:rsidRPr="007926C9">
        <w:rPr>
          <w:strike/>
          <w:color w:val="000000"/>
        </w:rPr>
        <w:t xml:space="preserve">, </w:t>
      </w:r>
      <w:r w:rsidRPr="007926C9">
        <w:rPr>
          <w:rStyle w:val="citation"/>
          <w:strike/>
          <w:color w:val="000000"/>
        </w:rPr>
        <w:t>2018</w:t>
      </w:r>
      <w:r w:rsidRPr="007926C9">
        <w:rPr>
          <w:strike/>
          <w:color w:val="000000"/>
        </w:rPr>
        <w:t xml:space="preserve">; </w:t>
      </w:r>
      <w:r w:rsidRPr="007926C9">
        <w:rPr>
          <w:rStyle w:val="Contrib"/>
          <w:strike/>
          <w:color w:val="000000"/>
        </w:rPr>
        <w:t>Thuvander</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 xml:space="preserve">; </w:t>
      </w:r>
      <w:r w:rsidRPr="007926C9">
        <w:rPr>
          <w:rStyle w:val="Contrib"/>
          <w:strike/>
          <w:color w:val="000000"/>
        </w:rPr>
        <w:t>D. Zhao</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w:t>
      </w:r>
      <w:commentRangeEnd w:id="130"/>
      <w:r w:rsidR="004C33BE">
        <w:rPr>
          <w:rStyle w:val="CommentReference"/>
          <w:rFonts w:eastAsia="Times New Roman" w:cs="Arial"/>
          <w:szCs w:val="20"/>
        </w:rPr>
        <w:commentReference w:id="130"/>
      </w:r>
      <w:commentRangeEnd w:id="131"/>
      <w:r w:rsidR="007926C9">
        <w:rPr>
          <w:rStyle w:val="CommentReference"/>
          <w:rFonts w:eastAsia="Times New Roman" w:cs="Arial"/>
          <w:szCs w:val="20"/>
        </w:rPr>
        <w:commentReference w:id="131"/>
      </w:r>
      <w:r>
        <w:rPr>
          <w:color w:val="000000"/>
        </w:rPr>
        <w:t xml:space="preserve"> </w:t>
      </w:r>
      <w:commentRangeStart w:id="132"/>
      <w:commentRangeStart w:id="133"/>
      <w:r w:rsidR="00291284"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commentRangeEnd w:id="132"/>
      <w:r w:rsidR="00291284">
        <w:rPr>
          <w:rStyle w:val="CommentReference"/>
        </w:rPr>
        <w:commentReference w:id="132"/>
      </w:r>
      <w:commentRangeEnd w:id="133"/>
      <w:r w:rsidR="00291284">
        <w:rPr>
          <w:rStyle w:val="CommentReference"/>
          <w:rFonts w:eastAsia="Times New Roman" w:cs="Arial"/>
          <w:szCs w:val="20"/>
        </w:rPr>
        <w:commentReference w:id="133"/>
      </w:r>
    </w:p>
    <w:p w14:paraId="5A612974" w14:textId="77777777" w:rsidR="00E000B3" w:rsidRDefault="00E000B3" w:rsidP="00E000B3">
      <w:pPr>
        <w:pStyle w:val="Heading2"/>
        <w:rPr>
          <w:shd w:val="clear" w:color="auto" w:fill="FFFFFF"/>
        </w:rPr>
      </w:pPr>
      <w:bookmarkStart w:id="134" w:name="_Toc169700470"/>
      <w:r>
        <w:rPr>
          <w:shd w:val="clear" w:color="auto" w:fill="FFFFFF"/>
        </w:rPr>
        <w:t>Key Areas in Building Digital Twin Representation of Foliage</w:t>
      </w:r>
      <w:bookmarkEnd w:id="134"/>
    </w:p>
    <w:p w14:paraId="5C802E2A" w14:textId="77777777" w:rsidR="00E000B3" w:rsidRDefault="00E000B3" w:rsidP="00E000B3">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C77F818" w14:textId="77777777" w:rsidR="00E000B3" w:rsidRDefault="00E000B3" w:rsidP="00E000B3">
      <w:pPr>
        <w:pStyle w:val="Heading3"/>
      </w:pPr>
      <w:r>
        <w:rPr>
          <w:shd w:val="clear" w:color="auto" w:fill="FFFFFF"/>
        </w:rPr>
        <w:lastRenderedPageBreak/>
        <w:t>Challenges in mmW Network Planning</w:t>
      </w:r>
    </w:p>
    <w:p w14:paraId="61758DB4" w14:textId="77777777" w:rsidR="00E000B3" w:rsidRDefault="00E000B3" w:rsidP="00E000B3">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75CA1C30" w14:textId="07B94FD3" w:rsidR="00E000B3" w:rsidRDefault="00E000B3" w:rsidP="003A116E">
      <w:pPr>
        <w:spacing w:line="480" w:lineRule="auto"/>
        <w:ind w:firstLine="720"/>
        <w:rPr>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w:t>
      </w:r>
      <w:r w:rsidR="003E5C00" w:rsidRPr="003E5C00">
        <w:t xml:space="preserve"> (Abdullah et al., 2020)</w:t>
      </w:r>
      <w:r w:rsidRPr="003E5C00">
        <w:t>. There</w:t>
      </w:r>
      <w:r>
        <w:rPr>
          <w:color w:val="000000"/>
        </w:rPr>
        <w:t xml:space="preserve"> are several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w:t>
      </w:r>
      <w:r w:rsidR="003E5C00">
        <w:rPr>
          <w:color w:val="000000"/>
        </w:rPr>
        <w:t xml:space="preserve"> (</w:t>
      </w:r>
      <w:r w:rsidR="003E5C00">
        <w:rPr>
          <w:rStyle w:val="Contrib"/>
          <w:color w:val="000000"/>
        </w:rPr>
        <w:t>Chikhale</w:t>
      </w:r>
      <w:r w:rsidR="003E5C00">
        <w:rPr>
          <w:rStyle w:val="citation"/>
          <w:color w:val="000000"/>
        </w:rPr>
        <w:t xml:space="preserve"> et al.</w:t>
      </w:r>
      <w:r w:rsidR="003E5C00">
        <w:rPr>
          <w:color w:val="000000"/>
        </w:rPr>
        <w:t xml:space="preserve">, </w:t>
      </w:r>
      <w:r w:rsidR="003E5C00">
        <w:rPr>
          <w:rStyle w:val="citation"/>
          <w:color w:val="000000"/>
        </w:rPr>
        <w:t>2022</w:t>
      </w:r>
      <w:r w:rsidR="003E5C00">
        <w:rPr>
          <w:color w:val="000000"/>
        </w:rPr>
        <w:t>)</w:t>
      </w:r>
      <w:r>
        <w:rPr>
          <w:color w:val="000000"/>
        </w:rPr>
        <w:t xml:space="preserve">. </w:t>
      </w:r>
      <w:r w:rsidR="003A116E">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w:t>
      </w:r>
      <w:r w:rsidR="003E5C00">
        <w:rPr>
          <w:color w:val="000000"/>
        </w:rPr>
        <w:t xml:space="preserve"> (</w:t>
      </w:r>
      <w:r w:rsidR="003E5C00">
        <w:rPr>
          <w:rStyle w:val="Contrib"/>
          <w:color w:val="000000"/>
        </w:rPr>
        <w:t>Barb</w:t>
      </w:r>
      <w:r w:rsidR="003E5C00">
        <w:rPr>
          <w:rStyle w:val="citation"/>
          <w:color w:val="000000"/>
        </w:rPr>
        <w:t xml:space="preserve"> et al.</w:t>
      </w:r>
      <w:r w:rsidR="003E5C00">
        <w:rPr>
          <w:color w:val="000000"/>
        </w:rPr>
        <w:t xml:space="preserve">, </w:t>
      </w:r>
      <w:r w:rsidR="003E5C00">
        <w:rPr>
          <w:rStyle w:val="citation"/>
          <w:color w:val="000000"/>
        </w:rPr>
        <w:t>2022</w:t>
      </w:r>
      <w:r w:rsidR="003E5C00">
        <w:rPr>
          <w:color w:val="000000"/>
        </w:rPr>
        <w:t>)</w:t>
      </w:r>
      <w:r>
        <w:rPr>
          <w:color w:val="000000"/>
        </w:rPr>
        <w:t>. By analyzing the impact of foliage on signal propagation, researchers can gain insights into the specific challenges posed by vegetation, such as signal penetration through leaves, branches, and tree structures</w:t>
      </w:r>
      <w:r w:rsidR="00B31159">
        <w:rPr>
          <w:color w:val="000000"/>
        </w:rPr>
        <w:t xml:space="preserve"> </w:t>
      </w:r>
      <w:r w:rsidR="00B31159">
        <w:t>(</w:t>
      </w:r>
      <w:r w:rsidR="00B31159">
        <w:rPr>
          <w:rStyle w:val="contrib0"/>
        </w:rPr>
        <w:t>Farooq</w:t>
      </w:r>
      <w:r w:rsidR="00B31159">
        <w:rPr>
          <w:rStyle w:val="contriblist"/>
        </w:rPr>
        <w:t xml:space="preserve"> &amp; </w:t>
      </w:r>
      <w:r w:rsidR="00B31159">
        <w:rPr>
          <w:rStyle w:val="contrib0"/>
        </w:rPr>
        <w:t>Lokam</w:t>
      </w:r>
      <w:r w:rsidR="00B31159">
        <w:t xml:space="preserve">, </w:t>
      </w:r>
      <w:r w:rsidR="00B31159">
        <w:rPr>
          <w:rStyle w:val="Date4"/>
        </w:rPr>
        <w:t>2023</w:t>
      </w:r>
      <w:r w:rsidR="00B31159">
        <w:t xml:space="preserve">; </w:t>
      </w:r>
      <w:proofErr w:type="spellStart"/>
      <w:r w:rsidR="00B31159">
        <w:rPr>
          <w:rStyle w:val="contrib0"/>
        </w:rPr>
        <w:t>Najafova</w:t>
      </w:r>
      <w:proofErr w:type="spellEnd"/>
      <w:r w:rsidR="00B31159">
        <w:t xml:space="preserve">, </w:t>
      </w:r>
      <w:r w:rsidR="00B31159">
        <w:rPr>
          <w:rStyle w:val="Date4"/>
        </w:rPr>
        <w:lastRenderedPageBreak/>
        <w:t>2022</w:t>
      </w:r>
      <w:r w:rsidR="00B31159">
        <w:t>)</w:t>
      </w:r>
      <w:r>
        <w:rPr>
          <w:color w:val="000000"/>
        </w:rPr>
        <w:t xml:space="preserve"> </w:t>
      </w:r>
      <w:r w:rsidRPr="00B31159">
        <w:rPr>
          <w:strike/>
          <w:color w:val="000000"/>
        </w:rPr>
        <w:t>(</w:t>
      </w:r>
      <w:commentRangeStart w:id="135"/>
      <w:commentRangeStart w:id="136"/>
      <w:r w:rsidRPr="00B31159">
        <w:rPr>
          <w:rStyle w:val="Contrib"/>
          <w:strike/>
          <w:color w:val="000000"/>
        </w:rPr>
        <w:t>Abdullah</w:t>
      </w:r>
      <w:r w:rsidRPr="00B31159">
        <w:rPr>
          <w:rStyle w:val="citation"/>
          <w:strike/>
          <w:color w:val="000000"/>
        </w:rPr>
        <w:t xml:space="preserve"> et al.</w:t>
      </w:r>
      <w:r w:rsidRPr="00B31159">
        <w:rPr>
          <w:strike/>
          <w:color w:val="000000"/>
        </w:rPr>
        <w:t xml:space="preserve">, </w:t>
      </w:r>
      <w:r w:rsidRPr="00B31159">
        <w:rPr>
          <w:rStyle w:val="citation"/>
          <w:strike/>
          <w:color w:val="000000"/>
        </w:rPr>
        <w:t>2020</w:t>
      </w:r>
      <w:r w:rsidRPr="00B31159">
        <w:rPr>
          <w:strike/>
          <w:color w:val="000000"/>
        </w:rPr>
        <w:t xml:space="preserve">; </w:t>
      </w:r>
      <w:r w:rsidRPr="00B31159">
        <w:rPr>
          <w:rStyle w:val="Contrib"/>
          <w:strike/>
          <w:color w:val="000000"/>
        </w:rPr>
        <w:t>Barb</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Chikhale</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Farooq</w:t>
      </w:r>
      <w:r w:rsidRPr="00B31159">
        <w:rPr>
          <w:rStyle w:val="citation"/>
          <w:strike/>
          <w:color w:val="000000"/>
        </w:rPr>
        <w:t xml:space="preserve"> &amp; </w:t>
      </w:r>
      <w:r w:rsidRPr="00B31159">
        <w:rPr>
          <w:rStyle w:val="Contrib"/>
          <w:strike/>
          <w:color w:val="000000"/>
        </w:rPr>
        <w:t>Lokam</w:t>
      </w:r>
      <w:r w:rsidRPr="00B31159">
        <w:rPr>
          <w:strike/>
          <w:color w:val="000000"/>
        </w:rPr>
        <w:t xml:space="preserve">, </w:t>
      </w:r>
      <w:r w:rsidRPr="00B31159">
        <w:rPr>
          <w:rStyle w:val="citation"/>
          <w:strike/>
          <w:color w:val="000000"/>
        </w:rPr>
        <w:t>2023</w:t>
      </w:r>
      <w:r w:rsidRPr="00B31159">
        <w:rPr>
          <w:strike/>
          <w:color w:val="000000"/>
        </w:rPr>
        <w:t xml:space="preserve">; </w:t>
      </w:r>
      <w:r w:rsidRPr="00B31159">
        <w:rPr>
          <w:rStyle w:val="Contrib"/>
          <w:strike/>
          <w:color w:val="000000"/>
        </w:rPr>
        <w:t>Y. Zhang</w:t>
      </w:r>
      <w:r w:rsidRPr="00B31159">
        <w:rPr>
          <w:rStyle w:val="citation"/>
          <w:strike/>
          <w:color w:val="000000"/>
        </w:rPr>
        <w:t xml:space="preserve"> et al.</w:t>
      </w:r>
      <w:r w:rsidRPr="00B31159">
        <w:rPr>
          <w:strike/>
          <w:color w:val="000000"/>
        </w:rPr>
        <w:t xml:space="preserve">, </w:t>
      </w:r>
      <w:r w:rsidRPr="00B31159">
        <w:rPr>
          <w:rStyle w:val="citation"/>
          <w:strike/>
          <w:color w:val="000000"/>
        </w:rPr>
        <w:t>2019</w:t>
      </w:r>
      <w:r w:rsidRPr="00B31159">
        <w:rPr>
          <w:strike/>
          <w:color w:val="000000"/>
        </w:rPr>
        <w:t>)</w:t>
      </w:r>
      <w:r>
        <w:rPr>
          <w:color w:val="000000"/>
        </w:rPr>
        <w:t>.</w:t>
      </w:r>
      <w:commentRangeEnd w:id="135"/>
      <w:r w:rsidR="004C33BE">
        <w:rPr>
          <w:rStyle w:val="CommentReference"/>
          <w:rFonts w:eastAsia="Times New Roman" w:cs="Arial"/>
          <w:szCs w:val="20"/>
        </w:rPr>
        <w:commentReference w:id="135"/>
      </w:r>
      <w:commentRangeEnd w:id="136"/>
      <w:r w:rsidR="00D871DB">
        <w:rPr>
          <w:rStyle w:val="CommentReference"/>
          <w:rFonts w:eastAsia="Times New Roman" w:cs="Arial"/>
          <w:szCs w:val="20"/>
        </w:rPr>
        <w:commentReference w:id="136"/>
      </w:r>
    </w:p>
    <w:p w14:paraId="65A8498F" w14:textId="77777777" w:rsidR="00E000B3" w:rsidRDefault="00E000B3" w:rsidP="00E000B3">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041AD0FD" w14:textId="77777777" w:rsidR="00E000B3" w:rsidRDefault="00E000B3" w:rsidP="00E000B3">
      <w:pPr>
        <w:pStyle w:val="embeddedapa-figure-label"/>
        <w:spacing w:line="480" w:lineRule="auto"/>
        <w:rPr>
          <w:color w:val="000000"/>
        </w:rPr>
      </w:pPr>
    </w:p>
    <w:p w14:paraId="342DA35B" w14:textId="7EA461DB" w:rsidR="00E000B3" w:rsidRPr="00CD2DAD" w:rsidRDefault="00E000B3" w:rsidP="00E000B3">
      <w:pPr>
        <w:pStyle w:val="Caption"/>
      </w:pPr>
      <w:bookmarkStart w:id="137" w:name="_Toc169700611"/>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10609C">
        <w:t xml:space="preserve"> </w:t>
      </w:r>
      <w:r w:rsidR="0010609C">
        <w:br/>
      </w:r>
      <w:r w:rsidRPr="00CD2DAD">
        <w:rPr>
          <w:rFonts w:eastAsia="Times New Roman" w:cs="Times New Roman"/>
          <w:i/>
          <w:color w:val="000000"/>
          <w:szCs w:val="24"/>
        </w:rPr>
        <w:t>Obstacles in 5G Millimeter-Wave Deployment</w:t>
      </w:r>
      <w:bookmarkEnd w:id="137"/>
    </w:p>
    <w:p w14:paraId="55E096E6" w14:textId="77777777" w:rsidR="00E000B3" w:rsidRDefault="00E000B3" w:rsidP="00E000B3">
      <w:pPr>
        <w:pStyle w:val="embeddedembedded-img"/>
        <w:spacing w:line="480" w:lineRule="auto"/>
        <w:rPr>
          <w:color w:val="000000"/>
        </w:rPr>
      </w:pPr>
      <w:r>
        <w:rPr>
          <w:noProof/>
          <w:color w:val="000000"/>
        </w:rPr>
        <w:drawing>
          <wp:inline distT="0" distB="0" distL="0" distR="0" wp14:anchorId="3E5D49C4" wp14:editId="1BE3C144">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2409E247" w14:textId="77777777" w:rsidR="00E000B3" w:rsidRDefault="00E000B3" w:rsidP="00E000B3">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2A3A86C6" w14:textId="77777777" w:rsidR="00E000B3" w:rsidRPr="00DA46F2" w:rsidRDefault="00E000B3" w:rsidP="00E000B3">
      <w:pPr>
        <w:spacing w:line="480" w:lineRule="auto"/>
        <w:ind w:firstLine="720"/>
        <w:rPr>
          <w:shd w:val="clear" w:color="auto" w:fill="FFFFFF"/>
        </w:rPr>
      </w:pPr>
    </w:p>
    <w:p w14:paraId="225130A0" w14:textId="77777777" w:rsidR="00E000B3" w:rsidRPr="00C13616" w:rsidRDefault="00E000B3" w:rsidP="00E000B3">
      <w:pPr>
        <w:pStyle w:val="Heading3"/>
        <w:rPr>
          <w:shd w:val="clear" w:color="auto" w:fill="FFFFFF"/>
        </w:rPr>
      </w:pPr>
      <w:r w:rsidRPr="00C13616">
        <w:rPr>
          <w:shd w:val="clear" w:color="auto" w:fill="FFFFFF"/>
        </w:rPr>
        <w:t>Role of Foliage in mmW Wireless Network Planning and Deployment</w:t>
      </w:r>
    </w:p>
    <w:p w14:paraId="1FC323AC" w14:textId="77777777" w:rsidR="00E000B3" w:rsidRDefault="00E000B3" w:rsidP="00E000B3">
      <w:pPr>
        <w:spacing w:line="480" w:lineRule="auto"/>
        <w:ind w:firstLine="720"/>
        <w:rPr>
          <w:color w:val="000000"/>
        </w:rPr>
      </w:pPr>
      <w:r>
        <w:rPr>
          <w:color w:val="000000"/>
        </w:rPr>
        <w:t xml:space="preserve">In 5G millimeter-wave (mmWave) networks, foliage or vegetation plays a crucial role by causing signal attenuation through scattering and absorption effects. The presence of leaves, branches, tree trunks, and twigs in foliage environments can obstruct and scatter mmWave </w:t>
      </w:r>
      <w:r>
        <w:rPr>
          <w:color w:val="000000"/>
        </w:rPr>
        <w:lastRenderedPageBreak/>
        <w:t>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1C3C4425" w14:textId="77777777" w:rsidR="00E000B3" w:rsidRDefault="00E000B3" w:rsidP="00E000B3">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F0EFDEE" w14:textId="69AA5F6C" w:rsidR="00E000B3" w:rsidRDefault="00E000B3" w:rsidP="00E000B3">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00291284" w:rsidRPr="4305B856">
        <w:rPr>
          <w:color w:val="000000" w:themeColor="text1"/>
        </w:rPr>
        <w:t xml:space="preserve">. </w:t>
      </w:r>
      <w:commentRangeStart w:id="138"/>
      <w:commentRangeStart w:id="139"/>
      <w:commentRangeStart w:id="140"/>
      <w:r w:rsidR="00291284" w:rsidRPr="4305B856">
        <w:rPr>
          <w:color w:val="000000" w:themeColor="text1"/>
        </w:rPr>
        <w:t>Vegetation loss rises precisely proportional to the depth of the vegetation</w:t>
      </w:r>
      <w:commentRangeEnd w:id="138"/>
      <w:r w:rsidR="00291284">
        <w:rPr>
          <w:rStyle w:val="CommentReference"/>
        </w:rPr>
        <w:commentReference w:id="138"/>
      </w:r>
      <w:commentRangeEnd w:id="139"/>
      <w:r w:rsidR="00291284">
        <w:rPr>
          <w:rStyle w:val="CommentReference"/>
          <w:rFonts w:eastAsia="Times New Roman" w:cs="Arial"/>
          <w:szCs w:val="20"/>
        </w:rPr>
        <w:commentReference w:id="139"/>
      </w:r>
      <w:commentRangeEnd w:id="140"/>
      <w:r w:rsidR="00291284">
        <w:rPr>
          <w:rStyle w:val="CommentReference"/>
          <w:rFonts w:eastAsia="Times New Roman" w:cs="Arial"/>
          <w:szCs w:val="20"/>
        </w:rPr>
        <w:commentReference w:id="140"/>
      </w:r>
      <w:r w:rsidR="00291284" w:rsidRPr="4305B856">
        <w:rPr>
          <w:color w:val="000000" w:themeColor="text1"/>
        </w:rPr>
        <w:t>,</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0D308009" w14:textId="77777777" w:rsidR="00E000B3" w:rsidRDefault="00E000B3" w:rsidP="00E000B3">
      <w:pPr>
        <w:spacing w:line="480" w:lineRule="auto"/>
        <w:ind w:firstLine="720"/>
        <w:rPr>
          <w:color w:val="000000"/>
        </w:rPr>
      </w:pPr>
      <w:r>
        <w:rPr>
          <w:color w:val="000000"/>
        </w:rPr>
        <w:lastRenderedPageBreak/>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36F72B54" w14:textId="0FA679CC" w:rsidR="00291284" w:rsidRPr="00C97395" w:rsidRDefault="00291284" w:rsidP="00291284">
      <w:pPr>
        <w:pStyle w:val="Caption"/>
      </w:pPr>
      <w:bookmarkStart w:id="141" w:name="_Toc169700612"/>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C97395">
        <w:t xml:space="preserve"> </w:t>
      </w:r>
      <w:r w:rsidR="00C97395">
        <w:br/>
      </w:r>
      <w:r w:rsidRPr="4305B856">
        <w:rPr>
          <w:rFonts w:eastAsia="Times New Roman" w:cs="Times New Roman"/>
          <w:i/>
          <w:color w:val="000000" w:themeColor="text1"/>
        </w:rPr>
        <w:t>Vegetation Loss Simulation Results</w:t>
      </w:r>
      <w:bookmarkEnd w:id="141"/>
    </w:p>
    <w:p w14:paraId="43460FBB" w14:textId="77777777" w:rsidR="00291284" w:rsidRDefault="00291284" w:rsidP="00291284">
      <w:pPr>
        <w:pStyle w:val="embeddedembedded-img"/>
        <w:spacing w:line="480" w:lineRule="auto"/>
        <w:rPr>
          <w:color w:val="000000"/>
        </w:rPr>
      </w:pPr>
      <w:commentRangeStart w:id="142"/>
      <w:commentRangeStart w:id="143"/>
      <w:commentRangeEnd w:id="142"/>
      <w:r>
        <w:rPr>
          <w:rStyle w:val="CommentReference"/>
        </w:rPr>
        <w:commentReference w:id="142"/>
      </w:r>
      <w:commentRangeEnd w:id="143"/>
      <w:r>
        <w:rPr>
          <w:rStyle w:val="CommentReference"/>
          <w:rFonts w:cs="Arial"/>
          <w:szCs w:val="20"/>
        </w:rPr>
        <w:commentReference w:id="143"/>
      </w:r>
      <w:r>
        <w:rPr>
          <w:noProof/>
        </w:rPr>
        <w:drawing>
          <wp:inline distT="0" distB="0" distL="0" distR="0" wp14:anchorId="4471DBC7" wp14:editId="5F09318A">
            <wp:extent cx="5943600" cy="3770630"/>
            <wp:effectExtent l="0" t="0" r="0" b="1270"/>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71D64715" w14:textId="77777777" w:rsidR="00291284" w:rsidRPr="00437E3D" w:rsidRDefault="00291284" w:rsidP="00291284">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2EA907E7" w14:textId="77777777" w:rsidR="00E000B3" w:rsidRDefault="00E000B3" w:rsidP="00E000B3">
      <w:pPr>
        <w:pStyle w:val="Heading3"/>
        <w:rPr>
          <w:shd w:val="clear" w:color="auto" w:fill="FFFFFF"/>
        </w:rPr>
      </w:pPr>
      <w:r w:rsidRPr="00C13616">
        <w:rPr>
          <w:shd w:val="clear" w:color="auto" w:fill="FFFFFF"/>
        </w:rPr>
        <w:lastRenderedPageBreak/>
        <w:t>Traditional Datasets from LiDAR and UAV data</w:t>
      </w:r>
    </w:p>
    <w:p w14:paraId="25A0EB62" w14:textId="77777777" w:rsidR="00E000B3" w:rsidRDefault="00E000B3" w:rsidP="00E000B3">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3335E34F" w14:textId="21C5C1DE" w:rsidR="00E000B3" w:rsidRPr="00F036BD" w:rsidRDefault="00E000B3" w:rsidP="00E000B3">
      <w:pPr>
        <w:pStyle w:val="Caption"/>
      </w:pPr>
      <w:bookmarkStart w:id="144" w:name="_Toc169700613"/>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F036BD">
        <w:t xml:space="preserve"> </w:t>
      </w:r>
      <w:r w:rsidR="00F036BD">
        <w:br/>
      </w:r>
      <w:r w:rsidRPr="00CD2DAD">
        <w:rPr>
          <w:i/>
          <w:iCs w:val="0"/>
        </w:rPr>
        <w:t>Illustration of Collection of Data in Lidar and UAV</w:t>
      </w:r>
      <w:bookmarkEnd w:id="144"/>
    </w:p>
    <w:p w14:paraId="355E1A21" w14:textId="77777777" w:rsidR="00E000B3" w:rsidRDefault="00E000B3" w:rsidP="00E000B3">
      <w:pPr>
        <w:pStyle w:val="embeddedembedded-img"/>
        <w:spacing w:line="480" w:lineRule="auto"/>
        <w:rPr>
          <w:color w:val="000000"/>
        </w:rPr>
      </w:pPr>
      <w:r>
        <w:rPr>
          <w:noProof/>
          <w:color w:val="000000"/>
        </w:rPr>
        <w:drawing>
          <wp:inline distT="0" distB="0" distL="0" distR="0" wp14:anchorId="02FB028A" wp14:editId="54AD5384">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5236398" cy="2773104"/>
                    </a:xfrm>
                    <a:prstGeom prst="rect">
                      <a:avLst/>
                    </a:prstGeom>
                  </pic:spPr>
                </pic:pic>
              </a:graphicData>
            </a:graphic>
          </wp:inline>
        </w:drawing>
      </w:r>
    </w:p>
    <w:p w14:paraId="761D21F3" w14:textId="77777777" w:rsidR="00E000B3" w:rsidRPr="00437E3D" w:rsidRDefault="00E000B3" w:rsidP="00E000B3">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56AC6FCC" w14:textId="4B3500A9" w:rsidR="00E000B3" w:rsidRDefault="00291284" w:rsidP="00E000B3">
      <w:pPr>
        <w:spacing w:line="480" w:lineRule="auto"/>
        <w:ind w:firstLine="720"/>
        <w:rPr>
          <w:color w:val="000000"/>
        </w:rPr>
      </w:pPr>
      <w:del w:id="145" w:author="Mohamed Yoosuf Mohamed Nabeel" w:date="2024-06-15T07:02:00Z">
        <w:r w:rsidRPr="4305B856" w:rsidDel="00975DFF">
          <w:rPr>
            <w:color w:val="000000" w:themeColor="text1"/>
          </w:rPr>
          <w:lastRenderedPageBreak/>
          <w:delText>But that said</w:delText>
        </w:r>
      </w:del>
      <w:ins w:id="146" w:author="Mohamed Yoosuf Mohamed Nabeel" w:date="2024-06-15T07:02:00Z">
        <w:r w:rsidRPr="4305B856">
          <w:rPr>
            <w:color w:val="000000" w:themeColor="text1"/>
          </w:rPr>
          <w:t>However</w:t>
        </w:r>
      </w:ins>
      <w:r w:rsidR="00E000B3">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sidR="00E000B3">
        <w:rPr>
          <w:rStyle w:val="Contrib"/>
          <w:color w:val="000000"/>
        </w:rPr>
        <w:t>Diab</w:t>
      </w:r>
      <w:r w:rsidR="00E000B3">
        <w:rPr>
          <w:rStyle w:val="citation"/>
          <w:color w:val="000000"/>
        </w:rPr>
        <w:t xml:space="preserve"> et al.</w:t>
      </w:r>
      <w:r w:rsidR="00E000B3">
        <w:rPr>
          <w:color w:val="000000"/>
        </w:rPr>
        <w:t xml:space="preserve">, </w:t>
      </w:r>
      <w:r w:rsidR="00E000B3">
        <w:rPr>
          <w:rStyle w:val="citation"/>
          <w:color w:val="000000"/>
        </w:rPr>
        <w:t>2022</w:t>
      </w:r>
      <w:r w:rsidR="00E000B3">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sidR="00E000B3">
        <w:rPr>
          <w:rStyle w:val="Contrib"/>
          <w:color w:val="000000"/>
        </w:rPr>
        <w:t>Rogers</w:t>
      </w:r>
      <w:r w:rsidR="00E000B3">
        <w:rPr>
          <w:rStyle w:val="citation"/>
          <w:color w:val="000000"/>
        </w:rPr>
        <w:t xml:space="preserve"> et al.</w:t>
      </w:r>
      <w:r w:rsidR="00E000B3">
        <w:rPr>
          <w:color w:val="000000"/>
        </w:rPr>
        <w:t xml:space="preserve">, </w:t>
      </w:r>
      <w:r w:rsidR="00E000B3">
        <w:rPr>
          <w:rStyle w:val="citation"/>
          <w:color w:val="000000"/>
        </w:rPr>
        <w:t>2020</w:t>
      </w:r>
      <w:r w:rsidR="00E000B3">
        <w:rPr>
          <w:color w:val="000000"/>
        </w:rPr>
        <w:t>).</w:t>
      </w:r>
    </w:p>
    <w:p w14:paraId="3049BD27" w14:textId="77777777" w:rsidR="00E000B3" w:rsidRDefault="00E000B3" w:rsidP="00E000B3">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7EA450E" w14:textId="77777777" w:rsidR="00E000B3" w:rsidRDefault="00E000B3" w:rsidP="00E000B3">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1167F34B" w14:textId="77777777" w:rsidR="00E000B3" w:rsidRDefault="00E000B3" w:rsidP="00E000B3">
      <w:pPr>
        <w:spacing w:line="480" w:lineRule="auto"/>
        <w:ind w:firstLine="720"/>
        <w:rPr>
          <w:color w:val="000000"/>
        </w:rPr>
      </w:pPr>
      <w:r>
        <w:rPr>
          <w:color w:val="000000"/>
        </w:rPr>
        <w:lastRenderedPageBreak/>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5BED497A" w14:textId="77777777" w:rsidR="00E000B3" w:rsidRDefault="00E000B3" w:rsidP="00E000B3">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3928C73B" w14:textId="77777777" w:rsidR="00E000B3" w:rsidRPr="00C13616" w:rsidRDefault="00E000B3" w:rsidP="00E000B3">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C6FEA36" w14:textId="77777777" w:rsidR="00E000B3" w:rsidRPr="00795531" w:rsidRDefault="00E000B3" w:rsidP="00E000B3">
      <w:pPr>
        <w:pStyle w:val="Heading3"/>
      </w:pPr>
      <w:r w:rsidRPr="00795531">
        <w:lastRenderedPageBreak/>
        <w:t>Digital Twins</w:t>
      </w:r>
    </w:p>
    <w:p w14:paraId="1C791A46" w14:textId="77777777" w:rsidR="00E000B3" w:rsidRDefault="00E000B3" w:rsidP="00E000B3">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6CF19E42" w14:textId="77777777" w:rsidR="00E000B3" w:rsidRDefault="00E000B3" w:rsidP="00E000B3">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xml:space="preserve">). </w:t>
      </w:r>
      <w:commentRangeStart w:id="147"/>
      <w:commentRangeStart w:id="148"/>
      <w:r>
        <w:t>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w:t>
      </w:r>
      <w:commentRangeEnd w:id="147"/>
      <w:r w:rsidR="004C33BE">
        <w:rPr>
          <w:rStyle w:val="CommentReference"/>
          <w:rFonts w:eastAsia="Times New Roman" w:cs="Arial"/>
          <w:szCs w:val="20"/>
        </w:rPr>
        <w:commentReference w:id="147"/>
      </w:r>
      <w:commentRangeEnd w:id="148"/>
      <w:r w:rsidR="00D871DB">
        <w:rPr>
          <w:rStyle w:val="CommentReference"/>
          <w:rFonts w:eastAsia="Times New Roman" w:cs="Arial"/>
          <w:szCs w:val="20"/>
        </w:rPr>
        <w:commentReference w:id="148"/>
      </w:r>
      <w:r>
        <w:t>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0C5137FA" w14:textId="77777777" w:rsidR="00E000B3" w:rsidRDefault="00E000B3" w:rsidP="00E000B3">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22DD17D0" w14:textId="77777777" w:rsidR="00E000B3" w:rsidRDefault="00E000B3" w:rsidP="00E000B3">
      <w:pPr>
        <w:spacing w:line="480" w:lineRule="auto"/>
        <w:ind w:firstLine="720"/>
        <w:rPr>
          <w:color w:val="000000"/>
        </w:rPr>
      </w:pPr>
      <w:r>
        <w:rPr>
          <w:color w:val="000000"/>
        </w:rPr>
        <w:lastRenderedPageBreak/>
        <w:t>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0317D3A" w14:textId="2B4BFEC4" w:rsidR="00E000B3" w:rsidRPr="002E0073" w:rsidRDefault="00E000B3" w:rsidP="00E000B3">
      <w:pPr>
        <w:pStyle w:val="Caption"/>
      </w:pPr>
      <w:bookmarkStart w:id="149" w:name="_Toc169700614"/>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2E0073">
        <w:t xml:space="preserve"> </w:t>
      </w:r>
      <w:r w:rsidR="002E0073">
        <w:br/>
      </w:r>
      <w:r w:rsidRPr="00CD2DAD">
        <w:rPr>
          <w:i/>
          <w:iCs w:val="0"/>
        </w:rPr>
        <w:t>Elements of the Digital Twin Ecosystem</w:t>
      </w:r>
      <w:bookmarkEnd w:id="149"/>
    </w:p>
    <w:p w14:paraId="459DF196" w14:textId="77777777" w:rsidR="00E000B3" w:rsidRDefault="00E000B3" w:rsidP="00E000B3">
      <w:pPr>
        <w:pStyle w:val="embeddedembedded-img"/>
        <w:spacing w:line="480" w:lineRule="auto"/>
        <w:rPr>
          <w:color w:val="000000"/>
        </w:rPr>
      </w:pPr>
      <w:r>
        <w:rPr>
          <w:noProof/>
          <w:color w:val="000000"/>
        </w:rPr>
        <w:drawing>
          <wp:inline distT="0" distB="0" distL="0" distR="0" wp14:anchorId="0E6A362C" wp14:editId="3788CC67">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6179369" cy="3444966"/>
                    </a:xfrm>
                    <a:prstGeom prst="rect">
                      <a:avLst/>
                    </a:prstGeom>
                  </pic:spPr>
                </pic:pic>
              </a:graphicData>
            </a:graphic>
          </wp:inline>
        </w:drawing>
      </w:r>
    </w:p>
    <w:p w14:paraId="5749E753" w14:textId="77777777" w:rsidR="00E000B3" w:rsidRPr="00437E3D" w:rsidRDefault="00E000B3" w:rsidP="00E000B3">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493C4134" w14:textId="77777777" w:rsidR="00E000B3" w:rsidRDefault="00E000B3" w:rsidP="00E000B3">
      <w:pPr>
        <w:spacing w:line="480" w:lineRule="auto"/>
        <w:ind w:firstLine="720"/>
        <w:rPr>
          <w:color w:val="000000"/>
        </w:rPr>
      </w:pPr>
      <w:r>
        <w:rPr>
          <w:color w:val="000000"/>
        </w:rPr>
        <w:lastRenderedPageBreak/>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279E50DE" w14:textId="77777777" w:rsidR="00E000B3" w:rsidRPr="006D6389" w:rsidRDefault="00E000B3" w:rsidP="00E000B3">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F911A7A" w14:textId="77777777" w:rsidR="00E000B3" w:rsidRPr="00795531" w:rsidRDefault="00E000B3" w:rsidP="00E000B3">
      <w:pPr>
        <w:pStyle w:val="Heading3"/>
      </w:pPr>
      <w:r w:rsidRPr="00795531">
        <w:t>Machine Learning and Computer Vision in Environmental Modeling</w:t>
      </w:r>
    </w:p>
    <w:p w14:paraId="7CB1C59C" w14:textId="708EC4C9" w:rsidR="00E000B3" w:rsidRDefault="00E000B3" w:rsidP="00E000B3">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00A85B65" w:rsidRPr="4305B856">
        <w:rPr>
          <w:color w:val="000000" w:themeColor="text1"/>
        </w:rPr>
        <w:t xml:space="preserve">develop AI/ML computer vision image </w:t>
      </w:r>
      <w:del w:id="150" w:author="Mohamed Yoosuf Mohamed Nabeel" w:date="2024-06-15T07:05:00Z">
        <w:r w:rsidR="00A85B65" w:rsidRPr="4305B856" w:rsidDel="00975DFF">
          <w:rPr>
            <w:color w:val="000000" w:themeColor="text1"/>
          </w:rPr>
          <w:delText>analysis</w:delText>
        </w:r>
      </w:del>
      <w:ins w:id="151" w:author="Mohamed Yoosuf Mohamed Nabeel" w:date="2024-06-15T07:05:00Z">
        <w:r w:rsidR="00A85B65" w:rsidRPr="4305B856">
          <w:rPr>
            <w:color w:val="000000" w:themeColor="text1"/>
          </w:rPr>
          <w:t>classification</w:t>
        </w:r>
      </w:ins>
      <w:r w:rsidR="00A85B65" w:rsidRPr="4305B856">
        <w:rPr>
          <w:color w:val="000000" w:themeColor="text1"/>
        </w:rPr>
        <w:t xml:space="preserve">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AF6E549" w14:textId="77777777" w:rsidR="00E000B3" w:rsidRDefault="00E000B3" w:rsidP="00E000B3">
      <w:pPr>
        <w:spacing w:line="480" w:lineRule="auto"/>
        <w:ind w:firstLine="720"/>
        <w:rPr>
          <w:color w:val="000000"/>
        </w:rPr>
      </w:pPr>
      <w:r>
        <w:rPr>
          <w:color w:val="000000"/>
        </w:rPr>
        <w:lastRenderedPageBreak/>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7CC705D8" w14:textId="77777777" w:rsidR="00E000B3" w:rsidRDefault="00E000B3" w:rsidP="00E000B3">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7A3837FC" w14:textId="77777777" w:rsidR="00E000B3" w:rsidRDefault="00E000B3" w:rsidP="00E000B3">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59C8BCF3" w14:textId="77777777" w:rsidR="00E000B3" w:rsidRPr="00512523" w:rsidRDefault="00E000B3" w:rsidP="00E000B3">
      <w:pPr>
        <w:spacing w:line="480" w:lineRule="auto"/>
        <w:ind w:firstLine="720"/>
      </w:pPr>
      <w:r>
        <w:rPr>
          <w:color w:val="000000"/>
        </w:rPr>
        <w:t xml:space="preserve">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w:t>
      </w:r>
      <w:r>
        <w:rPr>
          <w:color w:val="000000"/>
        </w:rPr>
        <w:lastRenderedPageBreak/>
        <w:t>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0505A09B" w14:textId="77777777" w:rsidR="00E000B3" w:rsidRDefault="00E000B3" w:rsidP="00E000B3">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43EF041E" w14:textId="77777777" w:rsidR="00E000B3" w:rsidRDefault="00E000B3" w:rsidP="00E000B3">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437DDA60" w14:textId="77777777" w:rsidR="00E000B3" w:rsidRDefault="00E000B3" w:rsidP="00E000B3">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E2F68CB" w14:textId="77777777" w:rsidR="00E000B3" w:rsidRDefault="00E000B3" w:rsidP="00E000B3">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BD41E5F" w14:textId="77777777" w:rsidR="00E000B3" w:rsidRDefault="00E000B3" w:rsidP="00E000B3">
      <w:pPr>
        <w:spacing w:line="480" w:lineRule="auto"/>
        <w:ind w:firstLine="720"/>
        <w:rPr>
          <w:color w:val="000000"/>
        </w:rPr>
      </w:pPr>
      <w:r>
        <w:rPr>
          <w:color w:val="000000"/>
        </w:rPr>
        <w:t xml:space="preserve">Processing LiDAR data can be complex and time-consuming, requiring specialized software, expertise, and computational resources. Analyzing and interpreting LiDAR point cloud data involves data cleaning, classification, feature extraction, and model generation, which can </w:t>
      </w:r>
      <w:r>
        <w:rPr>
          <w:color w:val="000000"/>
        </w:rPr>
        <w:lastRenderedPageBreak/>
        <w:t>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39DE831" w14:textId="77777777" w:rsidR="00E000B3" w:rsidRDefault="00E000B3" w:rsidP="00E000B3">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3BE19D28" w14:textId="77777777" w:rsidR="00E000B3" w:rsidRDefault="00E000B3" w:rsidP="00E000B3">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956DCF3" w14:textId="77777777" w:rsidR="00E000B3" w:rsidRDefault="00E000B3" w:rsidP="00E000B3">
      <w:pPr>
        <w:spacing w:line="480" w:lineRule="auto"/>
        <w:ind w:firstLine="720"/>
        <w:rPr>
          <w:color w:val="000000"/>
        </w:rPr>
      </w:pPr>
      <w:r>
        <w:rPr>
          <w:color w:val="000000"/>
        </w:rPr>
        <w:t xml:space="preserve">Furthermore, by leveraging advanced computer vision, image analysis, and machine learning algorithms, digital twins can analyze the impact of foliage on network performance, </w:t>
      </w:r>
      <w:r>
        <w:rPr>
          <w:color w:val="000000"/>
        </w:rPr>
        <w:lastRenderedPageBreak/>
        <w:t>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746732D0" w14:textId="77777777" w:rsidR="00E000B3" w:rsidRDefault="00E000B3" w:rsidP="00E000B3">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36153BEA" w14:textId="77777777" w:rsidR="00E000B3" w:rsidRDefault="00E000B3" w:rsidP="00E000B3">
      <w:pPr>
        <w:spacing w:line="480" w:lineRule="auto"/>
        <w:ind w:firstLine="720"/>
        <w:rPr>
          <w:color w:val="000000"/>
        </w:rPr>
      </w:pPr>
      <w:r>
        <w:rPr>
          <w:color w:val="000000"/>
        </w:rPr>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67A85EA4" w14:textId="77777777" w:rsidR="00E000B3" w:rsidRDefault="00E000B3" w:rsidP="00E000B3">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4143A33A" w14:textId="77777777" w:rsidR="00E000B3" w:rsidRPr="00254545" w:rsidRDefault="00E000B3" w:rsidP="00E000B3">
      <w:pPr>
        <w:spacing w:line="480" w:lineRule="auto"/>
        <w:ind w:firstLine="720"/>
        <w:rPr>
          <w:shd w:val="clear" w:color="auto" w:fill="F9F9FE"/>
        </w:rPr>
      </w:pPr>
      <w:r>
        <w:rPr>
          <w:color w:val="000000"/>
        </w:rPr>
        <w:t xml:space="preserve">Using low-cost satellite or aerial imagery data sources like Google Imagery, applying computer vision, image analysis, and semantic segmentation machine learning techniques to </w:t>
      </w:r>
      <w:r>
        <w:rPr>
          <w:color w:val="000000"/>
        </w:rPr>
        <w:lastRenderedPageBreak/>
        <w:t>extract the relevant information related to foliage or vegetation from the imagery, we can build the Digital twin representation of foliage.</w:t>
      </w:r>
    </w:p>
    <w:p w14:paraId="5AD9C641" w14:textId="77777777" w:rsidR="00E000B3" w:rsidRDefault="00E000B3" w:rsidP="00E000B3">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6F9791D0" w14:textId="6632F436" w:rsidR="00E000B3" w:rsidRDefault="00A85B65" w:rsidP="00E000B3">
      <w:pPr>
        <w:spacing w:line="480" w:lineRule="auto"/>
        <w:ind w:firstLine="720"/>
        <w:rPr>
          <w:color w:val="000000"/>
        </w:rPr>
      </w:pPr>
      <w:r w:rsidRPr="4305B856">
        <w:rPr>
          <w:color w:val="000000" w:themeColor="text1"/>
        </w:rPr>
        <w:t xml:space="preserve">As foliage or vegetation is one of the factors impacting the advanced mmW, 5G, and 6G technologies deployment, </w:t>
      </w:r>
      <w:commentRangeStart w:id="152"/>
      <w:commentRangeStart w:id="153"/>
      <w:r w:rsidRPr="4305B856">
        <w:rPr>
          <w:color w:val="000000" w:themeColor="text1"/>
        </w:rPr>
        <w:t>current methods of identifying foliage for network planning</w:t>
      </w:r>
      <w:commentRangeEnd w:id="152"/>
      <w:r>
        <w:rPr>
          <w:rStyle w:val="CommentReference"/>
        </w:rPr>
        <w:commentReference w:id="152"/>
      </w:r>
      <w:commentRangeEnd w:id="153"/>
      <w:r>
        <w:rPr>
          <w:rStyle w:val="CommentReference"/>
          <w:rFonts w:eastAsia="Times New Roman" w:cs="Arial"/>
          <w:szCs w:val="20"/>
        </w:rPr>
        <w:commentReference w:id="153"/>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r>
        <w:rPr>
          <w:rStyle w:val="contrib0"/>
        </w:rPr>
        <w:t>Menenti</w:t>
      </w:r>
      <w:r>
        <w:t xml:space="preserve">, </w:t>
      </w:r>
      <w:r>
        <w:rPr>
          <w:rStyle w:val="Date4"/>
        </w:rPr>
        <w:t>2021</w:t>
      </w:r>
      <w:r>
        <w:t>)</w:t>
      </w:r>
      <w:r w:rsidRPr="4305B856">
        <w:rPr>
          <w:color w:val="000000" w:themeColor="text1"/>
        </w:rPr>
        <w:t>.</w:t>
      </w:r>
    </w:p>
    <w:p w14:paraId="24C1CF7A" w14:textId="77777777" w:rsidR="00E000B3" w:rsidRDefault="00E000B3" w:rsidP="00E000B3">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3A4138FD" w14:textId="77777777" w:rsidR="00E000B3" w:rsidRPr="00254545" w:rsidRDefault="00E000B3" w:rsidP="00E000B3">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73340831" w14:textId="77777777" w:rsidR="00E000B3" w:rsidRDefault="00E000B3" w:rsidP="00E000B3">
      <w:pPr>
        <w:pStyle w:val="Heading3"/>
        <w:rPr>
          <w:shd w:val="clear" w:color="auto" w:fill="FFFFFF"/>
        </w:rPr>
      </w:pPr>
      <w:r>
        <w:rPr>
          <w:shd w:val="clear" w:color="auto" w:fill="FFFFFF"/>
        </w:rPr>
        <w:lastRenderedPageBreak/>
        <w:t>Databases Accessed and Other Sources</w:t>
      </w:r>
    </w:p>
    <w:p w14:paraId="2E2B282D" w14:textId="77777777" w:rsidR="00E000B3" w:rsidRDefault="00E000B3" w:rsidP="00E000B3">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48B1213C" w14:textId="77777777" w:rsidR="00E000B3" w:rsidRDefault="00E000B3" w:rsidP="00E000B3">
      <w:pPr>
        <w:spacing w:line="480" w:lineRule="auto"/>
        <w:ind w:firstLine="720"/>
        <w:rPr>
          <w:color w:val="000000"/>
        </w:rPr>
      </w:pPr>
      <w:r>
        <w:rPr>
          <w:color w:val="000000"/>
        </w:rPr>
        <w:t>The following sources are used to collect the aerial (satellite) images and street view images:</w:t>
      </w:r>
    </w:p>
    <w:p w14:paraId="4E54E14C" w14:textId="77777777" w:rsidR="00E000B3" w:rsidRDefault="00E000B3" w:rsidP="00E000B3">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29540D08" w14:textId="77777777" w:rsidR="00E000B3" w:rsidRDefault="00E000B3" w:rsidP="00E000B3">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1884BF61" w14:textId="77777777" w:rsidR="00E000B3" w:rsidRDefault="00E000B3" w:rsidP="00E000B3">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37AEAD0D" w14:textId="77777777" w:rsidR="00E000B3" w:rsidRPr="00975DFF" w:rsidRDefault="00E000B3" w:rsidP="00E000B3">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4331AA22" w14:textId="77777777" w:rsidR="00E000B3" w:rsidRDefault="00E000B3" w:rsidP="00E000B3">
      <w:pPr>
        <w:pStyle w:val="ListParagraph"/>
        <w:numPr>
          <w:ilvl w:val="0"/>
          <w:numId w:val="3"/>
        </w:numPr>
      </w:pPr>
      <w:r>
        <w:t>Open Street Map (</w:t>
      </w:r>
      <w:hyperlink r:id="rId28" w:history="1">
        <w:r w:rsidRPr="001445E6">
          <w:rPr>
            <w:rStyle w:val="Hyperlink"/>
          </w:rPr>
          <w:t>https://www.openstreetmap.org/</w:t>
        </w:r>
      </w:hyperlink>
      <w:r>
        <w:t>)</w:t>
      </w:r>
    </w:p>
    <w:p w14:paraId="6358AF18" w14:textId="77777777" w:rsidR="00E000B3" w:rsidRPr="00887A22" w:rsidRDefault="00E000B3" w:rsidP="00E000B3">
      <w:pPr>
        <w:pStyle w:val="ListParagraph"/>
        <w:numPr>
          <w:ilvl w:val="0"/>
          <w:numId w:val="3"/>
        </w:numPr>
      </w:pPr>
      <w:r>
        <w:t xml:space="preserve"> Java Open Street Map (</w:t>
      </w:r>
      <w:hyperlink r:id="rId29" w:history="1">
        <w:r w:rsidRPr="0084291C">
          <w:rPr>
            <w:rStyle w:val="Hyperlink"/>
          </w:rPr>
          <w:t>https://josm.openstreetmap.de/</w:t>
        </w:r>
      </w:hyperlink>
      <w:r>
        <w:t>)</w:t>
      </w:r>
    </w:p>
    <w:p w14:paraId="5C421644" w14:textId="77777777" w:rsidR="00E000B3" w:rsidRPr="00887A22" w:rsidRDefault="00E000B3" w:rsidP="00E000B3">
      <w:pPr>
        <w:pStyle w:val="Heading2"/>
      </w:pPr>
      <w:bookmarkStart w:id="154" w:name="_Toc464831652"/>
      <w:bookmarkStart w:id="155" w:name="_Toc465328389"/>
      <w:bookmarkStart w:id="156" w:name="_Toc97025082"/>
      <w:bookmarkStart w:id="157" w:name="_Toc169700471"/>
      <w:r>
        <w:t xml:space="preserve">Digital Twin Representation of Foliage </w:t>
      </w:r>
      <w:r>
        <w:rPr>
          <w:rFonts w:ascii="Söhne" w:hAnsi="Söhne" w:cs="Calibri"/>
          <w:color w:val="0D0D0D"/>
          <w:shd w:val="clear" w:color="auto" w:fill="FFFFFF"/>
        </w:rPr>
        <w:t>Theoretical</w:t>
      </w:r>
      <w:r>
        <w:t xml:space="preserve"> </w:t>
      </w:r>
      <w:commentRangeStart w:id="158"/>
      <w:r>
        <w:t xml:space="preserve">Framework </w:t>
      </w:r>
      <w:bookmarkEnd w:id="154"/>
      <w:bookmarkEnd w:id="155"/>
      <w:commentRangeEnd w:id="158"/>
      <w:r>
        <w:rPr>
          <w:rStyle w:val="CommentReference"/>
          <w:b w:val="0"/>
          <w:bCs w:val="0"/>
          <w:szCs w:val="20"/>
        </w:rPr>
        <w:commentReference w:id="158"/>
      </w:r>
      <w:bookmarkEnd w:id="156"/>
      <w:bookmarkEnd w:id="157"/>
    </w:p>
    <w:p w14:paraId="6E5D13C7" w14:textId="77777777" w:rsidR="00E000B3" w:rsidRDefault="00E000B3" w:rsidP="00E000B3">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xml:space="preserve">).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t>
      </w:r>
      <w:r>
        <w:rPr>
          <w:color w:val="000000"/>
        </w:rPr>
        <w:lastRenderedPageBreak/>
        <w:t>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03CCBAC6" w14:textId="77777777" w:rsidR="00E000B3" w:rsidRPr="00D7669F" w:rsidRDefault="00E000B3" w:rsidP="00E000B3">
      <w:pPr>
        <w:pStyle w:val="Heading3"/>
        <w:rPr>
          <w:rFonts w:eastAsia="Times New Roman"/>
          <w:sz w:val="22"/>
        </w:rPr>
      </w:pPr>
      <w:r w:rsidRPr="00D7669F">
        <w:rPr>
          <w:rFonts w:eastAsia="Times New Roman"/>
          <w:shd w:val="clear" w:color="auto" w:fill="FFFFFF"/>
        </w:rPr>
        <w:t>Assumptions and Propositions</w:t>
      </w:r>
    </w:p>
    <w:p w14:paraId="6025EC9C" w14:textId="77777777" w:rsidR="00E000B3" w:rsidRPr="00AB3F36" w:rsidRDefault="00E000B3" w:rsidP="00E000B3">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29F2FCBB" w14:textId="77777777" w:rsidR="00E000B3" w:rsidRPr="00DA46F2" w:rsidRDefault="00E000B3" w:rsidP="00E000B3">
      <w:pPr>
        <w:pStyle w:val="Heading3"/>
        <w:rPr>
          <w:rFonts w:eastAsia="Times New Roman"/>
          <w:shd w:val="clear" w:color="auto" w:fill="FFFFFF"/>
        </w:rPr>
      </w:pPr>
      <w:r w:rsidRPr="00DA46F2">
        <w:rPr>
          <w:rFonts w:eastAsia="Times New Roman"/>
          <w:shd w:val="clear" w:color="auto" w:fill="FFFFFF"/>
        </w:rPr>
        <w:t>Origin and Development of the Framework</w:t>
      </w:r>
    </w:p>
    <w:p w14:paraId="69D66687" w14:textId="77777777" w:rsidR="00E000B3"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w:t>
      </w:r>
      <w:r w:rsidRPr="006E0081">
        <w:rPr>
          <w:rFonts w:eastAsiaTheme="minorHAnsi" w:cstheme="minorBidi"/>
          <w:color w:val="0D0D0D"/>
          <w:szCs w:val="22"/>
          <w:shd w:val="clear" w:color="auto" w:fill="FFFFFF"/>
        </w:rPr>
        <w:lastRenderedPageBreak/>
        <w:t>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612825A7"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5C3964FD"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0E41847"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intersection of digital twins with environmental science and network engineering reflects an increasingly interdisciplinary approach to technological applications. In environmental science, digital twins are used to model complex ecosystems or urban </w:t>
      </w:r>
      <w:r w:rsidRPr="006E0081">
        <w:rPr>
          <w:rFonts w:eastAsiaTheme="minorHAnsi" w:cstheme="minorBidi"/>
          <w:color w:val="0D0D0D"/>
          <w:szCs w:val="22"/>
          <w:shd w:val="clear" w:color="auto" w:fill="FFFFFF"/>
        </w:rPr>
        <w:lastRenderedPageBreak/>
        <w:t>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9841184"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0AA0D7DD"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5785E3C5" w14:textId="77777777" w:rsidR="00E000B3" w:rsidRPr="006E0081" w:rsidRDefault="00E000B3" w:rsidP="00E000B3">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06F868BA" w14:textId="77777777" w:rsidR="00A85B65" w:rsidRPr="00DA46F2" w:rsidRDefault="00A85B65" w:rsidP="00A85B65">
      <w:pPr>
        <w:pStyle w:val="Heading3"/>
        <w:rPr>
          <w:rFonts w:eastAsia="Times New Roman"/>
          <w:shd w:val="clear" w:color="auto" w:fill="FFFFFF"/>
        </w:rPr>
      </w:pPr>
      <w:commentRangeStart w:id="159"/>
      <w:commentRangeStart w:id="160"/>
      <w:r w:rsidRPr="00DA46F2">
        <w:rPr>
          <w:rFonts w:eastAsia="Times New Roman"/>
          <w:shd w:val="clear" w:color="auto" w:fill="FFFFFF"/>
        </w:rPr>
        <w:lastRenderedPageBreak/>
        <w:t>Relevant Studies</w:t>
      </w:r>
      <w:commentRangeEnd w:id="159"/>
      <w:r>
        <w:rPr>
          <w:rStyle w:val="CommentReference"/>
        </w:rPr>
        <w:commentReference w:id="159"/>
      </w:r>
      <w:commentRangeEnd w:id="160"/>
      <w:r>
        <w:rPr>
          <w:rStyle w:val="CommentReference"/>
          <w:rFonts w:eastAsia="Times New Roman" w:cs="Arial"/>
          <w:b w:val="0"/>
          <w:bCs w:val="0"/>
          <w:i w:val="0"/>
          <w:szCs w:val="20"/>
        </w:rPr>
        <w:commentReference w:id="160"/>
      </w:r>
    </w:p>
    <w:p w14:paraId="3142C61A" w14:textId="02D6502F" w:rsidR="00E000B3" w:rsidRDefault="00A85B65" w:rsidP="00A85B65">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69B69B13" w14:textId="77777777" w:rsidR="00E000B3" w:rsidRDefault="00E000B3" w:rsidP="00E000B3">
      <w:pPr>
        <w:spacing w:line="480" w:lineRule="auto"/>
        <w:ind w:firstLine="720"/>
        <w:rPr>
          <w:color w:val="000000"/>
        </w:rPr>
      </w:pPr>
      <w:r>
        <w:rPr>
          <w:color w:val="000000"/>
        </w:rPr>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1D681A9F" w14:textId="77777777" w:rsidR="00E000B3" w:rsidRPr="00975DFF" w:rsidRDefault="00E000B3" w:rsidP="00E000B3">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3DD1FCC2" w14:textId="77777777" w:rsidR="00E000B3" w:rsidRPr="00DA46F2" w:rsidRDefault="00E000B3" w:rsidP="00E000B3">
      <w:pPr>
        <w:pStyle w:val="Heading3"/>
        <w:rPr>
          <w:rFonts w:eastAsia="Times New Roman"/>
          <w:shd w:val="clear" w:color="auto" w:fill="FFFFFF"/>
        </w:rPr>
      </w:pPr>
      <w:r w:rsidRPr="00DA46F2">
        <w:rPr>
          <w:rFonts w:eastAsia="Times New Roman"/>
          <w:shd w:val="clear" w:color="auto" w:fill="FFFFFF"/>
        </w:rPr>
        <w:t>Alternative Frameworks</w:t>
      </w:r>
    </w:p>
    <w:p w14:paraId="3BDA84C1" w14:textId="77777777" w:rsidR="00E000B3" w:rsidRDefault="00E000B3" w:rsidP="00E000B3">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4923B7A1" w14:textId="77777777" w:rsidR="00E000B3" w:rsidRDefault="00E000B3" w:rsidP="00E000B3">
      <w:pPr>
        <w:spacing w:line="480" w:lineRule="auto"/>
        <w:ind w:firstLine="720"/>
        <w:rPr>
          <w:color w:val="000000"/>
        </w:rPr>
      </w:pPr>
      <w:r>
        <w:rPr>
          <w:color w:val="000000"/>
        </w:rPr>
        <w:lastRenderedPageBreak/>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0D079BC" w14:textId="77777777" w:rsidR="00A85B65" w:rsidRPr="00911CBD" w:rsidRDefault="00A85B65" w:rsidP="00A85B65">
      <w:pPr>
        <w:spacing w:line="480" w:lineRule="auto"/>
        <w:ind w:firstLine="720"/>
        <w:rPr>
          <w:shd w:val="clear" w:color="auto" w:fill="FFFFFF"/>
        </w:rPr>
      </w:pPr>
      <w:r w:rsidRPr="4305B856">
        <w:rPr>
          <w:color w:val="000000" w:themeColor="text1"/>
        </w:rPr>
        <w:t xml:space="preserve">The </w:t>
      </w:r>
      <w:commentRangeStart w:id="161"/>
      <w:commentRangeStart w:id="162"/>
      <w:r w:rsidRPr="00B50D81">
        <w:rPr>
          <w:strike/>
          <w:color w:val="000000" w:themeColor="text1"/>
        </w:rPr>
        <w:t xml:space="preserve">Digital </w:t>
      </w:r>
      <w:proofErr w:type="spellStart"/>
      <w:r w:rsidRPr="00B50D81">
        <w:rPr>
          <w:strike/>
          <w:color w:val="000000" w:themeColor="text1"/>
        </w:rPr>
        <w:t>Twin</w:t>
      </w:r>
      <w:commentRangeEnd w:id="161"/>
      <w:r w:rsidRPr="00B50D81">
        <w:rPr>
          <w:rStyle w:val="CommentReference"/>
          <w:strike/>
        </w:rPr>
        <w:commentReference w:id="161"/>
      </w:r>
      <w:commentRangeEnd w:id="162"/>
      <w:r>
        <w:rPr>
          <w:rStyle w:val="CommentReference"/>
          <w:rFonts w:eastAsia="Times New Roman" w:cs="Arial"/>
          <w:szCs w:val="20"/>
        </w:rPr>
        <w:commentReference w:id="162"/>
      </w:r>
      <w:r>
        <w:rPr>
          <w:color w:val="000000" w:themeColor="text1"/>
        </w:rPr>
        <w:t>DT</w:t>
      </w:r>
      <w:proofErr w:type="spellEnd"/>
      <w:r w:rsidRPr="4305B856">
        <w:rPr>
          <w:color w:val="000000" w:themeColor="text1"/>
        </w:rPr>
        <w:t>,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49AFDED7" w14:textId="77777777" w:rsidR="00E000B3" w:rsidRPr="00DA46F2" w:rsidRDefault="00E000B3" w:rsidP="00E000B3">
      <w:pPr>
        <w:pStyle w:val="Heading3"/>
        <w:rPr>
          <w:rFonts w:eastAsia="Times New Roman"/>
          <w:shd w:val="clear" w:color="auto" w:fill="FFFFFF"/>
        </w:rPr>
      </w:pPr>
      <w:r w:rsidRPr="00DA46F2">
        <w:rPr>
          <w:rFonts w:eastAsia="Times New Roman"/>
          <w:shd w:val="clear" w:color="auto" w:fill="FFFFFF"/>
        </w:rPr>
        <w:t>Framework Relevance to the Study</w:t>
      </w:r>
    </w:p>
    <w:p w14:paraId="7B04C73A" w14:textId="77777777" w:rsidR="00E000B3" w:rsidRDefault="00E000B3" w:rsidP="00E000B3">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015BF635" w14:textId="77777777" w:rsidR="00E000B3" w:rsidRPr="00480334" w:rsidRDefault="00E000B3" w:rsidP="00E000B3">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xml:space="preserve">). DTs can leverage the power of data-driven </w:t>
      </w:r>
      <w:r>
        <w:rPr>
          <w:color w:val="000000"/>
        </w:rPr>
        <w:lastRenderedPageBreak/>
        <w:t>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400105BA" w14:textId="77777777" w:rsidR="00E000B3" w:rsidRPr="00887A22" w:rsidRDefault="00E000B3" w:rsidP="00E000B3">
      <w:pPr>
        <w:pStyle w:val="Heading2"/>
      </w:pPr>
      <w:bookmarkStart w:id="163" w:name="_Toc164865772"/>
      <w:bookmarkStart w:id="164" w:name="_Toc169700472"/>
      <w:r>
        <w:t xml:space="preserve">Data Ethics and Legal Frameworks in the study of </w:t>
      </w:r>
      <w:r>
        <w:rPr>
          <w:color w:val="0D0D0D"/>
          <w:shd w:val="clear" w:color="auto" w:fill="FFFFFF"/>
        </w:rPr>
        <w:t>Digital Twin Representation of Foliage</w:t>
      </w:r>
      <w:commentRangeStart w:id="165"/>
      <w:r>
        <w:t xml:space="preserve"> </w:t>
      </w:r>
      <w:commentRangeEnd w:id="165"/>
      <w:r>
        <w:rPr>
          <w:rStyle w:val="CommentReference"/>
          <w:b w:val="0"/>
          <w:bCs w:val="0"/>
          <w:szCs w:val="20"/>
        </w:rPr>
        <w:commentReference w:id="165"/>
      </w:r>
      <w:bookmarkEnd w:id="163"/>
      <w:bookmarkEnd w:id="164"/>
    </w:p>
    <w:p w14:paraId="02458C70" w14:textId="77777777" w:rsidR="00E000B3" w:rsidRDefault="00E000B3" w:rsidP="00E000B3">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412957CA" w14:textId="77777777" w:rsidR="00E000B3" w:rsidRDefault="00E000B3" w:rsidP="00E000B3">
      <w:pPr>
        <w:pStyle w:val="Heading3"/>
      </w:pPr>
      <w:r>
        <w:t>Data Ethics and Privacy Concerns in the Collection and Use of Google Imagery Data</w:t>
      </w:r>
    </w:p>
    <w:p w14:paraId="0C9436DE" w14:textId="13B837E3" w:rsidR="004C0B7E" w:rsidRPr="003554FC" w:rsidRDefault="004C0B7E" w:rsidP="004C0B7E">
      <w:pPr>
        <w:pStyle w:val="Caption"/>
      </w:pPr>
      <w:bookmarkStart w:id="166" w:name="_Toc169700615"/>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r w:rsidR="003554FC">
        <w:t xml:space="preserve"> </w:t>
      </w:r>
      <w:r w:rsidR="003554FC">
        <w:br/>
      </w:r>
      <w:r w:rsidRPr="00CD2DAD">
        <w:rPr>
          <w:i/>
          <w:iCs w:val="0"/>
        </w:rPr>
        <w:t>Some of the Key Ethical Considerations</w:t>
      </w:r>
      <w:bookmarkEnd w:id="166"/>
    </w:p>
    <w:p w14:paraId="2D09AACE" w14:textId="77777777" w:rsidR="004C0B7E" w:rsidRDefault="004C0B7E" w:rsidP="004C0B7E">
      <w:pPr>
        <w:pStyle w:val="embeddedembedded-img"/>
        <w:spacing w:line="480" w:lineRule="auto"/>
        <w:rPr>
          <w:color w:val="000000"/>
        </w:rPr>
      </w:pPr>
      <w:r>
        <w:rPr>
          <w:noProof/>
          <w:color w:val="000000"/>
        </w:rPr>
        <w:drawing>
          <wp:inline distT="0" distB="0" distL="0" distR="0" wp14:anchorId="66EA779A" wp14:editId="4BFB35D2">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599B3302" w14:textId="31F2EB27" w:rsidR="004C0B7E" w:rsidRDefault="00E000B3" w:rsidP="004C0B7E">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w:t>
      </w:r>
      <w:r>
        <w:rPr>
          <w:color w:val="000000"/>
        </w:rPr>
        <w:lastRenderedPageBreak/>
        <w:t xml:space="preserve">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2E780B6C" w14:textId="77777777" w:rsidR="00E000B3" w:rsidRDefault="00E000B3" w:rsidP="00E000B3">
      <w:pPr>
        <w:spacing w:line="480" w:lineRule="auto"/>
        <w:ind w:firstLine="720"/>
        <w:rPr>
          <w:color w:val="000000"/>
        </w:rPr>
      </w:pPr>
      <w:r>
        <w:rPr>
          <w:color w:val="000000"/>
        </w:rPr>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4E5AFD82" w14:textId="77777777" w:rsidR="00E000B3" w:rsidRDefault="00E000B3" w:rsidP="00E000B3">
      <w:pPr>
        <w:pStyle w:val="Heading3"/>
      </w:pPr>
      <w:r>
        <w:t>Transparency and Consent</w:t>
      </w:r>
    </w:p>
    <w:p w14:paraId="13BC44D0" w14:textId="77777777" w:rsidR="00E000B3" w:rsidRDefault="00E000B3" w:rsidP="00E000B3">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38A89836" w14:textId="77777777" w:rsidR="00E000B3" w:rsidRDefault="00E000B3" w:rsidP="00E000B3">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36E40F62" w14:textId="77777777" w:rsidR="00E000B3" w:rsidRDefault="00E000B3" w:rsidP="00E000B3">
      <w:pPr>
        <w:pStyle w:val="Heading3"/>
      </w:pPr>
      <w:r>
        <w:t>Data Security</w:t>
      </w:r>
    </w:p>
    <w:p w14:paraId="662EEC2E" w14:textId="77777777" w:rsidR="00E000B3" w:rsidRPr="00890D78" w:rsidRDefault="00E000B3" w:rsidP="00E000B3">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312788CA" w14:textId="77777777" w:rsidR="00E000B3" w:rsidRDefault="00E000B3" w:rsidP="00E000B3">
      <w:pPr>
        <w:pStyle w:val="Heading3"/>
      </w:pPr>
      <w:r>
        <w:lastRenderedPageBreak/>
        <w:t>Social Justice Implications</w:t>
      </w:r>
    </w:p>
    <w:p w14:paraId="54B76C52" w14:textId="77777777" w:rsidR="00E000B3" w:rsidRPr="00091537" w:rsidRDefault="00E000B3" w:rsidP="00E000B3">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1BC375CF" w14:textId="77777777" w:rsidR="00E000B3" w:rsidRPr="00091537" w:rsidRDefault="00E000B3" w:rsidP="00E000B3">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348B4EE1" w14:textId="77777777" w:rsidR="00E000B3" w:rsidRPr="00091537" w:rsidRDefault="00E000B3" w:rsidP="00E000B3">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5F5DEEEB" w14:textId="77777777" w:rsidR="00E000B3" w:rsidRPr="00091537" w:rsidRDefault="00E000B3" w:rsidP="00E000B3">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31A39DC4" w14:textId="77777777" w:rsidR="00E000B3" w:rsidRDefault="00E000B3" w:rsidP="00E000B3">
      <w:pPr>
        <w:pStyle w:val="Heading3"/>
      </w:pPr>
      <w:r>
        <w:t>Regulatory Compliance</w:t>
      </w:r>
    </w:p>
    <w:p w14:paraId="6CE82D5C" w14:textId="77777777" w:rsidR="00E000B3" w:rsidRDefault="00E000B3" w:rsidP="00E000B3">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2221155D" w14:textId="77777777" w:rsidR="00E000B3" w:rsidRDefault="00E000B3" w:rsidP="00E000B3">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6A3D5CD6" w14:textId="77777777" w:rsidR="00E000B3" w:rsidRDefault="00E000B3" w:rsidP="00E000B3">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4F1F6598" w14:textId="77777777" w:rsidR="00E000B3" w:rsidRPr="00091537" w:rsidRDefault="00E000B3" w:rsidP="00E000B3">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0289489F" w14:textId="77777777" w:rsidR="00E000B3" w:rsidRDefault="00E000B3" w:rsidP="00E000B3">
      <w:pPr>
        <w:pStyle w:val="Heading3"/>
      </w:pPr>
      <w:r>
        <w:t>Transfer of Data</w:t>
      </w:r>
    </w:p>
    <w:p w14:paraId="67B3AB6A" w14:textId="77777777" w:rsidR="00E000B3" w:rsidRDefault="00E000B3" w:rsidP="00E000B3">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w:t>
      </w:r>
      <w:proofErr w:type="gramStart"/>
      <w:r>
        <w:rPr>
          <w:color w:val="000000"/>
        </w:rPr>
        <w:t>in:</w:t>
      </w:r>
      <w:proofErr w:type="gramEnd"/>
      <w:r>
        <w:rPr>
          <w:color w:val="000000"/>
        </w:rPr>
        <w:t xml:space="preserve">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72C3EF6D" w14:textId="77777777" w:rsidR="00E000B3" w:rsidRDefault="00E000B3" w:rsidP="00E000B3">
      <w:pPr>
        <w:pStyle w:val="Heading3"/>
      </w:pPr>
      <w:r>
        <w:t>Addressing Bias and Ensuring Fairness</w:t>
      </w:r>
    </w:p>
    <w:p w14:paraId="61C52B59" w14:textId="77777777" w:rsidR="00E000B3" w:rsidRDefault="00E000B3" w:rsidP="00E000B3">
      <w:pPr>
        <w:spacing w:line="480" w:lineRule="auto"/>
        <w:ind w:firstLine="720"/>
        <w:rPr>
          <w:color w:val="000000"/>
        </w:rPr>
      </w:pPr>
      <w:r>
        <w:rPr>
          <w:color w:val="000000"/>
        </w:rPr>
        <w:t xml:space="preserve">The algorithms that process these images should be designed so that biases do not persist or become more pronounced. </w:t>
      </w:r>
      <w:proofErr w:type="gramStart"/>
      <w:r>
        <w:rPr>
          <w:color w:val="000000"/>
        </w:rPr>
        <w:t>In order to</w:t>
      </w:r>
      <w:proofErr w:type="gramEnd"/>
      <w:r>
        <w:rPr>
          <w:color w:val="000000"/>
        </w:rPr>
        <w:t xml:space="preserve">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41CCDD2" w14:textId="77777777" w:rsidR="00E000B3" w:rsidRDefault="00E000B3" w:rsidP="00E000B3">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4010DEFC" w14:textId="77777777" w:rsidR="00E000B3" w:rsidRDefault="00E000B3" w:rsidP="00E000B3">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62474063" w14:textId="77777777" w:rsidR="00E000B3" w:rsidRPr="000230C4" w:rsidRDefault="00E000B3" w:rsidP="00E000B3">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27E03CF" w14:textId="77777777" w:rsidR="00E000B3" w:rsidRPr="00887A22" w:rsidRDefault="00E000B3" w:rsidP="00E000B3">
      <w:pPr>
        <w:pStyle w:val="Heading2"/>
      </w:pPr>
      <w:bookmarkStart w:id="167" w:name="_Toc164865774"/>
      <w:bookmarkStart w:id="168" w:name="_Toc169700473"/>
      <w:commentRangeStart w:id="169"/>
      <w:r w:rsidRPr="00887A22">
        <w:lastRenderedPageBreak/>
        <w:t>Summary</w:t>
      </w:r>
      <w:commentRangeEnd w:id="169"/>
      <w:r>
        <w:rPr>
          <w:rStyle w:val="CommentReference"/>
          <w:szCs w:val="20"/>
        </w:rPr>
        <w:commentReference w:id="169"/>
      </w:r>
      <w:bookmarkEnd w:id="167"/>
      <w:bookmarkEnd w:id="168"/>
    </w:p>
    <w:p w14:paraId="176500FB" w14:textId="77777777" w:rsidR="00E000B3" w:rsidRDefault="00E000B3" w:rsidP="00E000B3">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18E35C6D" w14:textId="77777777" w:rsidR="00E000B3" w:rsidRDefault="00E000B3" w:rsidP="00E000B3">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655D80C3" w14:textId="77777777" w:rsidR="00E000B3" w:rsidRDefault="00E000B3" w:rsidP="00E000B3">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4F219766" w14:textId="77777777" w:rsidR="00E000B3" w:rsidRDefault="00E000B3" w:rsidP="00E000B3">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56BA06BC" w14:textId="77777777" w:rsidR="00E000B3" w:rsidRDefault="00E000B3" w:rsidP="00E000B3">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39A13C9A" w14:textId="02B67225" w:rsidR="00E000B3" w:rsidRPr="00A16912" w:rsidRDefault="00E000B3" w:rsidP="00E000B3">
      <w:pPr>
        <w:spacing w:after="0" w:line="480" w:lineRule="auto"/>
        <w:ind w:firstLine="720"/>
        <w:contextualSpacing/>
        <w:rPr>
          <w:strike/>
          <w:color w:val="000000"/>
        </w:rPr>
      </w:pPr>
      <w:commentRangeStart w:id="170"/>
      <w:commentRangeStart w:id="171"/>
      <w:r w:rsidRPr="00A16912">
        <w:rPr>
          <w:strike/>
          <w:color w:val="000000"/>
        </w:rPr>
        <w:t xml:space="preserve">In summary, </w:t>
      </w:r>
      <w:ins w:id="172" w:author="Irene Tsapara" w:date="2024-06-05T16:46:00Z" w16du:dateUtc="2024-06-05T21:46:00Z">
        <w:r w:rsidR="004C33BE" w:rsidRPr="00A16912">
          <w:rPr>
            <w:strike/>
            <w:color w:val="000000"/>
          </w:rPr>
          <w:t xml:space="preserve">the </w:t>
        </w:r>
      </w:ins>
      <w:r w:rsidRPr="00A16912">
        <w:rPr>
          <w:strike/>
          <w:color w:val="000000"/>
        </w:rPr>
        <w:t xml:space="preserve">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sidRPr="00A16912">
        <w:rPr>
          <w:strike/>
          <w:color w:val="000000"/>
        </w:rPr>
        <w:lastRenderedPageBreak/>
        <w:t>for the innovative exploration of digital twin technology in the context of foliage representation and wireless signal propagation.</w:t>
      </w:r>
      <w:commentRangeEnd w:id="170"/>
      <w:r w:rsidR="004C33BE" w:rsidRPr="00A16912">
        <w:rPr>
          <w:rStyle w:val="CommentReference"/>
          <w:rFonts w:eastAsia="Times New Roman" w:cs="Arial"/>
          <w:strike/>
          <w:szCs w:val="20"/>
        </w:rPr>
        <w:commentReference w:id="170"/>
      </w:r>
      <w:commentRangeEnd w:id="171"/>
      <w:r w:rsidR="00A16912">
        <w:rPr>
          <w:rStyle w:val="CommentReference"/>
          <w:rFonts w:eastAsia="Times New Roman" w:cs="Arial"/>
          <w:szCs w:val="20"/>
        </w:rPr>
        <w:commentReference w:id="171"/>
      </w:r>
    </w:p>
    <w:p w14:paraId="2CF98C1F" w14:textId="77777777" w:rsidR="00A16912" w:rsidRDefault="00A16912" w:rsidP="00A16912">
      <w:pPr>
        <w:spacing w:line="480" w:lineRule="auto"/>
        <w:ind w:firstLine="720"/>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4559FDC3" w14:textId="77777777" w:rsidR="00A16912" w:rsidRPr="00887A22" w:rsidRDefault="00A16912" w:rsidP="00E000B3">
      <w:pPr>
        <w:spacing w:after="0" w:line="480" w:lineRule="auto"/>
        <w:ind w:firstLine="720"/>
        <w:contextualSpacing/>
      </w:pPr>
    </w:p>
    <w:p w14:paraId="799EC5C5" w14:textId="77777777" w:rsidR="00E000B3" w:rsidRPr="00887A22" w:rsidRDefault="00E000B3" w:rsidP="00E000B3">
      <w:pPr>
        <w:spacing w:after="0" w:line="480" w:lineRule="auto"/>
        <w:contextualSpacing/>
      </w:pPr>
      <w:r w:rsidRPr="00887A22">
        <w:t xml:space="preserve">Checklist: </w:t>
      </w:r>
    </w:p>
    <w:p w14:paraId="5B1610FF" w14:textId="77777777" w:rsidR="00E000B3" w:rsidRPr="00887A22" w:rsidRDefault="00000000" w:rsidP="00E000B3">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E000B3" w:rsidRPr="00887A22">
            <w:rPr>
              <w:rFonts w:ascii="Segoe UI Symbol" w:hAnsi="Segoe UI Symbol" w:cs="Segoe UI Symbol"/>
            </w:rPr>
            <w:t>☐</w:t>
          </w:r>
        </w:sdtContent>
      </w:sdt>
      <w:r w:rsidR="00E000B3" w:rsidRPr="00887A22">
        <w:t xml:space="preserve"> </w:t>
      </w:r>
      <w:r w:rsidR="00E000B3" w:rsidRPr="00887A22">
        <w:rPr>
          <w:rFonts w:eastAsia="Times New Roman" w:cs="Times New Roman"/>
          <w:szCs w:val="24"/>
        </w:rPr>
        <w:t>Briefly restate the key points discussed in the chapter. Review the headings and/or table of contents to ensure all key points are covered.</w:t>
      </w:r>
      <w:r w:rsidR="00E000B3" w:rsidRPr="00887A22">
        <w:t xml:space="preserve"> </w:t>
      </w:r>
    </w:p>
    <w:p w14:paraId="7090C5D3" w14:textId="3A3FBA96" w:rsidR="00167573" w:rsidRPr="00887A22" w:rsidRDefault="00000000" w:rsidP="00E000B3">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E000B3" w:rsidRPr="00887A22">
            <w:rPr>
              <w:rFonts w:ascii="Segoe UI Symbol" w:hAnsi="Segoe UI Symbol" w:cs="Segoe UI Symbol"/>
            </w:rPr>
            <w:t>☐</w:t>
          </w:r>
        </w:sdtContent>
      </w:sdt>
      <w:r w:rsidR="00E000B3" w:rsidRPr="00887A22">
        <w:t xml:space="preserve"> Highlight areas of convergence</w:t>
      </w:r>
      <w:r w:rsidR="00E000B3">
        <w:t>, divergence, and gaps in the literature supporting the study's need</w:t>
      </w:r>
      <w:r w:rsidR="00E000B3" w:rsidRPr="00887A22">
        <w:t>. This discussion should logically lead to Chapter 3, where the research methodology and design will be discussed.</w:t>
      </w:r>
    </w:p>
    <w:p w14:paraId="7D022B0E" w14:textId="77777777" w:rsidR="00167573" w:rsidRPr="00887A22" w:rsidRDefault="00167573" w:rsidP="00167573">
      <w:pPr>
        <w:pStyle w:val="Heading1"/>
      </w:pPr>
      <w:r w:rsidRPr="00887A22">
        <w:rPr>
          <w:sz w:val="32"/>
        </w:rPr>
        <w:br w:type="page"/>
      </w:r>
      <w:bookmarkStart w:id="173" w:name="_Toc164865775"/>
      <w:bookmarkStart w:id="174" w:name="_Toc169700474"/>
      <w:r w:rsidRPr="00887A22">
        <w:lastRenderedPageBreak/>
        <w:t>Chapter 3: Research Method</w:t>
      </w:r>
      <w:r>
        <w:t>ology</w:t>
      </w:r>
      <w:bookmarkEnd w:id="173"/>
      <w:bookmarkEnd w:id="174"/>
    </w:p>
    <w:p w14:paraId="007AB095" w14:textId="1E739DAD" w:rsidR="00860A91" w:rsidRPr="00860A91" w:rsidRDefault="00860A91" w:rsidP="00860A91">
      <w:pPr>
        <w:spacing w:line="480" w:lineRule="auto"/>
        <w:ind w:firstLine="720"/>
        <w:rPr>
          <w:color w:val="000000"/>
        </w:rPr>
      </w:pPr>
      <w:r>
        <w:t>The proliferation of connected devices has driven a demand for higher bandwidth, higher throughput, and lower latency, leading to the development of mmW networks. To fully exploit the potential of 5G technology, these networks must overcome formidable obstacles, such as scattering and atmospheric absorption, as well as the impact of foliage and building facades. Using Google Street View and satellite images in conjunction with computer vision and machine learning techniques, this study offers an accessible means of addressing these challenges.</w:t>
      </w:r>
    </w:p>
    <w:p w14:paraId="47802A3F" w14:textId="1D4E0745" w:rsidR="00860A91" w:rsidRDefault="00860A91" w:rsidP="00860A91">
      <w:pPr>
        <w:spacing w:after="0" w:line="480" w:lineRule="auto"/>
        <w:ind w:firstLine="720"/>
        <w:contextualSpacing/>
      </w:pPr>
      <w:r>
        <w:t>Foliage, which has a substantial influence on the deployment of higher-frequency networks, has traditionally been measured using labor-intensive and costly methods, such as unmanned aerial vehicles and light detection and ranging. Figure 6 shows an illustration of how data is collected through LiDAR and UAV. The need to repeatedly update this data makes these methods impractical in many cases. With technology evolving, a new paradigm is emerging in the form of digital twins.</w:t>
      </w:r>
    </w:p>
    <w:p w14:paraId="61C7F1E7" w14:textId="77777777" w:rsidR="00860A91" w:rsidRDefault="00860A91" w:rsidP="00860A91">
      <w:pPr>
        <w:spacing w:after="0" w:line="480" w:lineRule="auto"/>
        <w:ind w:firstLine="720"/>
        <w:contextualSpacing/>
      </w:pPr>
      <w:r>
        <w:t>Using open-source and low-cost resources, the study aims to create a DT of an environment that incorporates foliage data. In addition to optimizing coverage and user experience, this DT holds promise for network operators planning high-frequency network deployments. Using images from Google Street View and satellites and applying machine learning algorithms for instance segmentation, this study emphasizes the role of foliage in mmW networks.</w:t>
      </w:r>
    </w:p>
    <w:p w14:paraId="47A1CC40" w14:textId="57B8A612" w:rsidR="00860A91" w:rsidRDefault="00860A91" w:rsidP="00860A91">
      <w:pPr>
        <w:spacing w:after="0" w:line="480" w:lineRule="auto"/>
        <w:ind w:firstLine="720"/>
        <w:contextualSpacing/>
      </w:pPr>
      <w:r>
        <w:t>A digital twin concept developed here could also apply to building facades, traffic signs, road markers, and pedestrian crossings. Technology is now poised as a key enabler of more efficient, adaptable, and cost-conscious deployment and management of mmW networks through this comprehensive approach.</w:t>
      </w:r>
    </w:p>
    <w:p w14:paraId="64977004" w14:textId="77777777" w:rsidR="00860A91" w:rsidRPr="00860A91" w:rsidRDefault="00860A91" w:rsidP="00860A91">
      <w:pPr>
        <w:spacing w:after="0" w:line="480" w:lineRule="auto"/>
        <w:ind w:firstLine="720"/>
        <w:contextualSpacing/>
        <w:rPr>
          <w:color w:val="000000"/>
        </w:rPr>
      </w:pPr>
    </w:p>
    <w:p w14:paraId="3A340540" w14:textId="77777777" w:rsidR="00860A91" w:rsidRPr="00887A22" w:rsidRDefault="00860A91" w:rsidP="00585A1A">
      <w:pPr>
        <w:spacing w:after="0" w:line="480" w:lineRule="auto"/>
        <w:ind w:firstLine="720"/>
        <w:contextualSpacing/>
      </w:pPr>
    </w:p>
    <w:p w14:paraId="03AE35C5" w14:textId="77777777" w:rsidR="00167573" w:rsidRPr="00887A22" w:rsidRDefault="00167573" w:rsidP="00167573">
      <w:pPr>
        <w:spacing w:after="0" w:line="480" w:lineRule="auto"/>
        <w:contextualSpacing/>
      </w:pPr>
      <w:r w:rsidRPr="00887A22">
        <w:t>Checklist:</w:t>
      </w:r>
    </w:p>
    <w:p w14:paraId="4D517FA9" w14:textId="38E2D3B2" w:rsidR="00167573" w:rsidRPr="00887A22" w:rsidRDefault="00000000" w:rsidP="00167573">
      <w:pPr>
        <w:spacing w:after="0" w:line="480" w:lineRule="auto"/>
        <w:ind w:left="720"/>
      </w:pPr>
      <w:sdt>
        <w:sdtPr>
          <w:id w:val="-1262064181"/>
          <w14:checkbox>
            <w14:checked w14:val="1"/>
            <w14:checkedState w14:val="2612" w14:font="MS Gothic"/>
            <w14:uncheckedState w14:val="2610" w14:font="MS Gothic"/>
          </w14:checkbox>
        </w:sdtPr>
        <w:sdtContent>
          <w:r w:rsidR="00860A91" w:rsidRPr="00860A91">
            <w:rPr>
              <w:rFonts w:ascii="MS Gothic" w:eastAsia="MS Gothic" w:hAnsi="MS Gothic" w:hint="eastAsia"/>
            </w:rPr>
            <w:t>☒</w:t>
          </w:r>
        </w:sdtContent>
      </w:sdt>
      <w:r w:rsidR="00167573" w:rsidRPr="00887A22">
        <w:t xml:space="preserve"> Begin with an introduction and restatement of the problem and purpose s</w:t>
      </w:r>
      <w:r w:rsidR="00167573">
        <w:t xml:space="preserve">entences </w:t>
      </w:r>
      <w:r w:rsidR="00167573" w:rsidRPr="00887A22">
        <w:t>verbatim</w:t>
      </w:r>
      <w:commentRangeStart w:id="175"/>
      <w:r w:rsidR="00167573" w:rsidRPr="00887A22">
        <w:t xml:space="preserve">. </w:t>
      </w:r>
      <w:commentRangeEnd w:id="175"/>
      <w:r w:rsidR="00167573">
        <w:rPr>
          <w:rStyle w:val="CommentReference"/>
          <w:rFonts w:eastAsia="Times New Roman" w:cs="Arial"/>
          <w:szCs w:val="20"/>
        </w:rPr>
        <w:commentReference w:id="175"/>
      </w:r>
    </w:p>
    <w:p w14:paraId="4A9B5FF8" w14:textId="77777777" w:rsidR="00167573" w:rsidRDefault="00000000" w:rsidP="00167573">
      <w:pPr>
        <w:spacing w:after="0" w:line="480" w:lineRule="auto"/>
        <w:ind w:left="720"/>
      </w:pPr>
      <w:sdt>
        <w:sdtPr>
          <w:rPr>
            <w:color w:val="2B579A"/>
            <w:shd w:val="clear" w:color="auto" w:fill="E6E6E6"/>
          </w:rPr>
          <w:id w:val="145413824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Provide a brief overview of the contents of this chapter, including a statement that identifies the research methodology and design.</w:t>
      </w:r>
    </w:p>
    <w:p w14:paraId="45BD844F" w14:textId="77777777" w:rsidR="00167573" w:rsidRDefault="00000000" w:rsidP="00167573">
      <w:pPr>
        <w:spacing w:after="0" w:line="480" w:lineRule="auto"/>
        <w:ind w:left="720"/>
      </w:pPr>
      <w:sdt>
        <w:sdtPr>
          <w:rPr>
            <w:color w:val="2B579A"/>
            <w:shd w:val="clear" w:color="auto" w:fill="E6E6E6"/>
          </w:rPr>
          <w:id w:val="13241652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Include a detailed Process diagram that identifies the stages of your research study; be specific and use a diagramming tool to create it. The same diagram will be expanded and refined in Chapter 4</w:t>
      </w:r>
      <w:r w:rsidR="00167573" w:rsidRPr="00887A22">
        <w:t>.</w:t>
      </w:r>
    </w:p>
    <w:p w14:paraId="1289B507" w14:textId="77777777" w:rsidR="00167573" w:rsidRPr="00887A22" w:rsidRDefault="00000000" w:rsidP="00167573">
      <w:pPr>
        <w:spacing w:after="0" w:line="480" w:lineRule="auto"/>
        <w:ind w:left="720"/>
        <w:rPr>
          <w:b/>
          <w:bCs/>
          <w:color w:val="FF0000"/>
          <w:u w:val="single"/>
        </w:rPr>
      </w:pPr>
      <w:sdt>
        <w:sdtPr>
          <w:rPr>
            <w:rFonts w:eastAsia="Times New Roman" w:cs="Times New Roman"/>
            <w:b/>
            <w:bCs/>
            <w:shd w:val="clear" w:color="auto" w:fill="E6E6E6"/>
          </w:rPr>
          <w:id w:val="-1004817931"/>
          <w14:checkbox>
            <w14:checked w14:val="0"/>
            <w14:checkedState w14:val="2612" w14:font="MS Gothic"/>
            <w14:uncheckedState w14:val="2610" w14:font="MS Gothic"/>
          </w14:checkbox>
        </w:sdtPr>
        <w:sdtContent>
          <w:r w:rsidR="00167573" w:rsidRPr="00191766">
            <w:rPr>
              <w:rFonts w:ascii="MS Gothic" w:eastAsia="MS Gothic" w:hAnsi="MS Gothic" w:cs="Times New Roman" w:hint="eastAsia"/>
              <w:b/>
              <w:bCs/>
              <w:shd w:val="clear" w:color="auto" w:fill="E6E6E6"/>
            </w:rPr>
            <w:t>☐</w:t>
          </w:r>
        </w:sdtContent>
      </w:sdt>
      <w:r w:rsidR="00167573" w:rsidRPr="628E9B76">
        <w:rPr>
          <w:rFonts w:eastAsia="Times New Roman" w:cs="Times New Roman"/>
          <w:b/>
          <w:bCs/>
          <w:color w:val="FF0000"/>
        </w:rPr>
        <w:t xml:space="preserve"> </w:t>
      </w:r>
      <w:r w:rsidR="00167573" w:rsidRPr="00C32DEF">
        <w:rPr>
          <w:b/>
          <w:bCs/>
        </w:rPr>
        <w:t xml:space="preserve">Devote approximately </w:t>
      </w:r>
      <w:r w:rsidR="00167573" w:rsidRPr="00C32DEF">
        <w:rPr>
          <w:b/>
          <w:bCs/>
          <w:u w:val="single"/>
        </w:rPr>
        <w:t>30-50</w:t>
      </w:r>
      <w:commentRangeStart w:id="176"/>
      <w:r w:rsidR="00167573" w:rsidRPr="00C32DEF">
        <w:rPr>
          <w:b/>
          <w:bCs/>
          <w:u w:val="single"/>
        </w:rPr>
        <w:t xml:space="preserve"> pages </w:t>
      </w:r>
      <w:commentRangeEnd w:id="176"/>
      <w:r w:rsidR="00167573" w:rsidRPr="00C32DEF">
        <w:rPr>
          <w:rStyle w:val="CommentReference"/>
        </w:rPr>
        <w:commentReference w:id="176"/>
      </w:r>
      <w:r w:rsidR="00167573" w:rsidRPr="00C32DEF">
        <w:rPr>
          <w:b/>
          <w:bCs/>
          <w:u w:val="single"/>
        </w:rPr>
        <w:t>to this chapter.</w:t>
      </w:r>
    </w:p>
    <w:p w14:paraId="47F2775A" w14:textId="77777777" w:rsidR="00167573" w:rsidRDefault="00167573" w:rsidP="00167573">
      <w:pPr>
        <w:pStyle w:val="Heading2"/>
      </w:pPr>
      <w:bookmarkStart w:id="177" w:name="_Toc164865776"/>
      <w:bookmarkStart w:id="178" w:name="_Toc169700475"/>
      <w:commentRangeStart w:id="179"/>
      <w:r w:rsidRPr="00887A22">
        <w:t>Research Methodology and Design</w:t>
      </w:r>
      <w:commentRangeEnd w:id="179"/>
      <w:r>
        <w:rPr>
          <w:rStyle w:val="CommentReference"/>
          <w:b w:val="0"/>
          <w:bCs w:val="0"/>
          <w:szCs w:val="20"/>
        </w:rPr>
        <w:commentReference w:id="179"/>
      </w:r>
      <w:r>
        <w:t xml:space="preserve"> </w:t>
      </w:r>
      <w:r w:rsidRPr="00EE0AB3">
        <w:t xml:space="preserve"> </w:t>
      </w:r>
      <w:r>
        <w:t>Process Diagram</w:t>
      </w:r>
      <w:bookmarkEnd w:id="177"/>
      <w:bookmarkEnd w:id="178"/>
    </w:p>
    <w:p w14:paraId="3BD99F2C" w14:textId="77777777" w:rsidR="00167573" w:rsidRDefault="00000000" w:rsidP="00167573">
      <w:pPr>
        <w:ind w:left="720"/>
      </w:pPr>
      <w:sdt>
        <w:sdtPr>
          <w:rPr>
            <w:color w:val="2B579A"/>
            <w:shd w:val="clear" w:color="auto" w:fill="E6E6E6"/>
          </w:rPr>
          <w:id w:val="-175342381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t xml:space="preserve"> Include a diagram created with a diagramming tool that describes the process of your study and depicts all the details of all stages of your plan. Small diagrams that refer to components of your product, algorithm, or design can be added below.</w:t>
      </w:r>
    </w:p>
    <w:p w14:paraId="60C2F81D" w14:textId="77777777" w:rsidR="0082460A" w:rsidRDefault="0082460A" w:rsidP="0082460A"/>
    <w:p w14:paraId="16B55DE1" w14:textId="1D512E08" w:rsidR="0082460A" w:rsidRDefault="0082460A" w:rsidP="0082460A">
      <w:pPr>
        <w:pStyle w:val="Caption"/>
      </w:pPr>
      <w:r w:rsidRPr="00CD2DAD">
        <w:rPr>
          <w:rFonts w:eastAsia="Times New Roman" w:cs="Times New Roman"/>
          <w:b/>
          <w:bCs/>
          <w:iCs w:val="0"/>
          <w:color w:val="000000"/>
          <w:szCs w:val="24"/>
        </w:rPr>
        <w:t xml:space="preserve">Figure </w:t>
      </w:r>
      <w:r>
        <w:rPr>
          <w:rFonts w:eastAsia="Times New Roman" w:cs="Times New Roman"/>
          <w:b/>
          <w:bCs/>
          <w:iCs w:val="0"/>
          <w:color w:val="000000"/>
          <w:szCs w:val="24"/>
        </w:rPr>
        <w:t>9</w:t>
      </w:r>
    </w:p>
    <w:p w14:paraId="46DF37A9" w14:textId="74670305" w:rsidR="0082460A" w:rsidRDefault="0082460A" w:rsidP="0082460A">
      <w:pPr>
        <w:pStyle w:val="Caption"/>
        <w:rPr>
          <w:color w:val="000000"/>
        </w:rPr>
      </w:pPr>
      <w:r w:rsidRPr="0082460A">
        <w:rPr>
          <w:i/>
          <w:iCs w:val="0"/>
        </w:rPr>
        <w:t>Research Design Methods for Digital Twin Representation of Foliage</w:t>
      </w:r>
    </w:p>
    <w:p w14:paraId="7066115F" w14:textId="77777777" w:rsidR="0082460A" w:rsidRDefault="0082460A" w:rsidP="0082460A"/>
    <w:p w14:paraId="4C16302F" w14:textId="5023CFB5" w:rsidR="007F479F" w:rsidRPr="00EC518A" w:rsidRDefault="007F479F" w:rsidP="00167573">
      <w:pPr>
        <w:ind w:left="720"/>
      </w:pPr>
      <w:r w:rsidRPr="004F3CEF">
        <w:rPr>
          <w:noProof/>
        </w:rPr>
        <w:lastRenderedPageBreak/>
        <w:drawing>
          <wp:inline distT="0" distB="0" distL="0" distR="0" wp14:anchorId="08E4459F" wp14:editId="71665453">
            <wp:extent cx="5943600" cy="4644197"/>
            <wp:effectExtent l="0" t="0" r="0" b="4445"/>
            <wp:docPr id="65935665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6655" name="Picture 1" descr="A diagram of a data flow&#10;&#10;Description automatically generated"/>
                    <pic:cNvPicPr/>
                  </pic:nvPicPr>
                  <pic:blipFill>
                    <a:blip r:embed="rId31"/>
                    <a:stretch>
                      <a:fillRect/>
                    </a:stretch>
                  </pic:blipFill>
                  <pic:spPr>
                    <a:xfrm>
                      <a:off x="0" y="0"/>
                      <a:ext cx="5943600" cy="4644197"/>
                    </a:xfrm>
                    <a:prstGeom prst="rect">
                      <a:avLst/>
                    </a:prstGeom>
                  </pic:spPr>
                </pic:pic>
              </a:graphicData>
            </a:graphic>
          </wp:inline>
        </w:drawing>
      </w:r>
    </w:p>
    <w:p w14:paraId="26BC2EE8" w14:textId="77777777" w:rsidR="00167573" w:rsidRPr="00887A22" w:rsidRDefault="00167573" w:rsidP="00167573">
      <w:pPr>
        <w:pStyle w:val="Heading2"/>
      </w:pPr>
      <w:bookmarkStart w:id="180" w:name="_Toc164865777"/>
      <w:bookmarkStart w:id="181" w:name="_Toc169700476"/>
      <w:commentRangeStart w:id="182"/>
      <w:r w:rsidRPr="00887A22">
        <w:t>Research Methodology and Design</w:t>
      </w:r>
      <w:commentRangeEnd w:id="182"/>
      <w:r>
        <w:rPr>
          <w:rStyle w:val="CommentReference"/>
          <w:b w:val="0"/>
          <w:bCs w:val="0"/>
          <w:szCs w:val="20"/>
        </w:rPr>
        <w:commentReference w:id="182"/>
      </w:r>
      <w:r>
        <w:t xml:space="preserve"> </w:t>
      </w:r>
      <w:r w:rsidRPr="00EE0AB3">
        <w:t xml:space="preserve"> (Nature of the Study)</w:t>
      </w:r>
      <w:bookmarkEnd w:id="180"/>
      <w:bookmarkEnd w:id="181"/>
    </w:p>
    <w:p w14:paraId="1C603E8B" w14:textId="77777777" w:rsidR="00167573" w:rsidRDefault="00167573" w:rsidP="00167573">
      <w:pPr>
        <w:spacing w:after="0" w:line="480" w:lineRule="auto"/>
        <w:ind w:firstLine="720"/>
        <w:contextualSpacing/>
      </w:pPr>
      <w:r w:rsidRPr="00887A22">
        <w:t>Begin writing here…</w:t>
      </w: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77777777"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Data preprocessing is a crucial step in image analysis, especially when dealing with foliage representation. Data preprocessing involves various techniques such as image normalization, noise removal, and image enhancement to improve the quality of the foliage representation. These techniques help in reducing noise, improving contrast, and enhancing the overall appearance of the foliage, which in turn leads to more accurate analysis and interpretation of the foliage information from aerial images. Here are some of the guidelines followed during Data Preprocessing: </w:t>
      </w:r>
    </w:p>
    <w:p w14:paraId="5E92A371" w14:textId="4090F4B7" w:rsidR="007F479F" w:rsidRDefault="007F479F" w:rsidP="0082460A">
      <w:pPr>
        <w:pStyle w:val="Heading4"/>
        <w:rPr>
          <w:rFonts w:eastAsia="Times New Roman"/>
          <w:iCs w:val="0"/>
        </w:rPr>
      </w:pPr>
      <w:r w:rsidRPr="007F479F">
        <w:rPr>
          <w:rFonts w:eastAsia="Times New Roman"/>
          <w:iCs w:val="0"/>
        </w:rPr>
        <w:lastRenderedPageBreak/>
        <w:t>Verify foliage representation</w:t>
      </w:r>
    </w:p>
    <w:p w14:paraId="7CF9BCCA" w14:textId="51EE821E" w:rsidR="007F479F" w:rsidRPr="007F479F" w:rsidRDefault="007F479F" w:rsidP="0082460A">
      <w:pPr>
        <w:spacing w:after="0" w:line="480" w:lineRule="auto"/>
        <w:ind w:firstLine="720"/>
        <w:textAlignment w:val="center"/>
        <w:rPr>
          <w:rFonts w:ascii="Calibri" w:eastAsia="Times New Roman" w:hAnsi="Calibri" w:cs="Calibri"/>
          <w:b/>
          <w:bCs/>
          <w:sz w:val="22"/>
        </w:rPr>
      </w:pPr>
      <w:r w:rsidRPr="007F479F">
        <w:rPr>
          <w:rFonts w:ascii="Calibri" w:eastAsia="Times New Roman" w:hAnsi="Calibri" w:cs="Calibri"/>
          <w:sz w:val="22"/>
        </w:rPr>
        <w:t>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or YoloV8-instance segmentation, annotation tools like VIA and Roboflow are utilized for annotating foliage information. Annotation tools such as VIA and Roboflow play a critical role in accurately annotating foliage information in aerial images. These tools use smart polygons to precisely outline and label the foliage. This ensures that the data is properly prepared for the training of machine learning algorithms like Mask RCNN or YoloV8-instance segmentation.</w:t>
      </w:r>
    </w:p>
    <w:p w14:paraId="18D108C3" w14:textId="164CD0F4" w:rsidR="007F479F" w:rsidRPr="007F479F" w:rsidRDefault="007F479F" w:rsidP="0082460A">
      <w:pPr>
        <w:pStyle w:val="Heading4"/>
        <w:rPr>
          <w:rFonts w:eastAsia="Times New Roman"/>
        </w:rPr>
      </w:pPr>
      <w:r w:rsidRPr="007F479F">
        <w:rPr>
          <w:rFonts w:eastAsia="Times New Roman"/>
          <w:iCs w:val="0"/>
        </w:rPr>
        <w:t>Remove duplicates/</w:t>
      </w:r>
      <w:r w:rsidR="0082460A" w:rsidRPr="007F479F">
        <w:rPr>
          <w:rFonts w:eastAsia="Times New Roman"/>
          <w:iCs w:val="0"/>
        </w:rPr>
        <w:t>artifacts</w:t>
      </w:r>
    </w:p>
    <w:p w14:paraId="13CC9F86" w14:textId="43FE9619" w:rsidR="007F479F" w:rsidRPr="007F479F" w:rsidRDefault="007F479F" w:rsidP="0082460A">
      <w:pPr>
        <w:spacing w:after="0" w:line="480" w:lineRule="auto"/>
        <w:ind w:firstLine="720"/>
        <w:textAlignment w:val="center"/>
        <w:rPr>
          <w:rFonts w:ascii="Calibri" w:eastAsia="Times New Roman" w:hAnsi="Calibri" w:cs="Calibri"/>
          <w:b/>
          <w:bCs/>
          <w:sz w:val="22"/>
        </w:rPr>
      </w:pPr>
      <w:r w:rsidRPr="007F479F">
        <w:rPr>
          <w:rFonts w:ascii="Calibri" w:eastAsia="Times New Roman" w:hAnsi="Calibri" w:cs="Calibri"/>
          <w:sz w:val="22"/>
        </w:rPr>
        <w:t xml:space="preserve">By eliminating duplicates and artifacts, the annotation tools help to create high-quality datasets that enable more accurate analysis and interpretation of the foliage representation. One technique for removing duplicates and artifacts in the datasets is </w:t>
      </w:r>
      <w:proofErr w:type="gramStart"/>
      <w:r w:rsidRPr="007F479F">
        <w:rPr>
          <w:rFonts w:ascii="Calibri" w:eastAsia="Times New Roman" w:hAnsi="Calibri" w:cs="Calibri"/>
          <w:sz w:val="22"/>
        </w:rPr>
        <w:t>through the use of</w:t>
      </w:r>
      <w:proofErr w:type="gramEnd"/>
      <w:r w:rsidRPr="007F479F">
        <w:rPr>
          <w:rFonts w:ascii="Calibri" w:eastAsia="Times New Roman" w:hAnsi="Calibri" w:cs="Calibri"/>
          <w:sz w:val="22"/>
        </w:rPr>
        <w:t xml:space="preserve"> image differencing. This method involves comparing multiple images of the same foliage representation and identifying any discrepancies or anomalies. By subtracting one image from another, the differences can be highlighted, allowing for the removal of duplicates and artifacts. Another technique is the use of image inpainting, which fills in missing or corrupted areas of an image with plausible content based on the surrounding pixels. This can help to restore the integrity of the foliage representation and remove any unwanted artifacts. Employ algorithms to detect and remove duplicate images to avoid bias in the dataset. Clean up artifacts that may skew the analysis, such as random noise or irrelevant objects.</w:t>
      </w:r>
    </w:p>
    <w:p w14:paraId="7F642333" w14:textId="3FA751B1" w:rsidR="007F479F" w:rsidRDefault="007F479F" w:rsidP="0082460A">
      <w:pPr>
        <w:pStyle w:val="Heading4"/>
        <w:rPr>
          <w:rFonts w:eastAsia="Times New Roman"/>
        </w:rPr>
      </w:pPr>
      <w:r w:rsidRPr="007F479F">
        <w:rPr>
          <w:rFonts w:eastAsia="Times New Roman"/>
        </w:rPr>
        <w:lastRenderedPageBreak/>
        <w:t>Standardized Data</w:t>
      </w:r>
    </w:p>
    <w:p w14:paraId="1504692F" w14:textId="066DFEF2" w:rsidR="007F479F" w:rsidRPr="007F479F" w:rsidRDefault="007F479F" w:rsidP="0082460A">
      <w:pPr>
        <w:spacing w:after="0" w:line="480" w:lineRule="auto"/>
        <w:ind w:firstLine="720"/>
        <w:textAlignment w:val="center"/>
        <w:rPr>
          <w:rFonts w:ascii="Calibri" w:eastAsia="Times New Roman" w:hAnsi="Calibri" w:cs="Calibri"/>
          <w:b/>
          <w:bCs/>
          <w:sz w:val="22"/>
        </w:rPr>
      </w:pPr>
      <w:r w:rsidRPr="007F479F">
        <w:rPr>
          <w:rFonts w:ascii="Calibri" w:eastAsia="Times New Roman" w:hAnsi="Calibri" w:cs="Calibri"/>
          <w:sz w:val="22"/>
        </w:rPr>
        <w:t xml:space="preserve">Standardizing the data during the preprocessing stage is important because it ensures that all the input features have the same scale and distribution. This allows for fair comparisons and prevents certain features from dominating the analysis. Standardized data also helps in improving the performance of machine learning algorithms by reducing the effects of outliers and making the training process more stable. In current ML training, all the images are resized to a uniform size, for example, </w:t>
      </w:r>
      <w:r w:rsidRPr="007F479F">
        <w:rPr>
          <w:rFonts w:ascii="Calibri" w:eastAsia="Times New Roman" w:hAnsi="Calibri" w:cs="Calibri"/>
          <w:b/>
          <w:bCs/>
          <w:sz w:val="22"/>
        </w:rPr>
        <w:t>640x640</w:t>
      </w:r>
      <w:r w:rsidRPr="007F479F">
        <w:rPr>
          <w:rFonts w:ascii="Calibri" w:eastAsia="Times New Roman" w:hAnsi="Calibri" w:cs="Calibri"/>
          <w:sz w:val="22"/>
        </w:rPr>
        <w:t xml:space="preserve"> pixels, to ensure consistency across the dataset. Maintain standard channels (e.g., RGB) and consider normalizing pixel values.</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178A58D7" w14:textId="15E88F32"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Image Feature Extraction is a process that involves several steps. First, the image needs to be preprocessed by resizing, cropping, and adjusting the color if necessary. Then, various techniques such as edge detection, texture analysis, and color histograms can be applied to extract specific features from the image. Finally, these extracted features can be used for tasks such as object recognition, image classification, or content-based image retrieval. Extract color, texture, and shape from foliage through image processing. The extracted features from foliage using image processing can be utilized for tasks such as plant species identification, vegetation analysis, and environmental monitoring. These features can provide valuable insights into the health, growth patterns, and biodiversity of the foliage, allowing for more informed decision-making in fields like agriculture, forestry, and ecology. Use PCA for large datasets to reduce feature vector dimensionality. Using Principal Component Analysis (PCA) for dimensionality reduction in large datasets allows for a more efficient and manageable representation of the data. By reducing the dimensionality, PCA helps to eliminate redundant or irrelevant features, which can greatly improve the computational efficiency and accuracy of subsequent analysis tasks. Additionally, PCA can help to reveal the underlying structure and patterns in the data, making it easier to interpret and extract meaningful insights. </w:t>
      </w:r>
    </w:p>
    <w:p w14:paraId="317EFF9B" w14:textId="222A0D00" w:rsidR="007F479F" w:rsidRPr="007F479F" w:rsidRDefault="007F479F" w:rsidP="0082460A">
      <w:pPr>
        <w:pStyle w:val="Heading3"/>
        <w:rPr>
          <w:rFonts w:eastAsia="Times New Roman"/>
        </w:rPr>
      </w:pPr>
      <w:r w:rsidRPr="007F479F">
        <w:rPr>
          <w:rFonts w:eastAsia="Times New Roman"/>
        </w:rPr>
        <w:lastRenderedPageBreak/>
        <w:t>Machine Learning Model Training</w:t>
      </w:r>
    </w:p>
    <w:p w14:paraId="7466141E" w14:textId="77777777"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p>
    <w:p w14:paraId="7020AC6E" w14:textId="0B1ECB1F"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There are several algorithms commonly used for object detection and classification in machine learning. These algorithms include convolutional neural networks, decision trees, and support vector machines. Each algorithm has its own strengths and weaknesses, and it is important to select the best one for a particular application. The region-based convolutional neural network (R-CNN), You Only Look Once (YOLO), and Single Shot </w:t>
      </w:r>
      <w:proofErr w:type="spellStart"/>
      <w:r w:rsidRPr="007F479F">
        <w:rPr>
          <w:rFonts w:ascii="Calibri" w:eastAsia="Times New Roman" w:hAnsi="Calibri" w:cs="Calibri"/>
          <w:sz w:val="22"/>
        </w:rPr>
        <w:t>MultiBox</w:t>
      </w:r>
      <w:proofErr w:type="spellEnd"/>
      <w:r w:rsidRPr="007F479F">
        <w:rPr>
          <w:rFonts w:ascii="Calibri" w:eastAsia="Times New Roman" w:hAnsi="Calibri" w:cs="Calibri"/>
          <w:sz w:val="22"/>
        </w:rPr>
        <w:t xml:space="preserve"> Detector (SSD) are examples of these algorithms. Each algorithm has its own strengths and weaknesses, and the choice of which one to use depends on the specific requirements of the task at hand. One popular object detection algorithm is the Faster R-CNN (Region-based Convolutional Neural Network). It works by generating region proposals and then classifying those regions to identify objects within an image. This algorithm has been widely adopted due to its accuracy and efficiency in detecting and classifying objects in complex scenes. To detect foliage from aerial images, Yolo v8 instance segmentation machine learning algorithms are used, along with masks of the detected foliage. </w:t>
      </w:r>
    </w:p>
    <w:p w14:paraId="28989688" w14:textId="4A8D3781" w:rsidR="007F479F" w:rsidRDefault="007F479F" w:rsidP="0082460A">
      <w:pPr>
        <w:pStyle w:val="Heading4"/>
        <w:rPr>
          <w:rFonts w:eastAsia="Times New Roman"/>
        </w:rPr>
      </w:pPr>
      <w:r w:rsidRPr="007F479F">
        <w:rPr>
          <w:rFonts w:eastAsia="Times New Roman"/>
        </w:rPr>
        <w:t>Split dataset</w:t>
      </w:r>
    </w:p>
    <w:p w14:paraId="3083F0F9" w14:textId="63E8CB0D" w:rsidR="007F479F" w:rsidRPr="007F479F" w:rsidRDefault="007F479F" w:rsidP="0082460A">
      <w:pPr>
        <w:spacing w:after="0" w:line="480" w:lineRule="auto"/>
        <w:ind w:firstLine="720"/>
        <w:rPr>
          <w:rFonts w:ascii="Calibri" w:eastAsia="Times New Roman" w:hAnsi="Calibri" w:cs="Calibri"/>
          <w:sz w:val="22"/>
        </w:rPr>
      </w:pPr>
      <w:r>
        <w:rPr>
          <w:rFonts w:ascii="Calibri" w:eastAsia="Times New Roman" w:hAnsi="Calibri" w:cs="Calibri"/>
          <w:sz w:val="22"/>
        </w:rPr>
        <w:t xml:space="preserve">Data split into </w:t>
      </w:r>
      <w:r w:rsidRPr="007F479F">
        <w:rPr>
          <w:rFonts w:ascii="Calibri" w:eastAsia="Times New Roman" w:hAnsi="Calibri" w:cs="Calibri"/>
          <w:sz w:val="22"/>
        </w:rPr>
        <w:t xml:space="preserve">70% training, 20% validation, 10% test. Splitting the dataset is an essential step in machine learning model training. It involves dividing the sample data into three subsets: the training set, the validation set, and the test set. The training set, which comprises 70% of the data, is used to train the model. The validation set, accounting for 20% of the data, is used to </w:t>
      </w:r>
      <w:proofErr w:type="gramStart"/>
      <w:r w:rsidRPr="007F479F">
        <w:rPr>
          <w:rFonts w:ascii="Calibri" w:eastAsia="Times New Roman" w:hAnsi="Calibri" w:cs="Calibri"/>
          <w:sz w:val="22"/>
        </w:rPr>
        <w:t>fine-tune</w:t>
      </w:r>
      <w:proofErr w:type="gramEnd"/>
      <w:r w:rsidRPr="007F479F">
        <w:rPr>
          <w:rFonts w:ascii="Calibri" w:eastAsia="Times New Roman" w:hAnsi="Calibri" w:cs="Calibri"/>
          <w:sz w:val="22"/>
        </w:rPr>
        <w:t xml:space="preserve"> the model and evaluate its performance during training. Finally, the test set, consisting of 10% of the data, is examined to assess the model's performance on unseen data. This is done to ensure its generalization ability. </w:t>
      </w:r>
    </w:p>
    <w:p w14:paraId="6AD7524B" w14:textId="10B3E538" w:rsidR="007F479F" w:rsidRPr="007F479F" w:rsidRDefault="007F479F" w:rsidP="0082460A">
      <w:pPr>
        <w:pStyle w:val="Heading4"/>
      </w:pPr>
      <w:r w:rsidRPr="007F479F">
        <w:rPr>
          <w:rStyle w:val="Heading4Char"/>
          <w:b/>
          <w:bCs/>
          <w:iCs/>
        </w:rPr>
        <w:t>Fine-tune for accuracy</w:t>
      </w:r>
    </w:p>
    <w:p w14:paraId="50C0416B" w14:textId="09ED2CAB"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Fine-tuning in machine learning refers to the process of adjusting a pre-trained model's parameters on a specific task or dataset. The purpose of fine-tuning is to enhance the model's </w:t>
      </w:r>
      <w:r w:rsidRPr="007F479F">
        <w:rPr>
          <w:rFonts w:ascii="Calibri" w:eastAsia="Times New Roman" w:hAnsi="Calibri" w:cs="Calibri"/>
          <w:sz w:val="22"/>
        </w:rPr>
        <w:lastRenderedPageBreak/>
        <w:t xml:space="preserve">performance by adapting it to the unique characteristics of the target task or dataset. By fine-tuning, the model can better generalize and make more accurate predictions on the specific problem at hand. The validation set is used to fine-tune the model by adjusting hyperparameters and optimizing the model's performance. For example, if the model is overfitting to the training data, the validation set can be used to identify the best regularization techniques or to determine the optimal learning rate for the model. In addition to accuracy, other commonly used evaluation metrics to assess the performance of object detection and classification models include precision, recall, and F1 score. Precision measures the proportion of correctly detected objects among all the objects predicted by the model. Recall measures the proportion of correctly detected objects among all the ground truth objects. The F1 score is the harmonic </w:t>
      </w:r>
      <w:proofErr w:type="gramStart"/>
      <w:r w:rsidRPr="007F479F">
        <w:rPr>
          <w:rFonts w:ascii="Calibri" w:eastAsia="Times New Roman" w:hAnsi="Calibri" w:cs="Calibri"/>
          <w:sz w:val="22"/>
        </w:rPr>
        <w:t>mean</w:t>
      </w:r>
      <w:proofErr w:type="gramEnd"/>
      <w:r w:rsidRPr="007F479F">
        <w:rPr>
          <w:rFonts w:ascii="Calibri" w:eastAsia="Times New Roman" w:hAnsi="Calibri" w:cs="Calibri"/>
          <w:sz w:val="22"/>
        </w:rPr>
        <w:t xml:space="preserve"> of precision and recall, providing a balanced measure of the model's performance. These metrics give a more comprehensive understanding of the model's effectiveness in detecting and classifying objects.</w:t>
      </w:r>
    </w:p>
    <w:p w14:paraId="7A9A9237" w14:textId="77777777" w:rsidR="007F479F" w:rsidRPr="007F479F" w:rsidRDefault="007F479F" w:rsidP="0082460A">
      <w:pPr>
        <w:spacing w:after="0" w:line="480" w:lineRule="auto"/>
        <w:rPr>
          <w:rFonts w:ascii="Calibri" w:eastAsia="Times New Roman" w:hAnsi="Calibri" w:cs="Calibri"/>
          <w:color w:val="000000"/>
          <w:szCs w:val="24"/>
        </w:rPr>
      </w:pPr>
      <w:r w:rsidRPr="007F479F">
        <w:rPr>
          <w:rFonts w:ascii="Calibri" w:eastAsia="Times New Roman" w:hAnsi="Calibri" w:cs="Calibri"/>
          <w:color w:val="000000"/>
          <w:szCs w:val="24"/>
        </w:rPr>
        <w:t> </w:t>
      </w:r>
    </w:p>
    <w:p w14:paraId="16E83AD9" w14:textId="0D281F3B" w:rsidR="007F479F" w:rsidRPr="007F479F" w:rsidRDefault="007F479F" w:rsidP="0082460A">
      <w:pPr>
        <w:pStyle w:val="Heading3"/>
        <w:rPr>
          <w:rFonts w:eastAsia="Times New Roman"/>
        </w:rPr>
      </w:pPr>
      <w:r w:rsidRPr="007F479F">
        <w:rPr>
          <w:rFonts w:eastAsia="Times New Roman"/>
        </w:rPr>
        <w:t>Model Evaluation</w:t>
      </w:r>
    </w:p>
    <w:p w14:paraId="170F0252" w14:textId="4F0020E7" w:rsidR="007F479F" w:rsidRPr="007F479F" w:rsidRDefault="007F479F" w:rsidP="0082460A">
      <w:pPr>
        <w:spacing w:after="0" w:line="480" w:lineRule="auto"/>
        <w:ind w:firstLine="360"/>
        <w:rPr>
          <w:rFonts w:ascii="Calibri" w:eastAsia="Times New Roman" w:hAnsi="Calibri" w:cs="Calibri"/>
          <w:sz w:val="22"/>
        </w:rPr>
      </w:pPr>
      <w:r w:rsidRPr="007F479F">
        <w:rPr>
          <w:rFonts w:ascii="Calibri" w:eastAsia="Times New Roman" w:hAnsi="Calibri" w:cs="Calibri"/>
          <w:sz w:val="22"/>
        </w:rPr>
        <w:t xml:space="preserve">Yolo v8 instance segmentation model evaluation on custom foliage/vegetation data: During the evaluation process, one of the main challenges faced was accurately labeling the foliage/vegetation data. Inaccurate labeling of the foliage/vegetation data can significantly impact the evaluation results of the Yolo v8 instance segmentation model. It may lead to incorrect detection and segmentation of foliage, resulting in lower accuracy and precision metrics. This highlights the importance of ensuring precise and reliable labeling for accurate model evaluation. Accurately labeling foliage/vegetation data can be particularly challenging due to the complex and diverse nature of plant species. Variations in leaf shape, size, color, and texture make it difficult to create a comprehensive and accurate labeling system. Additionally, the presence of overlapping leaves and occlusions further complicates the task of accurately identifying and labeling foliage/vegetation in the dataset. Since foliage can have intricate </w:t>
      </w:r>
      <w:r w:rsidRPr="007F479F">
        <w:rPr>
          <w:rFonts w:ascii="Calibri" w:eastAsia="Times New Roman" w:hAnsi="Calibri" w:cs="Calibri"/>
          <w:sz w:val="22"/>
        </w:rPr>
        <w:lastRenderedPageBreak/>
        <w:t>shapes and varying colors, it was difficult to precisely segment and annotate every instance. Additionally, the presence of overlapping leaves and occlusions further complicated the evaluation, making it necessary to carefully analyze and verify the results. To tackle the challenge of accurately labeling the foliage/vegetation data, various methods were employed. These included manual annotation by human experts who carefully identified and marked the foliage and vegetation areas in the images. Additionally, advanced image processing algorithms were utilized to assist in the automated labeling process, ensuring a comprehensive and precise evaluation of the Yolo v8 instance segmentation model on the custom foliage/vegetation data. Use unseen testing dataset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by combining manual annotation with automated algorithms, a comprehensive and precise evaluation of the Yolo v8 instance segmentation model on the custom foliage/vegetation data can be achieved.</w:t>
      </w:r>
      <w:r w:rsidR="0082460A">
        <w:rPr>
          <w:rFonts w:ascii="Calibri" w:eastAsia="Times New Roman" w:hAnsi="Calibri" w:cs="Calibri"/>
          <w:sz w:val="22"/>
        </w:rPr>
        <w:t xml:space="preserve"> </w:t>
      </w:r>
      <w:r w:rsidRPr="007F479F">
        <w:rPr>
          <w:rFonts w:ascii="Calibri" w:eastAsia="Times New Roman" w:hAnsi="Calibri" w:cs="Calibri"/>
          <w:sz w:val="22"/>
        </w:rPr>
        <w:t xml:space="preserve">Assess model with accuracy, precision, recall, F1, IoU, ROC curves. Each evaluation metric mentioned plays a crucial role in assessing the performance of the Yolo v8 instance segmentation model on the custom foliage/vegetation data. Accuracy measures the overall correctness of the model's predictions, while precision and recall provide insights into the model's ability to correctly identify and label foliage/vegetation instances. 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providing a comprehensive assessment of its effectiveness. By utilizing these evaluation metrics, we can obtain a thorough understanding of the model's performance on the foliage/vegetation dataset. </w:t>
      </w:r>
    </w:p>
    <w:p w14:paraId="35D8B697" w14:textId="77777777" w:rsidR="007F479F" w:rsidRPr="007F479F" w:rsidRDefault="007F479F" w:rsidP="0082460A">
      <w:pPr>
        <w:spacing w:after="0" w:line="480" w:lineRule="auto"/>
        <w:rPr>
          <w:rFonts w:ascii="Calibri" w:eastAsia="Times New Roman" w:hAnsi="Calibri" w:cs="Calibri"/>
          <w:color w:val="000000"/>
          <w:szCs w:val="24"/>
        </w:rPr>
      </w:pPr>
      <w:r w:rsidRPr="007F479F">
        <w:rPr>
          <w:rFonts w:ascii="Calibri" w:eastAsia="Times New Roman" w:hAnsi="Calibri" w:cs="Calibri"/>
          <w:color w:val="000000"/>
          <w:szCs w:val="24"/>
        </w:rPr>
        <w:lastRenderedPageBreak/>
        <w:t> </w:t>
      </w:r>
    </w:p>
    <w:p w14:paraId="55E19E8A" w14:textId="77777777" w:rsidR="007F479F" w:rsidRPr="007F479F" w:rsidRDefault="007F479F" w:rsidP="0082460A">
      <w:pPr>
        <w:pStyle w:val="Heading3"/>
        <w:rPr>
          <w:rFonts w:eastAsia="Times New Roman"/>
        </w:rPr>
      </w:pPr>
      <w:r w:rsidRPr="007F479F">
        <w:rPr>
          <w:rFonts w:eastAsia="Times New Roman"/>
        </w:rPr>
        <w:t>Data Fusion and Integration</w:t>
      </w:r>
    </w:p>
    <w:p w14:paraId="51A70A5C" w14:textId="4ABE8130" w:rsidR="007F479F" w:rsidRDefault="007F479F" w:rsidP="0082460A">
      <w:pPr>
        <w:pStyle w:val="Heading4"/>
        <w:rPr>
          <w:rFonts w:eastAsia="Times New Roman"/>
        </w:rPr>
      </w:pPr>
      <w:r w:rsidRPr="007F479F">
        <w:rPr>
          <w:rFonts w:eastAsia="Times New Roman"/>
        </w:rPr>
        <w:t>Data Fusion and Integration of inferred foliage/vegetation from aerial images</w:t>
      </w:r>
    </w:p>
    <w:p w14:paraId="4B8BEC40" w14:textId="23362ECF" w:rsidR="007F479F" w:rsidRPr="007F479F" w:rsidRDefault="007F479F" w:rsidP="0082460A">
      <w:pPr>
        <w:spacing w:after="0" w:line="480" w:lineRule="auto"/>
        <w:ind w:left="720" w:firstLine="720"/>
        <w:textAlignment w:val="center"/>
        <w:rPr>
          <w:rFonts w:ascii="Calibri" w:eastAsia="Times New Roman" w:hAnsi="Calibri" w:cs="Calibri"/>
          <w:sz w:val="22"/>
        </w:rPr>
      </w:pPr>
      <w:r w:rsidRPr="007F479F">
        <w:rPr>
          <w:rFonts w:ascii="Calibri" w:eastAsia="Times New Roman" w:hAnsi="Calibri" w:cs="Calibri"/>
          <w:sz w:val="22"/>
        </w:rPr>
        <w:t xml:space="preserve">Inferring foliage/vegetation from aerial images is challenging due to factors such as varying lighting conditions, occlusions caused by buildings or other objects, and the complexity of differentiating between different types of vegetation. Existing methods for inferring foliage/vegetation from aerial images include machine learning algorithms that analyze color, texture, and shape features. These algorithms classify pixels or regions as vegetation. Additionally, the scale and resolution of the aerial images can impact the accuracy of the inference process, as small details may be difficult to detect. Data fusion and integration play a crucial role in vegetation analysis as they allow for a comprehensive and holistic understanding of vegetation cover. By combining data from multiple sources, such as aerial images, satellite imagery, and ground surveys, researchers can obtain a more accurate and detailed picture of vegetation distribution, health, and dynamics. This holistic approach enables informed decision-making in various fields, such as environmental monitoring, agriculture, and urban planning, and helps create a complete digital twin of the </w:t>
      </w:r>
      <w:r w:rsidR="00035ECC" w:rsidRPr="007F479F">
        <w:rPr>
          <w:rFonts w:ascii="Calibri" w:eastAsia="Times New Roman" w:hAnsi="Calibri" w:cs="Calibri"/>
          <w:sz w:val="22"/>
        </w:rPr>
        <w:t>environment.</w:t>
      </w:r>
      <w:r w:rsidRPr="007F479F">
        <w:rPr>
          <w:rFonts w:ascii="Calibri" w:eastAsia="Times New Roman" w:hAnsi="Calibri" w:cs="Calibri"/>
          <w:sz w:val="22"/>
        </w:rPr>
        <w:t xml:space="preserve"> </w:t>
      </w:r>
    </w:p>
    <w:p w14:paraId="52C8227F" w14:textId="5113245A" w:rsidR="0082460A" w:rsidRDefault="007F479F" w:rsidP="0082460A">
      <w:pPr>
        <w:pStyle w:val="Heading4"/>
        <w:rPr>
          <w:rFonts w:eastAsia="Times New Roman"/>
        </w:rPr>
      </w:pPr>
      <w:r w:rsidRPr="007F479F">
        <w:rPr>
          <w:rFonts w:eastAsia="Times New Roman"/>
        </w:rPr>
        <w:t>Merge aerial/street view images for a complete digital twin</w:t>
      </w:r>
    </w:p>
    <w:p w14:paraId="76D6B6E4" w14:textId="71B50DE0" w:rsidR="007F479F" w:rsidRPr="007F479F" w:rsidRDefault="007F479F" w:rsidP="0082460A">
      <w:pPr>
        <w:spacing w:after="0" w:line="480" w:lineRule="auto"/>
        <w:ind w:left="720" w:firstLine="720"/>
        <w:textAlignment w:val="center"/>
        <w:rPr>
          <w:rFonts w:ascii="Calibri" w:eastAsia="Times New Roman" w:hAnsi="Calibri" w:cs="Calibri"/>
          <w:sz w:val="22"/>
        </w:rPr>
      </w:pPr>
      <w:r w:rsidRPr="007F479F">
        <w:rPr>
          <w:rFonts w:ascii="Calibri" w:eastAsia="Times New Roman" w:hAnsi="Calibri" w:cs="Calibri"/>
          <w:sz w:val="22"/>
        </w:rPr>
        <w:t xml:space="preserve">Integrating different perspectives for a comprehensive understanding of the environment. Data fusion in vegetation analysis provides a more comprehensive and accurate understanding of vegetation cover by combining data from multiple sources. By integrating aerial images, satellite imagery, and ground surveys, researchers can obtain a detailed picture of vegetation distribution, health, and dynamics. However, relying solely on aerial images for vegetation analysis has its limitations. Aerial images may not capture fine-scale details, such as small plants or individual leaves, which are important for understanding vegetation dynamics. </w:t>
      </w:r>
      <w:r w:rsidRPr="007F479F">
        <w:rPr>
          <w:rFonts w:ascii="Calibri" w:eastAsia="Times New Roman" w:hAnsi="Calibri" w:cs="Calibri"/>
          <w:sz w:val="22"/>
        </w:rPr>
        <w:lastRenderedPageBreak/>
        <w:t xml:space="preserve">Additionally,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analysis of vegetation. Using aerial images and information about the GIS locations of aerial images, the current study infers vegetation/foliage GIS information. Street view images will be integrated in a future study. </w:t>
      </w:r>
    </w:p>
    <w:p w14:paraId="157D6C93" w14:textId="7A32E74C" w:rsidR="007F479F" w:rsidRPr="007F479F" w:rsidRDefault="007F479F" w:rsidP="0082460A">
      <w:pPr>
        <w:pStyle w:val="Heading3"/>
        <w:rPr>
          <w:rFonts w:eastAsia="Times New Roman"/>
        </w:rPr>
      </w:pPr>
      <w:r w:rsidRPr="007F479F">
        <w:rPr>
          <w:rFonts w:eastAsia="Times New Roman"/>
        </w:rPr>
        <w:t>Spatial Analysis</w:t>
      </w:r>
    </w:p>
    <w:p w14:paraId="3B70E336" w14:textId="6DECDFD8" w:rsidR="0082460A" w:rsidRDefault="007F479F" w:rsidP="0082460A">
      <w:pPr>
        <w:pStyle w:val="Heading4"/>
        <w:rPr>
          <w:rFonts w:eastAsia="Times New Roman"/>
        </w:rPr>
      </w:pPr>
      <w:r w:rsidRPr="007F479F">
        <w:rPr>
          <w:rFonts w:eastAsia="Times New Roman"/>
        </w:rPr>
        <w:t>Spatial Analysis of foliage/vegetation data in the digital twin representation of foliage</w:t>
      </w:r>
    </w:p>
    <w:p w14:paraId="3AAEB80B" w14:textId="72A183F3"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One methodology for conducting spatial analysis on foliage data in the digital twin representation is to utilize geographic information systems (GIS). Geospatial analysis is crucial in foliage mapping as it enables us to understand the spatial patterns and distribution of vegetation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then be used for effective land management, environmental planning, and decision-making processes. Using clustering algorithms for mapping foliage distribution allows for the identification of spatial patterns and hotspots of vegetation, which can provide valuable insights for urban planning, ecological studies, and resource management. These algorithms can help in identifying areas with high or low foliage density, facilitating targeted interventions and decision-making processes. </w:t>
      </w:r>
    </w:p>
    <w:p w14:paraId="5BD7433A" w14:textId="77777777" w:rsidR="007F479F" w:rsidRPr="007F479F"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Using GIS for spatial analysis in the digital twin representation of foliage offers several advantages. Firstly, GIS allows for the integration of various data sources, such as satellite imagery and LiDAR data, providing a comprehensive view of the foliage distribution. Secondly, GIS enables the visualization of spatial patterns and relationships, aiding in the identification of trends and anomalies in </w:t>
      </w:r>
      <w:r w:rsidRPr="007F479F">
        <w:rPr>
          <w:rFonts w:ascii="Calibri" w:eastAsia="Times New Roman" w:hAnsi="Calibri" w:cs="Calibri"/>
          <w:sz w:val="22"/>
        </w:rPr>
        <w:lastRenderedPageBreak/>
        <w:t xml:space="preserve">the vegetation data. Lastly, GIS provides powerful analytical tools, such as spatial clustering and interpolation, which can be applied to the foliage data for in-depth analysis and decision-making. </w:t>
      </w:r>
    </w:p>
    <w:p w14:paraId="2EC7C1F7" w14:textId="4B3935BE" w:rsidR="007F479F" w:rsidRPr="007F479F" w:rsidRDefault="007F479F" w:rsidP="0082460A">
      <w:pPr>
        <w:spacing w:after="0" w:line="480" w:lineRule="auto"/>
        <w:rPr>
          <w:rFonts w:ascii="Calibri" w:eastAsia="Times New Roman" w:hAnsi="Calibri" w:cs="Calibri"/>
          <w:color w:val="000000"/>
          <w:szCs w:val="24"/>
        </w:rPr>
      </w:pPr>
      <w:r w:rsidRPr="007F479F">
        <w:rPr>
          <w:rFonts w:ascii="Calibri" w:eastAsia="Times New Roman" w:hAnsi="Calibri" w:cs="Calibri"/>
          <w:color w:val="000000"/>
          <w:szCs w:val="24"/>
        </w:rPr>
        <w:t>However, there are some limitations and challenges when using GIS for spatial analysis of foliage data. One challenge is the need for accurate and up-to-date data, as foliage patterns can change rapidly over time.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4068FB2B" w14:textId="77777777" w:rsidR="007F479F" w:rsidRPr="007F479F" w:rsidRDefault="007F479F" w:rsidP="0082460A">
      <w:pPr>
        <w:pStyle w:val="Heading3"/>
        <w:rPr>
          <w:rFonts w:eastAsia="Times New Roman"/>
        </w:rPr>
      </w:pPr>
      <w:r w:rsidRPr="007F479F">
        <w:rPr>
          <w:rFonts w:eastAsia="Times New Roman"/>
        </w:rPr>
        <w:t>Temporal Analysis</w:t>
      </w:r>
    </w:p>
    <w:p w14:paraId="7EBF1A9A" w14:textId="20ACAFFE" w:rsidR="009D075E" w:rsidRPr="0082460A" w:rsidRDefault="007F479F" w:rsidP="0082460A">
      <w:pPr>
        <w:spacing w:after="0" w:line="480" w:lineRule="auto"/>
        <w:ind w:firstLine="720"/>
        <w:rPr>
          <w:rFonts w:ascii="Calibri" w:eastAsia="Times New Roman" w:hAnsi="Calibri" w:cs="Calibri"/>
          <w:sz w:val="22"/>
        </w:rPr>
      </w:pPr>
      <w:r w:rsidRPr="007F479F">
        <w:rPr>
          <w:rFonts w:ascii="Calibri" w:eastAsia="Times New Roman" w:hAnsi="Calibri" w:cs="Calibri"/>
          <w:sz w:val="22"/>
        </w:rPr>
        <w:t xml:space="preserve">Determine how foliage changes over time to improve planning and proactively monitor changes so that necessary changes can be made in network planning and urban planning. To conduct a temporal analysis of foliage changes over time, foliage data are collected at defined intervals, such as yearly. And data </w:t>
      </w:r>
      <w:proofErr w:type="gramStart"/>
      <w:r w:rsidRPr="007F479F">
        <w:rPr>
          <w:rFonts w:ascii="Calibri" w:eastAsia="Times New Roman" w:hAnsi="Calibri" w:cs="Calibri"/>
          <w:sz w:val="22"/>
        </w:rPr>
        <w:t>are</w:t>
      </w:r>
      <w:proofErr w:type="gramEnd"/>
      <w:r w:rsidRPr="007F479F">
        <w:rPr>
          <w:rFonts w:ascii="Calibri" w:eastAsia="Times New Roman" w:hAnsi="Calibri" w:cs="Calibri"/>
          <w:sz w:val="22"/>
        </w:rPr>
        <w:t xml:space="preserve"> run through the ML model in the current study. Analyze the data for any significant changes or correlations between foliage and buildings, street furniture. Finally, draw conclusions and insights from the analysis to better understand the foliage dynamics of the area. Analyzing changes in foliage over time can provide valuable insights into foliage changes and changes in the environment. It can help identify growth patterns and detect obstructed areas caused by foliage. This information is crucial for effective digital twin management, which in turn results in better network and city planning efforts.</w:t>
      </w:r>
    </w:p>
    <w:p w14:paraId="2065E4D2" w14:textId="397C1719" w:rsidR="0047774B" w:rsidRPr="00887A22" w:rsidRDefault="0047774B" w:rsidP="00167573">
      <w:pPr>
        <w:spacing w:after="0" w:line="480" w:lineRule="auto"/>
        <w:ind w:firstLine="720"/>
        <w:contextualSpacing/>
      </w:pPr>
    </w:p>
    <w:p w14:paraId="334C202E" w14:textId="77777777" w:rsidR="00167573" w:rsidRDefault="00167573" w:rsidP="00167573">
      <w:pPr>
        <w:spacing w:after="0" w:line="480" w:lineRule="auto"/>
        <w:contextualSpacing/>
      </w:pPr>
      <w:r w:rsidRPr="00887A22">
        <w:t xml:space="preserve">Checklist: </w:t>
      </w:r>
    </w:p>
    <w:p w14:paraId="0A7B5BB5" w14:textId="77777777" w:rsidR="00167573" w:rsidRPr="00887A22" w:rsidRDefault="00000000" w:rsidP="00167573">
      <w:pPr>
        <w:spacing w:after="0" w:line="480" w:lineRule="auto"/>
        <w:ind w:left="720"/>
      </w:pPr>
      <w:sdt>
        <w:sdtPr>
          <w:id w:val="208440349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w:t>
      </w:r>
      <w:r w:rsidR="00167573">
        <w:t xml:space="preserve">different stages of your study plan. The description should be thorough, and we suggest that you have already cleaned and preprocessed your data before writing this section. </w:t>
      </w:r>
      <w:commentRangeStart w:id="183"/>
      <w:r w:rsidR="00167573">
        <w:t>(Requirements)</w:t>
      </w:r>
      <w:commentRangeEnd w:id="183"/>
      <w:r w:rsidR="00167573">
        <w:rPr>
          <w:rStyle w:val="CommentReference"/>
          <w:rFonts w:eastAsia="Times New Roman" w:cs="Arial"/>
          <w:szCs w:val="20"/>
        </w:rPr>
        <w:commentReference w:id="183"/>
      </w:r>
    </w:p>
    <w:p w14:paraId="3979DDCF" w14:textId="77777777" w:rsidR="00167573" w:rsidRPr="00887A22" w:rsidRDefault="00000000" w:rsidP="00167573">
      <w:pPr>
        <w:spacing w:after="0" w:line="480" w:lineRule="auto"/>
        <w:ind w:left="720"/>
      </w:pPr>
      <w:sdt>
        <w:sdtPr>
          <w:id w:val="-1023166213"/>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Describe the research methodology and design. Elaborate upon their appropriateness </w:t>
      </w:r>
      <w:r w:rsidR="00167573">
        <w:t>about</w:t>
      </w:r>
      <w:r w:rsidR="00167573" w:rsidRPr="00887A22">
        <w:t xml:space="preserve"> the study problem, purpose, and research questions. </w:t>
      </w:r>
    </w:p>
    <w:p w14:paraId="133F2ABD" w14:textId="77777777" w:rsidR="00167573" w:rsidRPr="00887A22" w:rsidRDefault="00000000" w:rsidP="00167573">
      <w:pPr>
        <w:spacing w:after="0" w:line="480" w:lineRule="auto"/>
        <w:ind w:left="720"/>
      </w:pPr>
      <w:sdt>
        <w:sdtPr>
          <w:rPr>
            <w:color w:val="2B579A"/>
            <w:shd w:val="clear" w:color="auto" w:fill="E6E6E6"/>
          </w:rPr>
          <w:id w:val="-57335278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alternative methodologies and designs and indicate why they were less appropriate than the ones selected. Do </w:t>
      </w:r>
      <w:r w:rsidR="00167573" w:rsidRPr="00887A22">
        <w:rPr>
          <w:u w:val="single"/>
        </w:rPr>
        <w:t>not</w:t>
      </w:r>
      <w:r w:rsidR="00167573" w:rsidRPr="00887A22">
        <w:t xml:space="preserve"> simply list and describe research methodologies and designs in general. </w:t>
      </w:r>
    </w:p>
    <w:p w14:paraId="795754A5" w14:textId="77777777" w:rsidR="00167573" w:rsidRPr="00887A22" w:rsidRDefault="00167573" w:rsidP="00167573">
      <w:pPr>
        <w:pStyle w:val="Heading2"/>
      </w:pPr>
      <w:bookmarkStart w:id="184" w:name="_Toc164865778"/>
      <w:bookmarkStart w:id="185" w:name="_Toc169700477"/>
      <w:commentRangeStart w:id="186"/>
      <w:r>
        <w:t>Population</w:t>
      </w:r>
      <w:commentRangeEnd w:id="186"/>
      <w:r>
        <w:rPr>
          <w:rStyle w:val="CommentReference"/>
        </w:rPr>
        <w:commentReference w:id="186"/>
      </w:r>
      <w:r>
        <w:t xml:space="preserve"> and Sample</w:t>
      </w:r>
      <w:bookmarkEnd w:id="184"/>
      <w:bookmarkEnd w:id="185"/>
    </w:p>
    <w:p w14:paraId="1111AB86" w14:textId="77777777" w:rsidR="00255153" w:rsidRDefault="00255153" w:rsidP="00255153">
      <w:pPr>
        <w:spacing w:line="480" w:lineRule="auto"/>
        <w:ind w:firstLine="720"/>
        <w:rPr>
          <w:color w:val="000000"/>
        </w:rPr>
      </w:pPr>
      <w:r w:rsidRPr="00EE779E">
        <w:rPr>
          <w:color w:val="000000"/>
        </w:rP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Pr>
          <w:color w:val="000000"/>
        </w:rPr>
        <w:t>and</w:t>
      </w:r>
      <w:r w:rsidRPr="00EE779E">
        <w:rPr>
          <w:color w:val="000000"/>
        </w:rPr>
        <w:t xml:space="preserve"> LiDAR data. These selected sites within cities renowned for their substantial foliage diversity guarantee the inclusion of various vegetation densities and types in the study's analysis</w:t>
      </w:r>
      <w:r>
        <w:rPr>
          <w:color w:val="000000"/>
        </w:rPr>
        <w:t xml:space="preserve"> (</w:t>
      </w:r>
      <w:r>
        <w:rPr>
          <w:rStyle w:val="StyledText"/>
          <w:color w:val="000000"/>
        </w:rPr>
        <w:t>OCM Partners</w:t>
      </w:r>
      <w:r>
        <w:rPr>
          <w:color w:val="000000"/>
        </w:rPr>
        <w:t xml:space="preserve">, </w:t>
      </w:r>
      <w:r>
        <w:rPr>
          <w:rStyle w:val="citation"/>
          <w:color w:val="000000"/>
        </w:rPr>
        <w:t>2024</w:t>
      </w:r>
      <w:r>
        <w:rPr>
          <w:color w:val="000000"/>
        </w:rPr>
        <w:t xml:space="preserve">; </w:t>
      </w:r>
      <w:r>
        <w:rPr>
          <w:rStyle w:val="StyledText"/>
          <w:color w:val="000000"/>
        </w:rPr>
        <w:t>Philadelphia Lidar - LAS Files 2022 {2022} - Big Ten Academic Alliance Geoportal</w:t>
      </w:r>
      <w:r>
        <w:rPr>
          <w:color w:val="000000"/>
        </w:rPr>
        <w:t xml:space="preserve">, </w:t>
      </w:r>
      <w:r>
        <w:rPr>
          <w:rStyle w:val="citation"/>
          <w:color w:val="000000"/>
        </w:rPr>
        <w:t>2022</w:t>
      </w:r>
      <w:r>
        <w:rPr>
          <w:color w:val="000000"/>
        </w:rPr>
        <w:t>)</w:t>
      </w:r>
      <w:r w:rsidRPr="00EE779E">
        <w:rPr>
          <w:color w:val="000000"/>
        </w:rPr>
        <w:t>.</w:t>
      </w:r>
    </w:p>
    <w:p w14:paraId="7CAA1B2B" w14:textId="77777777" w:rsidR="00167573" w:rsidRPr="00887A22" w:rsidRDefault="00167573" w:rsidP="00167573">
      <w:pPr>
        <w:spacing w:after="0" w:line="480" w:lineRule="auto"/>
        <w:contextualSpacing/>
      </w:pPr>
      <w:r w:rsidRPr="00887A22">
        <w:t xml:space="preserve">Checklist: </w:t>
      </w:r>
    </w:p>
    <w:p w14:paraId="24E12E05" w14:textId="77777777" w:rsidR="00167573" w:rsidRPr="00887A22" w:rsidRDefault="00000000" w:rsidP="00167573">
      <w:pPr>
        <w:spacing w:after="0" w:line="480" w:lineRule="auto"/>
        <w:ind w:left="720"/>
      </w:pPr>
      <w:sdt>
        <w:sdtPr>
          <w:id w:val="-15723381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population, including the estimated size and relevant characteristics. </w:t>
      </w:r>
      <w:r w:rsidR="00167573">
        <w:t>Be as exact as possible, provide complete explanations and sources, and provide the predictive model, equation, and method in case of prediction.</w:t>
      </w:r>
    </w:p>
    <w:p w14:paraId="6DAF30C8" w14:textId="77777777" w:rsidR="00167573" w:rsidRDefault="00000000" w:rsidP="00167573">
      <w:pPr>
        <w:spacing w:after="0" w:line="480" w:lineRule="auto"/>
        <w:ind w:left="720"/>
      </w:pPr>
      <w:sdt>
        <w:sdtPr>
          <w:id w:val="-721755992"/>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Explain why the population is appropriate, given the study problem, purpose, and research questions. </w:t>
      </w:r>
    </w:p>
    <w:p w14:paraId="74EF66FC" w14:textId="77777777" w:rsidR="00167573" w:rsidRDefault="00000000" w:rsidP="00167573">
      <w:pPr>
        <w:spacing w:after="0" w:line="480" w:lineRule="auto"/>
        <w:ind w:left="720"/>
      </w:pPr>
      <w:sdt>
        <w:sdtPr>
          <w:id w:val="-488020176"/>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w:t>
      </w:r>
      <w:r w:rsidR="00167573">
        <w:t>Identify the sampling frame and support why this represents the population appropriately without introducing bias or issues.</w:t>
      </w:r>
    </w:p>
    <w:p w14:paraId="1F4EB4FB" w14:textId="77777777" w:rsidR="00167573" w:rsidRDefault="00000000" w:rsidP="00167573">
      <w:pPr>
        <w:spacing w:after="0" w:line="480" w:lineRule="auto"/>
        <w:ind w:left="720"/>
      </w:pPr>
      <w:sdt>
        <w:sdtPr>
          <w:id w:val="1415509477"/>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t xml:space="preserve"> Describe the Random Sampling method used and explain how this doesn’t introduce bias and issues. Explain and support the choice of the specific sampling method in the case of </w:t>
      </w:r>
      <w:proofErr w:type="gramStart"/>
      <w:r w:rsidR="00167573">
        <w:t>stratification, and</w:t>
      </w:r>
      <w:proofErr w:type="gramEnd"/>
      <w:r w:rsidR="00167573">
        <w:t xml:space="preserve"> provide details of calculations and identification of strata. Do not use Convenience sampling. In the case of census sampling, refer to the purpose and goals.</w:t>
      </w:r>
    </w:p>
    <w:p w14:paraId="2981B629" w14:textId="77777777" w:rsidR="00167573" w:rsidRDefault="00000000" w:rsidP="00167573">
      <w:pPr>
        <w:spacing w:after="0" w:line="480" w:lineRule="auto"/>
        <w:ind w:left="720"/>
      </w:pPr>
      <w:sdt>
        <w:sdtPr>
          <w:id w:val="-560631896"/>
          <w14:checkbox>
            <w14:checked w14:val="0"/>
            <w14:checkedState w14:val="2612" w14:font="MS Gothic"/>
            <w14:uncheckedState w14:val="2610" w14:font="MS Gothic"/>
          </w14:checkbox>
        </w:sdtPr>
        <w:sdtContent>
          <w:r w:rsidR="00167573" w:rsidRPr="00D24DFA">
            <w:rPr>
              <w:rFonts w:ascii="MS Gothic" w:eastAsia="MS Gothic" w:hAnsi="MS Gothic" w:hint="eastAsia"/>
            </w:rPr>
            <w:t>☐</w:t>
          </w:r>
        </w:sdtContent>
      </w:sdt>
      <w:r w:rsidR="00167573">
        <w:t xml:space="preserve"> Provide mathematical equations that measure the appropriate Sample size formulas and explain why this is appropriate for the given process and population.</w:t>
      </w:r>
    </w:p>
    <w:p w14:paraId="7036067A" w14:textId="77777777" w:rsidR="00167573" w:rsidRPr="00887A22" w:rsidRDefault="00000000" w:rsidP="00167573">
      <w:pPr>
        <w:spacing w:after="0" w:line="480" w:lineRule="auto"/>
        <w:ind w:left="720"/>
      </w:pPr>
      <w:sdt>
        <w:sdtPr>
          <w:rPr>
            <w:color w:val="2B579A"/>
            <w:shd w:val="clear" w:color="auto" w:fill="E6E6E6"/>
          </w:rPr>
          <w:id w:val="-210016587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sample that will be (proposal) or was (manuscript) obtained. </w:t>
      </w:r>
    </w:p>
    <w:p w14:paraId="63A37060" w14:textId="77777777" w:rsidR="00167573" w:rsidRDefault="00000000" w:rsidP="00167573">
      <w:pPr>
        <w:spacing w:after="0" w:line="480" w:lineRule="auto"/>
        <w:ind w:left="720"/>
      </w:pPr>
      <w:sdt>
        <w:sdtPr>
          <w:rPr>
            <w:color w:val="2B579A"/>
            <w:shd w:val="clear" w:color="auto" w:fill="E6E6E6"/>
          </w:rPr>
          <w:id w:val="-138470109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why the sample is appropriate, given the study problem, purpose, and research questions.</w:t>
      </w:r>
    </w:p>
    <w:p w14:paraId="101B0F09" w14:textId="77777777" w:rsidR="00167573" w:rsidRDefault="00000000" w:rsidP="00167573">
      <w:pPr>
        <w:spacing w:after="0" w:line="480" w:lineRule="auto"/>
        <w:ind w:left="1440"/>
      </w:pPr>
      <w:sdt>
        <w:sdtPr>
          <w:id w:val="10770683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w:t>
      </w:r>
      <w:commentRangeStart w:id="187"/>
      <w:r w:rsidR="00167573">
        <w:t xml:space="preserve">In the case of the Frequentists approach for your evaluation </w:t>
      </w:r>
      <w:proofErr w:type="gramStart"/>
      <w:r w:rsidR="00167573">
        <w:t>( when</w:t>
      </w:r>
      <w:proofErr w:type="gramEnd"/>
      <w:r w:rsidR="00167573">
        <w:t xml:space="preserve"> applicable):</w:t>
      </w:r>
      <w:commentRangeEnd w:id="187"/>
      <w:r w:rsidR="00167573">
        <w:rPr>
          <w:rStyle w:val="CommentReference"/>
          <w:rFonts w:eastAsia="Times New Roman" w:cs="Arial"/>
          <w:szCs w:val="20"/>
        </w:rPr>
        <w:commentReference w:id="187"/>
      </w:r>
    </w:p>
    <w:p w14:paraId="791C7EEB" w14:textId="77777777" w:rsidR="00167573" w:rsidRPr="007E6B84" w:rsidRDefault="00000000" w:rsidP="00167573">
      <w:pPr>
        <w:pStyle w:val="CommentText"/>
        <w:spacing w:line="480" w:lineRule="auto"/>
        <w:ind w:left="1440"/>
        <w:rPr>
          <w:rFonts w:cs="Times New Roman"/>
          <w:color w:val="374151"/>
          <w:sz w:val="24"/>
          <w:szCs w:val="24"/>
        </w:rPr>
      </w:pPr>
      <w:sdt>
        <w:sdtPr>
          <w:id w:val="1434017306"/>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3D2014">
        <w:rPr>
          <w:sz w:val="24"/>
          <w:szCs w:val="24"/>
        </w:rPr>
        <w:t xml:space="preserve"> In </w:t>
      </w:r>
      <w:r w:rsidR="00167573">
        <w:rPr>
          <w:sz w:val="24"/>
          <w:szCs w:val="24"/>
        </w:rPr>
        <w:t xml:space="preserve">the </w:t>
      </w:r>
      <w:r w:rsidR="00167573" w:rsidRPr="003D2014">
        <w:rPr>
          <w:sz w:val="24"/>
          <w:szCs w:val="24"/>
        </w:rPr>
        <w:t xml:space="preserve">case of </w:t>
      </w:r>
      <w:r w:rsidR="00167573">
        <w:rPr>
          <w:sz w:val="24"/>
          <w:szCs w:val="24"/>
        </w:rPr>
        <w:t>the Data Synthesis</w:t>
      </w:r>
      <w:r w:rsidR="00167573" w:rsidRPr="003D2014">
        <w:rPr>
          <w:sz w:val="24"/>
          <w:szCs w:val="24"/>
        </w:rPr>
        <w:t xml:space="preserve"> approach for your evaluation</w:t>
      </w:r>
      <w:r w:rsidR="00167573">
        <w:rPr>
          <w:sz w:val="24"/>
          <w:szCs w:val="24"/>
        </w:rPr>
        <w:t>, include Meta-</w:t>
      </w:r>
      <w:commentRangeStart w:id="188"/>
      <w:r w:rsidR="00167573">
        <w:rPr>
          <w:sz w:val="24"/>
          <w:szCs w:val="24"/>
        </w:rPr>
        <w:t>analysis</w:t>
      </w:r>
      <w:commentRangeEnd w:id="188"/>
      <w:r w:rsidR="00167573">
        <w:rPr>
          <w:rStyle w:val="CommentReference"/>
        </w:rPr>
        <w:commentReference w:id="188"/>
      </w:r>
      <w:r w:rsidR="00167573">
        <w:rPr>
          <w:sz w:val="24"/>
          <w:szCs w:val="24"/>
        </w:rPr>
        <w:t xml:space="preserve"> and/or integrative analysis.</w:t>
      </w:r>
    </w:p>
    <w:p w14:paraId="553DF57B" w14:textId="77777777" w:rsidR="00167573" w:rsidRDefault="00000000" w:rsidP="00167573">
      <w:pPr>
        <w:spacing w:after="0" w:line="480" w:lineRule="auto"/>
        <w:ind w:left="720"/>
      </w:pPr>
      <w:sdt>
        <w:sdtPr>
          <w:rPr>
            <w:color w:val="2B579A"/>
            <w:shd w:val="clear" w:color="auto" w:fill="E6E6E6"/>
          </w:rPr>
          <w:id w:val="-1546568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***Please note that Surveys as a Data Collection method require secondary approval by your APD at the beginning of Chapter 1. In the case of Data Collection, d</w:t>
      </w:r>
      <w:r w:rsidR="00167573" w:rsidRPr="00887A22">
        <w:t xml:space="preserve">escribe how the participants will be (proposal) or were (manuscript) recruited (e.g., email lists from professional organizations, flyers) and/or </w:t>
      </w:r>
      <w:commentRangeStart w:id="189"/>
      <w:r w:rsidR="00167573" w:rsidRPr="00887A22">
        <w:t xml:space="preserve">the data will be (proposal) or were (manuscript) obtained </w:t>
      </w:r>
      <w:commentRangeEnd w:id="189"/>
      <w:r w:rsidR="00167573">
        <w:rPr>
          <w:rStyle w:val="CommentReference"/>
          <w:rFonts w:eastAsia="Times New Roman" w:cs="Arial"/>
          <w:szCs w:val="20"/>
        </w:rPr>
        <w:commentReference w:id="189"/>
      </w:r>
      <w:r w:rsidR="00167573" w:rsidRPr="00887A22">
        <w:t xml:space="preserve">(e.g., archived data, public records) with sufficient detail </w:t>
      </w:r>
      <w:r w:rsidR="00167573" w:rsidRPr="00A53176">
        <w:rPr>
          <w:color w:val="000000" w:themeColor="text1"/>
        </w:rPr>
        <w:t xml:space="preserve">so </w:t>
      </w:r>
      <w:r w:rsidR="00167573" w:rsidRPr="00887A22">
        <w:t>the study could be replicated.</w:t>
      </w:r>
    </w:p>
    <w:p w14:paraId="44FF501E" w14:textId="77777777" w:rsidR="00167573" w:rsidRDefault="00000000" w:rsidP="00167573">
      <w:pPr>
        <w:spacing w:after="0" w:line="480" w:lineRule="auto"/>
        <w:ind w:left="720"/>
      </w:pPr>
      <w:sdt>
        <w:sdtPr>
          <w:rPr>
            <w:color w:val="2B579A"/>
            <w:shd w:val="clear" w:color="auto" w:fill="E6E6E6"/>
          </w:rPr>
          <w:id w:val="214160607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 the case of Data Acquisition, d</w:t>
      </w:r>
      <w:r w:rsidR="00167573" w:rsidRPr="00887A22">
        <w:t xml:space="preserve">escribe how </w:t>
      </w:r>
      <w:r w:rsidR="00167573">
        <w:t>and from where you acquired the data.</w:t>
      </w:r>
      <w:r w:rsidR="00167573" w:rsidRPr="00887A22">
        <w:t xml:space="preserve"> </w:t>
      </w:r>
    </w:p>
    <w:p w14:paraId="11B15FF9" w14:textId="77777777" w:rsidR="00167573" w:rsidRDefault="00000000" w:rsidP="00167573">
      <w:pPr>
        <w:spacing w:after="0" w:line="480" w:lineRule="auto"/>
        <w:ind w:left="720"/>
      </w:pPr>
      <w:sdt>
        <w:sdtPr>
          <w:id w:val="-942065761"/>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t>Explain why your number of observations is sufficient, given your specific DS methodology and the number of variables in your model.</w:t>
      </w:r>
    </w:p>
    <w:p w14:paraId="5CBB9B76" w14:textId="77777777" w:rsidR="00167573" w:rsidRPr="00887A22" w:rsidRDefault="00000000" w:rsidP="00167573">
      <w:pPr>
        <w:spacing w:after="0" w:line="480" w:lineRule="auto"/>
        <w:ind w:left="720"/>
      </w:pPr>
      <w:sdt>
        <w:sdtPr>
          <w:rPr>
            <w:color w:val="2B579A"/>
            <w:shd w:val="clear" w:color="auto" w:fill="E6E6E6"/>
          </w:rPr>
          <w:id w:val="-248810935"/>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t>In the case of augmentation techniques, provide support and validation of your choices.</w:t>
      </w:r>
    </w:p>
    <w:p w14:paraId="2447ED10" w14:textId="77777777" w:rsidR="00167573" w:rsidRDefault="00000000" w:rsidP="00167573">
      <w:pPr>
        <w:spacing w:after="0" w:line="480" w:lineRule="auto"/>
        <w:ind w:left="720"/>
      </w:pPr>
      <w:sdt>
        <w:sdtPr>
          <w:id w:val="1030693530"/>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Refer separately to processes and population constraints for the sample size and how these are satisfied.</w:t>
      </w:r>
    </w:p>
    <w:p w14:paraId="765E4791" w14:textId="77777777" w:rsidR="00167573" w:rsidRDefault="00000000" w:rsidP="00167573">
      <w:pPr>
        <w:spacing w:after="0" w:line="480" w:lineRule="auto"/>
        <w:ind w:left="720"/>
      </w:pPr>
      <w:sdt>
        <w:sdtPr>
          <w:id w:val="1810819802"/>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Document the programming processes for data acquisition (e.g., Web scraping, public domain, commercial database), including, but not limited to, the programs, platforms, versions, and algorithms used.</w:t>
      </w:r>
    </w:p>
    <w:p w14:paraId="19EC6DD4" w14:textId="77777777" w:rsidR="00167573" w:rsidRPr="00887A22" w:rsidRDefault="00167573" w:rsidP="00167573">
      <w:pPr>
        <w:spacing w:after="0" w:line="480" w:lineRule="auto"/>
        <w:ind w:left="720"/>
      </w:pPr>
      <w:r w:rsidRPr="00DC0030">
        <w:rPr>
          <w:rFonts w:ascii="Segoe UI Symbol" w:hAnsi="Segoe UI Symbol" w:cs="Segoe UI Symbol"/>
        </w:rPr>
        <w:t>☒</w:t>
      </w:r>
      <w:r w:rsidRPr="00DC0030">
        <w:t xml:space="preserve"> Finally, provide the Code used for the data collection in your Appendix, share the code and your data with your committee in a shared cloud folder, and prepare your GitHub folder.</w:t>
      </w:r>
    </w:p>
    <w:p w14:paraId="1E3E2413" w14:textId="77777777" w:rsidR="00167573" w:rsidRPr="00887A22" w:rsidRDefault="00167573" w:rsidP="00167573">
      <w:pPr>
        <w:pStyle w:val="Heading2"/>
      </w:pPr>
      <w:bookmarkStart w:id="190" w:name="_Toc164865779"/>
      <w:bookmarkStart w:id="191" w:name="_Toc169700478"/>
      <w:commentRangeStart w:id="192"/>
      <w:commentRangeStart w:id="193"/>
      <w:r>
        <w:t>Materials or Instrumentation</w:t>
      </w:r>
      <w:commentRangeEnd w:id="192"/>
      <w:r>
        <w:rPr>
          <w:rStyle w:val="CommentReference"/>
        </w:rPr>
        <w:commentReference w:id="192"/>
      </w:r>
      <w:commentRangeEnd w:id="193"/>
      <w:r>
        <w:rPr>
          <w:rStyle w:val="CommentReference"/>
        </w:rPr>
        <w:commentReference w:id="193"/>
      </w:r>
      <w:bookmarkEnd w:id="190"/>
      <w:bookmarkEnd w:id="191"/>
    </w:p>
    <w:p w14:paraId="50FAC05F" w14:textId="062C6328" w:rsidR="00167573" w:rsidRDefault="0047774B" w:rsidP="00167573">
      <w:pPr>
        <w:spacing w:after="0" w:line="480" w:lineRule="auto"/>
        <w:ind w:firstLine="720"/>
        <w:contextualSpacing/>
      </w:pPr>
      <w:r w:rsidRPr="0047774B">
        <w:rPr>
          <w:noProof/>
        </w:rPr>
        <mc:AlternateContent>
          <mc:Choice Requires="wps">
            <w:drawing>
              <wp:anchor distT="0" distB="0" distL="114300" distR="114300" simplePos="0" relativeHeight="251654144" behindDoc="0" locked="0" layoutInCell="1" allowOverlap="1" wp14:anchorId="587288DF" wp14:editId="517FDA73">
                <wp:simplePos x="0" y="0"/>
                <wp:positionH relativeFrom="column">
                  <wp:posOffset>1257935</wp:posOffset>
                </wp:positionH>
                <wp:positionV relativeFrom="paragraph">
                  <wp:posOffset>346685</wp:posOffset>
                </wp:positionV>
                <wp:extent cx="2850078" cy="700644"/>
                <wp:effectExtent l="0" t="0" r="0" b="0"/>
                <wp:wrapNone/>
                <wp:docPr id="12" name="Text Placeholder 11">
                  <a:extLst xmlns:a="http://schemas.openxmlformats.org/drawingml/2006/main">
                    <a:ext uri="{FF2B5EF4-FFF2-40B4-BE49-F238E27FC236}">
                      <a16:creationId xmlns:a16="http://schemas.microsoft.com/office/drawing/2014/main" id="{91A6587D-6BE0-4DA7-718B-37F312D0454D}"/>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50078" cy="700644"/>
                        </a:xfrm>
                        <a:prstGeom prst="rect">
                          <a:avLst/>
                        </a:prstGeom>
                      </wps:spPr>
                      <wps:txbx>
                        <w:txbxContent>
                          <w:p w14:paraId="36F3DC16" w14:textId="7060A2A7" w:rsidR="0047774B" w:rsidRPr="0047774B" w:rsidRDefault="0047774B" w:rsidP="0047774B">
                            <w:pPr>
                              <w:spacing w:before="154"/>
                              <w:rPr>
                                <w:rFonts w:asciiTheme="minorHAnsi" w:hAnsi="Calibri"/>
                                <w:b/>
                                <w:bCs/>
                                <w:kern w:val="24"/>
                                <w:szCs w:val="24"/>
                              </w:rPr>
                            </w:pPr>
                            <w:r w:rsidRPr="0047774B">
                              <w:rPr>
                                <w:rFonts w:asciiTheme="minorHAnsi" w:hAnsi="Calibri"/>
                                <w:b/>
                                <w:bCs/>
                                <w:kern w:val="24"/>
                                <w:szCs w:val="24"/>
                              </w:rPr>
                              <w:t>Google Aerial and Satellite view imag</w:t>
                            </w:r>
                          </w:p>
                        </w:txbxContent>
                      </wps:txbx>
                      <wps:bodyPr wrap="square" lIns="228589" tIns="228589" rIns="228589" bIns="228589">
                        <a:noAutofit/>
                      </wps:bodyPr>
                    </wps:wsp>
                  </a:graphicData>
                </a:graphic>
                <wp14:sizeRelH relativeFrom="margin">
                  <wp14:pctWidth>0</wp14:pctWidth>
                </wp14:sizeRelH>
                <wp14:sizeRelV relativeFrom="margin">
                  <wp14:pctHeight>0</wp14:pctHeight>
                </wp14:sizeRelV>
              </wp:anchor>
            </w:drawing>
          </mc:Choice>
          <mc:Fallback>
            <w:pict>
              <v:rect w14:anchorId="587288DF" id="Text Placeholder 11" o:spid="_x0000_s1029" style="position:absolute;left:0;text-align:left;margin-left:99.05pt;margin-top:27.3pt;width:224.4pt;height:55.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" filled="f" stroked="f">
                <o:lock v:ext="edit" grouping="t"/>
                <v:textbox inset="6.34969mm,6.34969mm,6.34969mm,6.34969mm">
                  <w:txbxContent>
                    <w:p w14:paraId="36F3DC16" w14:textId="7060A2A7" w:rsidR="0047774B" w:rsidRPr="0047774B" w:rsidRDefault="0047774B" w:rsidP="0047774B">
                      <w:pPr>
                        <w:spacing w:before="154"/>
                        <w:rPr>
                          <w:rFonts w:asciiTheme="minorHAnsi" w:hAnsi="Calibri"/>
                          <w:b/>
                          <w:bCs/>
                          <w:kern w:val="24"/>
                          <w:szCs w:val="24"/>
                        </w:rPr>
                      </w:pPr>
                      <w:r w:rsidRPr="0047774B">
                        <w:rPr>
                          <w:rFonts w:asciiTheme="minorHAnsi" w:hAnsi="Calibri"/>
                          <w:b/>
                          <w:bCs/>
                          <w:kern w:val="24"/>
                          <w:szCs w:val="24"/>
                        </w:rPr>
                        <w:t>Google Aerial and Satellite view imag</w:t>
                      </w:r>
                    </w:p>
                  </w:txbxContent>
                </v:textbox>
              </v:rect>
            </w:pict>
          </mc:Fallback>
        </mc:AlternateContent>
      </w:r>
      <w:r w:rsidR="00167573" w:rsidRPr="00887A22">
        <w:t>Begin writing here…</w:t>
      </w:r>
    </w:p>
    <w:p w14:paraId="368C9A82" w14:textId="60A71DBA" w:rsidR="0047774B" w:rsidRDefault="0047774B" w:rsidP="00167573">
      <w:pPr>
        <w:spacing w:after="0" w:line="480" w:lineRule="auto"/>
        <w:ind w:firstLine="720"/>
        <w:contextualSpacing/>
      </w:pPr>
    </w:p>
    <w:p w14:paraId="4AD33F0C" w14:textId="18895978" w:rsidR="0047774B" w:rsidRDefault="0047774B" w:rsidP="00167573">
      <w:pPr>
        <w:spacing w:after="0" w:line="480" w:lineRule="auto"/>
        <w:ind w:firstLine="720"/>
        <w:contextualSpacing/>
      </w:pPr>
      <w:r>
        <w:rPr>
          <w:noProof/>
        </w:rPr>
        <w:drawing>
          <wp:anchor distT="0" distB="0" distL="114300" distR="114300" simplePos="0" relativeHeight="251662336" behindDoc="0" locked="0" layoutInCell="1" allowOverlap="1" wp14:anchorId="683A1381" wp14:editId="30C1A089">
            <wp:simplePos x="0" y="0"/>
            <wp:positionH relativeFrom="column">
              <wp:posOffset>0</wp:posOffset>
            </wp:positionH>
            <wp:positionV relativeFrom="paragraph">
              <wp:posOffset>346504</wp:posOffset>
            </wp:positionV>
            <wp:extent cx="5422960" cy="1302863"/>
            <wp:effectExtent l="0" t="0" r="6350" b="0"/>
            <wp:wrapNone/>
            <wp:docPr id="744100734" name="Picture 3" descr="A collage of a building&#10;&#10;Description automatically generated">
              <a:extLst xmlns:a="http://schemas.openxmlformats.org/drawingml/2006/main">
                <a:ext uri="{FF2B5EF4-FFF2-40B4-BE49-F238E27FC236}">
                  <a16:creationId xmlns:a16="http://schemas.microsoft.com/office/drawing/2014/main" id="{FAB142EF-D8E2-D774-65D8-A6BC50DFB4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0734" name="Picture 744100734" descr="A collage of a building&#10;&#10;Description automatically generated">
                      <a:extLst>
                        <a:ext uri="{FF2B5EF4-FFF2-40B4-BE49-F238E27FC236}">
                          <a16:creationId xmlns:a16="http://schemas.microsoft.com/office/drawing/2014/main" id="{FAB142EF-D8E2-D774-65D8-A6BC50DFB46E}"/>
                        </a:ext>
                      </a:extLst>
                    </pic:cNvPr>
                    <pic:cNvPicPr>
                      <a:picLocks noChangeAspect="1"/>
                    </pic:cNvPicPr>
                  </pic:nvPicPr>
                  <pic:blipFill>
                    <a:blip r:embed="rId32"/>
                    <a:stretch>
                      <a:fillRect/>
                    </a:stretch>
                  </pic:blipFill>
                  <pic:spPr>
                    <a:xfrm>
                      <a:off x="0" y="0"/>
                      <a:ext cx="5422960" cy="1302863"/>
                    </a:xfrm>
                    <a:prstGeom prst="rect">
                      <a:avLst/>
                    </a:prstGeom>
                  </pic:spPr>
                </pic:pic>
              </a:graphicData>
            </a:graphic>
          </wp:anchor>
        </w:drawing>
      </w:r>
    </w:p>
    <w:p w14:paraId="554CF9F6" w14:textId="20F96E40" w:rsidR="0047774B" w:rsidRDefault="0047774B" w:rsidP="00167573">
      <w:pPr>
        <w:spacing w:after="0" w:line="480" w:lineRule="auto"/>
        <w:ind w:firstLine="720"/>
        <w:contextualSpacing/>
        <w:rPr>
          <w:rFonts w:asciiTheme="minorHAnsi" w:hAnsi="Calibri"/>
          <w:kern w:val="24"/>
          <w:szCs w:val="24"/>
        </w:rPr>
      </w:pPr>
      <w:r>
        <w:rPr>
          <w:rFonts w:asciiTheme="minorHAnsi" w:hAnsi="Calibri"/>
          <w:noProof/>
          <w:kern w:val="24"/>
          <w:szCs w:val="24"/>
        </w:rPr>
        <w:drawing>
          <wp:anchor distT="0" distB="0" distL="114300" distR="114300" simplePos="0" relativeHeight="251663360" behindDoc="0" locked="0" layoutInCell="1" allowOverlap="1" wp14:anchorId="1C074B25" wp14:editId="486946A8">
            <wp:simplePos x="0" y="0"/>
            <wp:positionH relativeFrom="column">
              <wp:posOffset>4550855</wp:posOffset>
            </wp:positionH>
            <wp:positionV relativeFrom="paragraph">
              <wp:posOffset>198120</wp:posOffset>
            </wp:positionV>
            <wp:extent cx="869116" cy="485615"/>
            <wp:effectExtent l="0" t="0" r="7620" b="0"/>
            <wp:wrapNone/>
            <wp:docPr id="601465569" name="Picture 4" descr="Google Street View in the United States - Wikipedia">
              <a:extLst xmlns:a="http://schemas.openxmlformats.org/drawingml/2006/main">
                <a:ext uri="{FF2B5EF4-FFF2-40B4-BE49-F238E27FC236}">
                  <a16:creationId xmlns:a16="http://schemas.microsoft.com/office/drawing/2014/main" id="{E8B96C5C-2C21-3DCC-7EDA-2819324F7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569" name="Picture 601465569" descr="Google Street View in the United States - Wikipedia">
                      <a:extLst>
                        <a:ext uri="{FF2B5EF4-FFF2-40B4-BE49-F238E27FC236}">
                          <a16:creationId xmlns:a16="http://schemas.microsoft.com/office/drawing/2014/main" id="{E8B96C5C-2C21-3DCC-7EDA-2819324F712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69116" cy="4856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C444108" w14:textId="5EA55188" w:rsidR="0047774B" w:rsidRDefault="0047774B" w:rsidP="00167573">
      <w:pPr>
        <w:spacing w:after="0" w:line="480" w:lineRule="auto"/>
        <w:ind w:firstLine="720"/>
        <w:contextualSpacing/>
        <w:rPr>
          <w:rFonts w:asciiTheme="minorHAnsi" w:hAnsi="Calibri"/>
          <w:kern w:val="24"/>
          <w:szCs w:val="24"/>
        </w:rPr>
      </w:pPr>
    </w:p>
    <w:p w14:paraId="4718DC36" w14:textId="49EECA54" w:rsidR="0047774B" w:rsidRDefault="0047774B" w:rsidP="00167573">
      <w:pPr>
        <w:spacing w:after="0" w:line="480" w:lineRule="auto"/>
        <w:ind w:firstLine="720"/>
        <w:contextualSpacing/>
        <w:rPr>
          <w:rFonts w:asciiTheme="minorHAnsi" w:hAnsi="Calibri"/>
          <w:kern w:val="24"/>
          <w:szCs w:val="24"/>
        </w:rPr>
      </w:pPr>
    </w:p>
    <w:p w14:paraId="612843E1" w14:textId="3A6CA31C" w:rsidR="0047774B" w:rsidRDefault="0047774B" w:rsidP="00167573">
      <w:pPr>
        <w:spacing w:after="0" w:line="480" w:lineRule="auto"/>
        <w:ind w:firstLine="720"/>
        <w:contextualSpacing/>
        <w:rPr>
          <w:rFonts w:asciiTheme="minorHAnsi" w:hAnsi="Calibri"/>
          <w:kern w:val="24"/>
          <w:szCs w:val="24"/>
        </w:rPr>
      </w:pPr>
      <w:r>
        <w:rPr>
          <w:rFonts w:asciiTheme="minorHAnsi" w:hAnsi="Calibri"/>
          <w:noProof/>
          <w:kern w:val="24"/>
          <w:szCs w:val="24"/>
        </w:rPr>
        <mc:AlternateContent>
          <mc:Choice Requires="wps">
            <w:drawing>
              <wp:anchor distT="0" distB="0" distL="114300" distR="114300" simplePos="0" relativeHeight="251664384" behindDoc="0" locked="0" layoutInCell="1" allowOverlap="1" wp14:anchorId="09EBCC6C" wp14:editId="07C77613">
                <wp:simplePos x="0" y="0"/>
                <wp:positionH relativeFrom="column">
                  <wp:posOffset>320634</wp:posOffset>
                </wp:positionH>
                <wp:positionV relativeFrom="paragraph">
                  <wp:posOffset>31560</wp:posOffset>
                </wp:positionV>
                <wp:extent cx="2123028" cy="362701"/>
                <wp:effectExtent l="0" t="0" r="0" b="0"/>
                <wp:wrapNone/>
                <wp:docPr id="812079568" name="TextBox 1025">
                  <a:extLst xmlns:a="http://schemas.openxmlformats.org/drawingml/2006/main">
                    <a:ext uri="{FF2B5EF4-FFF2-40B4-BE49-F238E27FC236}">
                      <a16:creationId xmlns:a16="http://schemas.microsoft.com/office/drawing/2014/main" id="{F9A33D5E-6F88-3157-349E-C41E23601407}"/>
                    </a:ext>
                  </a:extLst>
                </wp:docPr>
                <wp:cNvGraphicFramePr/>
                <a:graphic xmlns:a="http://schemas.openxmlformats.org/drawingml/2006/main">
                  <a:graphicData uri="http://schemas.microsoft.com/office/word/2010/wordprocessingShape">
                    <wps:wsp>
                      <wps:cNvSpPr txBox="1"/>
                      <wps:spPr>
                        <a:xfrm>
                          <a:off x="0" y="0"/>
                          <a:ext cx="2123028" cy="362701"/>
                        </a:xfrm>
                        <a:prstGeom prst="rect">
                          <a:avLst/>
                        </a:prstGeom>
                        <a:solidFill>
                          <a:schemeClr val="bg1"/>
                        </a:solidFill>
                      </wps:spPr>
                      <wps:txbx>
                        <w:txbxContent>
                          <w:p w14:paraId="6A52C583" w14:textId="77777777" w:rsidR="0047774B" w:rsidRPr="0047774B" w:rsidRDefault="0047774B" w:rsidP="0047774B">
                            <w:pPr>
                              <w:rPr>
                                <w:rFonts w:asciiTheme="minorHAnsi" w:hAnsi="Calibri"/>
                                <w:kern w:val="24"/>
                                <w:szCs w:val="24"/>
                              </w:rPr>
                            </w:pPr>
                            <w:r w:rsidRPr="0047774B">
                              <w:rPr>
                                <w:rFonts w:asciiTheme="minorHAnsi" w:hAnsi="Calibri"/>
                                <w:kern w:val="24"/>
                                <w:szCs w:val="24"/>
                              </w:rPr>
                              <w:t>(a) Aerial perspective</w:t>
                            </w:r>
                          </w:p>
                        </w:txbxContent>
                      </wps:txbx>
                      <wps:bodyPr wrap="square" rtlCol="0">
                        <a:noAutofit/>
                      </wps:bodyPr>
                    </wps:wsp>
                  </a:graphicData>
                </a:graphic>
              </wp:anchor>
            </w:drawing>
          </mc:Choice>
          <mc:Fallback>
            <w:pict>
              <v:shape w14:anchorId="09EBCC6C" id="TextBox 1025" o:spid="_x0000_s1030" type="#_x0000_t202" style="position:absolute;left:0;text-align:left;margin-left:25.25pt;margin-top:2.5pt;width:167.15pt;height:28.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" fillcolor="white [3212]" stroked="f">
                <v:textbox>
                  <w:txbxContent>
                    <w:p w14:paraId="6A52C583" w14:textId="77777777" w:rsidR="0047774B" w:rsidRPr="0047774B" w:rsidRDefault="0047774B" w:rsidP="0047774B">
                      <w:pPr>
                        <w:rPr>
                          <w:rFonts w:asciiTheme="minorHAnsi" w:hAnsi="Calibri"/>
                          <w:kern w:val="24"/>
                          <w:szCs w:val="24"/>
                        </w:rPr>
                      </w:pPr>
                      <w:r w:rsidRPr="0047774B">
                        <w:rPr>
                          <w:rFonts w:asciiTheme="minorHAnsi" w:hAnsi="Calibri"/>
                          <w:kern w:val="24"/>
                          <w:szCs w:val="24"/>
                        </w:rPr>
                        <w:t>(a) Aerial perspective</w:t>
                      </w:r>
                    </w:p>
                  </w:txbxContent>
                </v:textbox>
              </v:shape>
            </w:pict>
          </mc:Fallback>
        </mc:AlternateContent>
      </w:r>
      <w:r>
        <w:rPr>
          <w:rFonts w:asciiTheme="minorHAnsi" w:hAnsi="Calibri"/>
          <w:noProof/>
          <w:kern w:val="24"/>
          <w:szCs w:val="24"/>
        </w:rPr>
        <mc:AlternateContent>
          <mc:Choice Requires="wps">
            <w:drawing>
              <wp:anchor distT="0" distB="0" distL="114300" distR="114300" simplePos="0" relativeHeight="251665408" behindDoc="0" locked="0" layoutInCell="1" allowOverlap="1" wp14:anchorId="74BA3EBD" wp14:editId="4B370556">
                <wp:simplePos x="0" y="0"/>
                <wp:positionH relativeFrom="column">
                  <wp:posOffset>2885704</wp:posOffset>
                </wp:positionH>
                <wp:positionV relativeFrom="paragraph">
                  <wp:posOffset>31560</wp:posOffset>
                </wp:positionV>
                <wp:extent cx="2478194" cy="362701"/>
                <wp:effectExtent l="0" t="0" r="0" b="0"/>
                <wp:wrapNone/>
                <wp:docPr id="824595507" name="TextBox 1026">
                  <a:extLst xmlns:a="http://schemas.openxmlformats.org/drawingml/2006/main">
                    <a:ext uri="{FF2B5EF4-FFF2-40B4-BE49-F238E27FC236}">
                      <a16:creationId xmlns:a16="http://schemas.microsoft.com/office/drawing/2014/main" id="{604E2BF7-68D4-21C5-0C7D-3DC9082E4124}"/>
                    </a:ext>
                  </a:extLst>
                </wp:docPr>
                <wp:cNvGraphicFramePr/>
                <a:graphic xmlns:a="http://schemas.openxmlformats.org/drawingml/2006/main">
                  <a:graphicData uri="http://schemas.microsoft.com/office/word/2010/wordprocessingShape">
                    <wps:wsp>
                      <wps:cNvSpPr txBox="1"/>
                      <wps:spPr>
                        <a:xfrm>
                          <a:off x="0" y="0"/>
                          <a:ext cx="2478194" cy="362701"/>
                        </a:xfrm>
                        <a:prstGeom prst="rect">
                          <a:avLst/>
                        </a:prstGeom>
                        <a:solidFill>
                          <a:schemeClr val="bg1"/>
                        </a:solidFill>
                      </wps:spPr>
                      <wps:txbx>
                        <w:txbxContent>
                          <w:p w14:paraId="047025AF" w14:textId="77777777" w:rsidR="0047774B" w:rsidRPr="0047774B" w:rsidRDefault="0047774B" w:rsidP="0047774B">
                            <w:pPr>
                              <w:rPr>
                                <w:rFonts w:asciiTheme="minorHAnsi" w:hAnsi="Calibri"/>
                                <w:kern w:val="24"/>
                                <w:szCs w:val="24"/>
                              </w:rPr>
                            </w:pPr>
                            <w:r w:rsidRPr="0047774B">
                              <w:rPr>
                                <w:rFonts w:asciiTheme="minorHAnsi" w:hAnsi="Calibri"/>
                                <w:kern w:val="24"/>
                                <w:szCs w:val="24"/>
                              </w:rPr>
                              <w:t>(b) Street view perspective</w:t>
                            </w:r>
                          </w:p>
                        </w:txbxContent>
                      </wps:txbx>
                      <wps:bodyPr wrap="square" rtlCol="0">
                        <a:noAutofit/>
                      </wps:bodyPr>
                    </wps:wsp>
                  </a:graphicData>
                </a:graphic>
              </wp:anchor>
            </w:drawing>
          </mc:Choice>
          <mc:Fallback>
            <w:pict>
              <v:shape w14:anchorId="74BA3EBD" id="TextBox 1026" o:spid="_x0000_s1031" type="#_x0000_t202" style="position:absolute;left:0;text-align:left;margin-left:227.2pt;margin-top:2.5pt;width:195.15pt;height:28.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" fillcolor="white [3212]" stroked="f">
                <v:textbox>
                  <w:txbxContent>
                    <w:p w14:paraId="047025AF" w14:textId="77777777" w:rsidR="0047774B" w:rsidRPr="0047774B" w:rsidRDefault="0047774B" w:rsidP="0047774B">
                      <w:pPr>
                        <w:rPr>
                          <w:rFonts w:asciiTheme="minorHAnsi" w:hAnsi="Calibri"/>
                          <w:kern w:val="24"/>
                          <w:szCs w:val="24"/>
                        </w:rPr>
                      </w:pPr>
                      <w:r w:rsidRPr="0047774B">
                        <w:rPr>
                          <w:rFonts w:asciiTheme="minorHAnsi" w:hAnsi="Calibri"/>
                          <w:kern w:val="24"/>
                          <w:szCs w:val="24"/>
                        </w:rPr>
                        <w:t>(b) Street view perspective</w:t>
                      </w:r>
                    </w:p>
                  </w:txbxContent>
                </v:textbox>
              </v:shape>
            </w:pict>
          </mc:Fallback>
        </mc:AlternateContent>
      </w:r>
    </w:p>
    <w:p w14:paraId="639BC7F4" w14:textId="77777777" w:rsidR="0047774B" w:rsidRDefault="0047774B" w:rsidP="00167573">
      <w:pPr>
        <w:spacing w:after="0" w:line="480" w:lineRule="auto"/>
        <w:ind w:firstLine="720"/>
        <w:contextualSpacing/>
      </w:pPr>
    </w:p>
    <w:p w14:paraId="73C345B4" w14:textId="77777777" w:rsidR="0047774B" w:rsidRDefault="0047774B" w:rsidP="00167573">
      <w:pPr>
        <w:spacing w:after="0" w:line="480" w:lineRule="auto"/>
        <w:ind w:firstLine="720"/>
        <w:contextualSpacing/>
      </w:pPr>
    </w:p>
    <w:p w14:paraId="37008B65" w14:textId="77777777" w:rsidR="00255153" w:rsidRDefault="00255153" w:rsidP="00255153">
      <w:pPr>
        <w:pStyle w:val="li"/>
        <w:numPr>
          <w:ilvl w:val="0"/>
          <w:numId w:val="35"/>
        </w:numPr>
        <w:spacing w:line="480" w:lineRule="auto"/>
        <w:ind w:hanging="210"/>
        <w:rPr>
          <w:color w:val="000000"/>
        </w:rPr>
      </w:pPr>
      <w:r>
        <w:rPr>
          <w:color w:val="000000"/>
        </w:rPr>
        <w:lastRenderedPageBreak/>
        <w:t>Imagery Sources: High-resolution Google Street View and aerial images (</w:t>
      </w:r>
      <w:r>
        <w:rPr>
          <w:rStyle w:val="StyledText"/>
          <w:color w:val="000000"/>
        </w:rPr>
        <w:t>Google for Developers Maps Static API</w:t>
      </w:r>
      <w:r>
        <w:rPr>
          <w:color w:val="000000"/>
        </w:rPr>
        <w:t xml:space="preserve">, </w:t>
      </w:r>
      <w:r>
        <w:rPr>
          <w:rStyle w:val="citation"/>
          <w:color w:val="000000"/>
        </w:rPr>
        <w:t>n.d.</w:t>
      </w:r>
      <w:r>
        <w:rPr>
          <w:color w:val="000000"/>
        </w:rPr>
        <w:t xml:space="preserve">; </w:t>
      </w:r>
      <w:r>
        <w:rPr>
          <w:rStyle w:val="StyledText"/>
          <w:color w:val="000000"/>
        </w:rPr>
        <w:t>Google for Developers Street View Static API Overview</w:t>
      </w:r>
      <w:r>
        <w:rPr>
          <w:color w:val="000000"/>
        </w:rPr>
        <w:t xml:space="preserve">, </w:t>
      </w:r>
      <w:r>
        <w:rPr>
          <w:rStyle w:val="citation"/>
          <w:color w:val="000000"/>
        </w:rPr>
        <w:t>n.d.</w:t>
      </w:r>
      <w:r>
        <w:rPr>
          <w:color w:val="000000"/>
        </w:rPr>
        <w:t>).</w:t>
      </w:r>
    </w:p>
    <w:p w14:paraId="2AF069ED" w14:textId="77777777" w:rsidR="00255153" w:rsidRDefault="00255153" w:rsidP="00255153">
      <w:pPr>
        <w:pStyle w:val="li"/>
        <w:numPr>
          <w:ilvl w:val="0"/>
          <w:numId w:val="35"/>
        </w:numPr>
        <w:spacing w:line="480" w:lineRule="auto"/>
        <w:ind w:hanging="210"/>
        <w:rPr>
          <w:color w:val="000000"/>
        </w:rPr>
      </w:pPr>
      <w:r>
        <w:rPr>
          <w:color w:val="000000"/>
        </w:rPr>
        <w:t>Google Maps API for collecting street views and aerial imagery (</w:t>
      </w:r>
      <w:r>
        <w:rPr>
          <w:rStyle w:val="StyledText"/>
          <w:color w:val="000000"/>
        </w:rPr>
        <w:t>Google for Developers Maps Static API</w:t>
      </w:r>
      <w:r>
        <w:rPr>
          <w:color w:val="000000"/>
        </w:rPr>
        <w:t xml:space="preserve">, </w:t>
      </w:r>
      <w:r>
        <w:rPr>
          <w:rStyle w:val="citation"/>
          <w:color w:val="000000"/>
        </w:rPr>
        <w:t>n.d.</w:t>
      </w:r>
      <w:r>
        <w:rPr>
          <w:color w:val="000000"/>
        </w:rPr>
        <w:t xml:space="preserve">; </w:t>
      </w:r>
      <w:r>
        <w:rPr>
          <w:rStyle w:val="StyledText"/>
          <w:color w:val="000000"/>
        </w:rPr>
        <w:t>Google for Developers Street View Static API Overview</w:t>
      </w:r>
      <w:r>
        <w:rPr>
          <w:color w:val="000000"/>
        </w:rPr>
        <w:t xml:space="preserve">, </w:t>
      </w:r>
      <w:r>
        <w:rPr>
          <w:rStyle w:val="citation"/>
          <w:color w:val="000000"/>
        </w:rPr>
        <w:t>n.d.</w:t>
      </w:r>
      <w:r>
        <w:rPr>
          <w:color w:val="000000"/>
        </w:rPr>
        <w:t>).</w:t>
      </w:r>
    </w:p>
    <w:p w14:paraId="641C6078" w14:textId="77777777" w:rsidR="00255153" w:rsidRDefault="00255153" w:rsidP="00255153">
      <w:pPr>
        <w:pStyle w:val="li"/>
        <w:numPr>
          <w:ilvl w:val="0"/>
          <w:numId w:val="35"/>
        </w:numPr>
        <w:spacing w:line="480" w:lineRule="auto"/>
        <w:ind w:hanging="210"/>
        <w:rPr>
          <w:color w:val="000000"/>
        </w:rPr>
      </w:pPr>
      <w:r>
        <w:rPr>
          <w:color w:val="000000"/>
        </w:rPr>
        <w:t>LiDAR and UAV datasets for benchmarking and validation purposes (</w:t>
      </w:r>
      <w:r>
        <w:rPr>
          <w:rStyle w:val="StyledText"/>
          <w:color w:val="000000"/>
        </w:rPr>
        <w:t>OCM Partners</w:t>
      </w:r>
      <w:r>
        <w:rPr>
          <w:color w:val="000000"/>
        </w:rPr>
        <w:t xml:space="preserve">, </w:t>
      </w:r>
      <w:r>
        <w:rPr>
          <w:rStyle w:val="citation"/>
          <w:color w:val="000000"/>
        </w:rPr>
        <w:t>2024</w:t>
      </w:r>
      <w:r>
        <w:rPr>
          <w:color w:val="000000"/>
        </w:rPr>
        <w:t xml:space="preserve">; </w:t>
      </w:r>
      <w:r>
        <w:rPr>
          <w:rStyle w:val="StyledText"/>
          <w:color w:val="000000"/>
        </w:rPr>
        <w:t>Philadelphia Lidar - LAS Files 2022 {2022} - Big Ten Academic Alliance Geoportal</w:t>
      </w:r>
      <w:r>
        <w:rPr>
          <w:color w:val="000000"/>
        </w:rPr>
        <w:t xml:space="preserve">, </w:t>
      </w:r>
      <w:r>
        <w:rPr>
          <w:rStyle w:val="citation"/>
          <w:color w:val="000000"/>
        </w:rPr>
        <w:t>2022</w:t>
      </w:r>
      <w:r>
        <w:rPr>
          <w:color w:val="000000"/>
        </w:rPr>
        <w:t>).</w:t>
      </w:r>
    </w:p>
    <w:p w14:paraId="2FADBE5A" w14:textId="77777777" w:rsidR="00255153" w:rsidRDefault="00255153" w:rsidP="00255153">
      <w:pPr>
        <w:pStyle w:val="li"/>
        <w:numPr>
          <w:ilvl w:val="0"/>
          <w:numId w:val="35"/>
        </w:numPr>
        <w:spacing w:line="480" w:lineRule="auto"/>
        <w:ind w:hanging="210"/>
        <w:rPr>
          <w:color w:val="000000"/>
        </w:rPr>
      </w:pPr>
      <w:r>
        <w:rPr>
          <w:color w:val="000000"/>
        </w:rPr>
        <w:t xml:space="preserve">Machine Learning Tools: Software libraries, Neural Network models for developing instance segmentation models, image processing (e.g., TensorFlow, </w:t>
      </w:r>
      <w:proofErr w:type="spellStart"/>
      <w:r>
        <w:rPr>
          <w:color w:val="000000"/>
        </w:rPr>
        <w:t>PyTorch</w:t>
      </w:r>
      <w:proofErr w:type="spellEnd"/>
      <w:r>
        <w:rPr>
          <w:color w:val="000000"/>
        </w:rPr>
        <w:t xml:space="preserve"> with Mask R-CNN).</w:t>
      </w:r>
    </w:p>
    <w:p w14:paraId="376C459B" w14:textId="77777777" w:rsidR="00255153" w:rsidRPr="00255153" w:rsidRDefault="00255153" w:rsidP="00255153">
      <w:pPr>
        <w:pStyle w:val="li"/>
        <w:numPr>
          <w:ilvl w:val="0"/>
          <w:numId w:val="35"/>
        </w:numPr>
        <w:spacing w:line="480" w:lineRule="auto"/>
        <w:ind w:hanging="210"/>
        <w:rPr>
          <w:color w:val="000000"/>
        </w:rPr>
      </w:pPr>
      <w:r w:rsidRPr="00255153">
        <w:rPr>
          <w:color w:val="000000"/>
        </w:rPr>
        <w:t>GIS Software: For spatial analysis and comparison with traditional data sources. (e.g., Quantum Geographic Information System (QGIS) (</w:t>
      </w:r>
      <w:r w:rsidRPr="00255153">
        <w:rPr>
          <w:rStyle w:val="Contrib"/>
          <w:color w:val="000000"/>
        </w:rPr>
        <w:t>QGIS Development Team</w:t>
      </w:r>
      <w:r w:rsidRPr="00255153">
        <w:rPr>
          <w:color w:val="000000"/>
        </w:rPr>
        <w:t xml:space="preserve">, </w:t>
      </w:r>
      <w:r w:rsidRPr="00255153">
        <w:rPr>
          <w:rStyle w:val="citation"/>
          <w:color w:val="000000"/>
        </w:rPr>
        <w:t>2021</w:t>
      </w:r>
      <w:r w:rsidRPr="00255153">
        <w:rPr>
          <w:color w:val="000000"/>
        </w:rPr>
        <w:t>), Google Earth engine for data analysis and mapping).</w:t>
      </w:r>
    </w:p>
    <w:p w14:paraId="7CAE8E34" w14:textId="77777777" w:rsidR="00731B48" w:rsidRPr="00887A22" w:rsidRDefault="00731B48" w:rsidP="00255153">
      <w:pPr>
        <w:spacing w:after="0" w:line="480" w:lineRule="auto"/>
        <w:contextualSpacing/>
      </w:pPr>
    </w:p>
    <w:p w14:paraId="3EB2E3B0" w14:textId="77777777" w:rsidR="00167573" w:rsidRPr="00887A22" w:rsidRDefault="00167573" w:rsidP="00167573">
      <w:pPr>
        <w:spacing w:after="0" w:line="480" w:lineRule="auto"/>
        <w:contextualSpacing/>
      </w:pPr>
      <w:r w:rsidRPr="00887A22">
        <w:t xml:space="preserve">Checklist: </w:t>
      </w:r>
    </w:p>
    <w:p w14:paraId="6FD5B558" w14:textId="77777777" w:rsidR="00167573" w:rsidRPr="00DC0030" w:rsidRDefault="00000000" w:rsidP="00167573">
      <w:pPr>
        <w:pStyle w:val="CommentText"/>
        <w:spacing w:line="480" w:lineRule="auto"/>
        <w:ind w:left="720"/>
        <w:rPr>
          <w:sz w:val="24"/>
          <w:szCs w:val="24"/>
          <w:highlight w:val="lightGray"/>
        </w:rPr>
      </w:pPr>
      <w:sdt>
        <w:sdtPr>
          <w:rPr>
            <w:color w:val="2B579A"/>
            <w:sz w:val="24"/>
            <w:szCs w:val="24"/>
            <w:highlight w:val="yellow"/>
            <w:shd w:val="clear" w:color="auto" w:fill="E6E6E6"/>
          </w:rPr>
          <w:id w:val="-16314385"/>
          <w14:checkbox>
            <w14:checked w14:val="0"/>
            <w14:checkedState w14:val="2612" w14:font="MS Gothic"/>
            <w14:uncheckedState w14:val="2610" w14:font="MS Gothic"/>
          </w14:checkbox>
        </w:sdtPr>
        <w:sdtContent>
          <w:r w:rsidR="00167573" w:rsidRPr="628E9B76">
            <w:rPr>
              <w:rFonts w:ascii="Segoe UI Symbol" w:hAnsi="Segoe UI Symbol" w:cs="Segoe UI Symbol"/>
              <w:sz w:val="24"/>
              <w:szCs w:val="24"/>
            </w:rPr>
            <w:t>☐</w:t>
          </w:r>
        </w:sdtContent>
      </w:sdt>
      <w:r w:rsidR="00167573" w:rsidRPr="628E9B76">
        <w:rPr>
          <w:sz w:val="24"/>
          <w:szCs w:val="24"/>
        </w:rPr>
        <w:t xml:space="preserve"> </w:t>
      </w:r>
      <w:r w:rsidR="00167573">
        <w:rPr>
          <w:sz w:val="24"/>
          <w:szCs w:val="24"/>
        </w:rPr>
        <w:t>In the rare case of survey Data Collection</w:t>
      </w:r>
      <w:r w:rsidR="00167573" w:rsidRPr="00DC0030">
        <w:rPr>
          <w:sz w:val="24"/>
          <w:szCs w:val="24"/>
          <w:highlight w:val="lightGray"/>
        </w:rPr>
        <w:t>, describe the instruments (e.g., questionnaires) that will be (proposal) or were (manuscript) used, including information on their origin and evidence of their reliability and validity. OR, as applicable, describe the materials (e.g., lesson plans for interventions, webinars, archived data, etc.).</w:t>
      </w:r>
    </w:p>
    <w:p w14:paraId="749AEC13" w14:textId="77777777" w:rsidR="00167573" w:rsidRPr="00887A22" w:rsidRDefault="00000000" w:rsidP="00167573">
      <w:pPr>
        <w:spacing w:after="0" w:line="480" w:lineRule="auto"/>
        <w:ind w:left="720"/>
      </w:pPr>
      <w:sdt>
        <w:sdtPr>
          <w:rPr>
            <w:color w:val="2B579A"/>
            <w:shd w:val="clear" w:color="auto" w:fill="E6E6E6"/>
          </w:rPr>
          <w:id w:val="-193520033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in </w:t>
      </w:r>
      <w:commentRangeStart w:id="194"/>
      <w:r w:rsidR="00167573" w:rsidRPr="00887A22">
        <w:t xml:space="preserve">detail </w:t>
      </w:r>
      <w:r w:rsidR="00167573">
        <w:t>any software, platform, dataset, libraries, or programming language you will use in your research</w:t>
      </w:r>
      <w:r w:rsidR="00167573" w:rsidRPr="00887A22">
        <w:t xml:space="preserve">. </w:t>
      </w:r>
      <w:commentRangeEnd w:id="194"/>
      <w:r w:rsidR="00167573">
        <w:rPr>
          <w:rStyle w:val="CommentReference"/>
          <w:rFonts w:eastAsia="Times New Roman" w:cs="Arial"/>
          <w:szCs w:val="20"/>
        </w:rPr>
        <w:commentReference w:id="194"/>
      </w:r>
    </w:p>
    <w:p w14:paraId="765F7F86" w14:textId="77777777" w:rsidR="00167573" w:rsidRDefault="00167573" w:rsidP="00167573">
      <w:pPr>
        <w:pStyle w:val="CommentText"/>
        <w:spacing w:line="480" w:lineRule="auto"/>
        <w:ind w:left="720"/>
        <w:rPr>
          <w:rFonts w:cs="Times New Roman"/>
          <w:sz w:val="24"/>
          <w:szCs w:val="24"/>
        </w:rPr>
      </w:pPr>
      <w:r w:rsidRPr="002750D1">
        <w:rPr>
          <w:rFonts w:ascii="Segoe UI Symbol" w:hAnsi="Segoe UI Symbol" w:cs="Segoe UI Symbol"/>
          <w:sz w:val="24"/>
          <w:szCs w:val="24"/>
        </w:rPr>
        <w:lastRenderedPageBreak/>
        <w:t>☐</w:t>
      </w:r>
      <w:r w:rsidRPr="002750D1">
        <w:rPr>
          <w:rFonts w:cs="Times New Roman"/>
          <w:sz w:val="24"/>
          <w:szCs w:val="24"/>
        </w:rPr>
        <w:t xml:space="preserve"> If instruments or materials that another researcher developed are used, include evidence in the appendix that permission was granted to use the instrument(s) and/or material(s) and refer to that fact and the appendix in this section. </w:t>
      </w:r>
      <w:r>
        <w:rPr>
          <w:rFonts w:cs="Times New Roman"/>
          <w:sz w:val="24"/>
          <w:szCs w:val="24"/>
        </w:rPr>
        <w:t xml:space="preserve">Material provided under </w:t>
      </w:r>
      <w:commentRangeStart w:id="195"/>
      <w:r>
        <w:rPr>
          <w:rFonts w:cs="Times New Roman"/>
          <w:sz w:val="24"/>
          <w:szCs w:val="24"/>
        </w:rPr>
        <w:t xml:space="preserve">Creative Commons </w:t>
      </w:r>
      <w:commentRangeEnd w:id="195"/>
      <w:r>
        <w:rPr>
          <w:rStyle w:val="CommentReference"/>
        </w:rPr>
        <w:commentReference w:id="195"/>
      </w:r>
      <w:r>
        <w:rPr>
          <w:rFonts w:cs="Times New Roman"/>
          <w:sz w:val="24"/>
          <w:szCs w:val="24"/>
        </w:rPr>
        <w:t xml:space="preserve">and </w:t>
      </w:r>
      <w:commentRangeStart w:id="196"/>
      <w:r>
        <w:rPr>
          <w:rFonts w:cs="Times New Roman"/>
          <w:sz w:val="24"/>
          <w:szCs w:val="24"/>
        </w:rPr>
        <w:t xml:space="preserve">Open Sourced </w:t>
      </w:r>
      <w:commentRangeEnd w:id="196"/>
      <w:r>
        <w:rPr>
          <w:rStyle w:val="CommentReference"/>
        </w:rPr>
        <w:commentReference w:id="196"/>
      </w:r>
      <w:r>
        <w:rPr>
          <w:rFonts w:cs="Times New Roman"/>
          <w:sz w:val="24"/>
          <w:szCs w:val="24"/>
        </w:rPr>
        <w:t>must not be included.</w:t>
      </w:r>
    </w:p>
    <w:p w14:paraId="48AC23CD" w14:textId="77777777" w:rsidR="00167573"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795057481"/>
          <w14:checkbox>
            <w14:checked w14:val="0"/>
            <w14:checkedState w14:val="2612" w14:font="MS Gothic"/>
            <w14:uncheckedState w14:val="2610" w14:font="MS Gothic"/>
          </w14:checkbox>
        </w:sdtPr>
        <w:sdtContent>
          <w:r w:rsidR="00167573">
            <w:rPr>
              <w:rFonts w:ascii="MS Gothic" w:eastAsia="MS Gothic" w:hAnsi="MS Gothic" w:cs="Times New Roman"/>
              <w:sz w:val="24"/>
              <w:szCs w:val="24"/>
            </w:rPr>
            <w:t>☐</w:t>
          </w:r>
        </w:sdtContent>
      </w:sdt>
      <w:r w:rsidR="00167573" w:rsidRPr="0017341B">
        <w:rPr>
          <w:rFonts w:cs="Times New Roman"/>
          <w:sz w:val="24"/>
          <w:szCs w:val="24"/>
        </w:rPr>
        <w:t xml:space="preserve"> If instruments or materials </w:t>
      </w:r>
      <w:r w:rsidR="00167573">
        <w:rPr>
          <w:rFonts w:cs="Times New Roman"/>
          <w:sz w:val="24"/>
          <w:szCs w:val="24"/>
        </w:rPr>
        <w:t xml:space="preserve">that another licensed researcher developed are used, </w:t>
      </w:r>
    </w:p>
    <w:p w14:paraId="0EE64D83" w14:textId="77777777" w:rsidR="00167573" w:rsidRPr="0017341B" w:rsidRDefault="00167573" w:rsidP="00167573">
      <w:pPr>
        <w:pStyle w:val="CommentText"/>
        <w:spacing w:line="480" w:lineRule="auto"/>
        <w:ind w:left="720"/>
        <w:rPr>
          <w:rFonts w:cs="Times New Roman"/>
          <w:sz w:val="24"/>
          <w:szCs w:val="24"/>
        </w:rPr>
      </w:pPr>
      <w:r>
        <w:rPr>
          <w:rFonts w:cs="Times New Roman"/>
          <w:sz w:val="24"/>
          <w:szCs w:val="24"/>
        </w:rPr>
        <w:t>include the link of the primary author and instrument here; explain the constraints of the license and the license number. Please include them in the references as well.</w:t>
      </w:r>
      <w:commentRangeStart w:id="197"/>
      <w:commentRangeEnd w:id="197"/>
      <w:r>
        <w:rPr>
          <w:rStyle w:val="CommentReference"/>
        </w:rPr>
        <w:commentReference w:id="197"/>
      </w:r>
    </w:p>
    <w:p w14:paraId="34384C7E" w14:textId="77777777" w:rsidR="00167573" w:rsidRPr="00887A22" w:rsidRDefault="00167573" w:rsidP="00167573">
      <w:pPr>
        <w:pStyle w:val="Heading2"/>
      </w:pPr>
      <w:bookmarkStart w:id="198" w:name="_Toc164865780"/>
      <w:bookmarkStart w:id="199" w:name="_Toc169700479"/>
      <w:commentRangeStart w:id="200"/>
      <w:commentRangeStart w:id="201"/>
      <w:r w:rsidRPr="00887A22">
        <w:t xml:space="preserve">Operational Definitions of Variables </w:t>
      </w:r>
      <w:commentRangeEnd w:id="200"/>
      <w:r>
        <w:rPr>
          <w:rStyle w:val="CommentReference"/>
          <w:szCs w:val="20"/>
        </w:rPr>
        <w:commentReference w:id="200"/>
      </w:r>
      <w:commentRangeEnd w:id="201"/>
      <w:r>
        <w:rPr>
          <w:rStyle w:val="CommentReference"/>
          <w:szCs w:val="20"/>
        </w:rPr>
        <w:commentReference w:id="201"/>
      </w:r>
      <w:bookmarkEnd w:id="198"/>
      <w:bookmarkEnd w:id="199"/>
    </w:p>
    <w:p w14:paraId="6EDB5690" w14:textId="77777777" w:rsidR="00167573" w:rsidRPr="00887A22" w:rsidRDefault="00167573" w:rsidP="00167573">
      <w:pPr>
        <w:suppressAutoHyphens/>
        <w:spacing w:after="0" w:line="480" w:lineRule="auto"/>
        <w:ind w:left="720"/>
        <w:rPr>
          <w:rFonts w:eastAsia="Times New Roman" w:cs="Times New Roman"/>
          <w:b/>
          <w:szCs w:val="24"/>
        </w:rPr>
      </w:pPr>
      <w:r w:rsidRPr="00887A22">
        <w:rPr>
          <w:rFonts w:eastAsia="Times New Roman" w:cs="Times New Roman"/>
          <w:szCs w:val="24"/>
        </w:rPr>
        <w:t xml:space="preserve">Begin writing here... </w:t>
      </w:r>
    </w:p>
    <w:p w14:paraId="6F94B584" w14:textId="77777777" w:rsidR="00167573" w:rsidRPr="00A4025A" w:rsidRDefault="00167573" w:rsidP="00167573">
      <w:pPr>
        <w:pStyle w:val="Heading3"/>
      </w:pPr>
      <w:commentRangeStart w:id="202"/>
      <w:r>
        <w:t>XXX</w:t>
      </w:r>
      <w:commentRangeEnd w:id="202"/>
      <w:r>
        <w:rPr>
          <w:rStyle w:val="CommentReference"/>
        </w:rPr>
        <w:commentReference w:id="202"/>
      </w:r>
      <w:r>
        <w:t xml:space="preserve"> </w:t>
      </w:r>
    </w:p>
    <w:p w14:paraId="370475AD" w14:textId="77777777" w:rsidR="00167573" w:rsidRPr="00887A22" w:rsidRDefault="00167573" w:rsidP="00167573">
      <w:pPr>
        <w:spacing w:after="0" w:line="480" w:lineRule="auto"/>
        <w:ind w:firstLine="720"/>
        <w:contextualSpacing/>
      </w:pPr>
      <w:r>
        <w:t>T</w:t>
      </w:r>
      <w:r w:rsidRPr="00887A22">
        <w:t>ext…</w:t>
      </w:r>
    </w:p>
    <w:p w14:paraId="412336E7" w14:textId="77777777" w:rsidR="00167573" w:rsidRPr="00887A22" w:rsidRDefault="00167573" w:rsidP="00167573">
      <w:pPr>
        <w:spacing w:after="0" w:line="480" w:lineRule="auto"/>
        <w:contextualSpacing/>
      </w:pPr>
      <w:r w:rsidRPr="00887A22">
        <w:t xml:space="preserve">Checklist: </w:t>
      </w:r>
    </w:p>
    <w:p w14:paraId="7EFE1993" w14:textId="77777777" w:rsidR="00167573" w:rsidRPr="00887A22" w:rsidRDefault="00000000" w:rsidP="00167573">
      <w:pPr>
        <w:spacing w:after="0" w:line="480" w:lineRule="auto"/>
        <w:ind w:left="720"/>
      </w:pPr>
      <w:sdt>
        <w:sdtPr>
          <w:rPr>
            <w:color w:val="2B579A"/>
            <w:shd w:val="clear" w:color="auto" w:fill="E6E6E6"/>
          </w:rPr>
          <w:id w:val="-171704781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For quantitative studies, identify how each variable will be (proposal) or was (manuscript) used in the study. Use terminology appropriate for the selected statistical test (e.g., independent/dependent, predictor/criterion</w:t>
      </w:r>
      <w:r w:rsidR="00167573">
        <w:t>, datatype, values, and levels of measurement</w:t>
      </w:r>
      <w:r w:rsidR="00167573" w:rsidRPr="00887A22">
        <w:t xml:space="preserve">). </w:t>
      </w:r>
    </w:p>
    <w:p w14:paraId="75281E8D" w14:textId="77777777" w:rsidR="00167573" w:rsidRPr="00887A22" w:rsidRDefault="00000000" w:rsidP="00167573">
      <w:pPr>
        <w:spacing w:after="0" w:line="480" w:lineRule="auto"/>
        <w:ind w:left="720"/>
      </w:pPr>
      <w:sdt>
        <w:sdtPr>
          <w:rPr>
            <w:color w:val="2B579A"/>
            <w:shd w:val="clear" w:color="auto" w:fill="E6E6E6"/>
          </w:rPr>
          <w:id w:val="212942597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Base the operational definitions on published research and valid and reliable instruments. </w:t>
      </w:r>
    </w:p>
    <w:p w14:paraId="1F28F4B2" w14:textId="77777777" w:rsidR="00167573" w:rsidRDefault="00000000" w:rsidP="00167573">
      <w:pPr>
        <w:spacing w:after="0" w:line="480" w:lineRule="auto"/>
        <w:ind w:left="720"/>
        <w:contextualSpacing/>
      </w:pPr>
      <w:sdt>
        <w:sdtPr>
          <w:rPr>
            <w:color w:val="2B579A"/>
            <w:shd w:val="clear" w:color="auto" w:fill="E6E6E6"/>
          </w:rPr>
          <w:id w:val="-143503222"/>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Segoe UI Symbol" w:hAnsi="Segoe UI Symbol" w:cs="Segoe UI Symbol"/>
            </w:rPr>
            <w:t>☐</w:t>
          </w:r>
        </w:sdtContent>
      </w:sdt>
      <w:r w:rsidR="00167573">
        <w:t xml:space="preserve"> Identify the specific instrument that will be (proposal) or was (manuscript) used to measure each variable. </w:t>
      </w:r>
    </w:p>
    <w:p w14:paraId="014012AE" w14:textId="77777777" w:rsidR="00167573" w:rsidRDefault="00000000" w:rsidP="00167573">
      <w:pPr>
        <w:spacing w:after="0" w:line="480" w:lineRule="auto"/>
        <w:ind w:left="720"/>
      </w:pPr>
      <w:sdt>
        <w:sdtPr>
          <w:rPr>
            <w:color w:val="2B579A"/>
            <w:shd w:val="clear" w:color="auto" w:fill="E6E6E6"/>
          </w:rPr>
          <w:id w:val="-694610997"/>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MS Gothic" w:eastAsia="MS Gothic" w:hAnsi="MS Gothic"/>
            </w:rPr>
            <w:t>☐</w:t>
          </w:r>
        </w:sdtContent>
      </w:sdt>
      <w:r w:rsidR="00167573">
        <w:t xml:space="preserve"> Refer in detail to the number of observations and variables in the sample and enumerate in a table the variables, data types, description, and level of categories for Categorical Variables and levels of measurement.</w:t>
      </w:r>
    </w:p>
    <w:p w14:paraId="121951AA" w14:textId="77777777" w:rsidR="00167573" w:rsidRDefault="00000000" w:rsidP="00167573">
      <w:pPr>
        <w:spacing w:after="0" w:line="480" w:lineRule="auto"/>
        <w:ind w:left="720"/>
      </w:pPr>
      <w:sdt>
        <w:sdtPr>
          <w:rPr>
            <w:color w:val="2B579A"/>
          </w:rPr>
          <w:id w:val="1325246802"/>
          <w14:checkbox>
            <w14:checked w14:val="0"/>
            <w14:checkedState w14:val="2612" w14:font="MS Gothic"/>
            <w14:uncheckedState w14:val="2610" w14:font="MS Gothic"/>
          </w14:checkbox>
        </w:sdtPr>
        <w:sdtEndPr>
          <w:rPr>
            <w:color w:val="auto"/>
          </w:rPr>
        </w:sdtEndPr>
        <w:sdtContent>
          <w:r w:rsidR="00167573" w:rsidRPr="2781635F">
            <w:rPr>
              <w:rFonts w:ascii="MS Gothic" w:eastAsia="MS Gothic" w:hAnsi="MS Gothic"/>
            </w:rPr>
            <w:t>☐</w:t>
          </w:r>
        </w:sdtContent>
      </w:sdt>
      <w:r w:rsidR="00167573">
        <w:t xml:space="preserve"> Refer in detail to the data source identification, distribution determination, and appropriateness of data by reviewing if the resulting distribution is suitable, including but not limited to discussions of biases and limitations, sampling techniques and methods, and how these ensure the representation of the distribution.</w:t>
      </w:r>
    </w:p>
    <w:p w14:paraId="705E9FED" w14:textId="77777777" w:rsidR="00167573" w:rsidRDefault="00000000" w:rsidP="00167573">
      <w:pPr>
        <w:spacing w:after="0" w:line="480" w:lineRule="auto"/>
        <w:ind w:left="720"/>
      </w:pPr>
      <w:sdt>
        <w:sdtPr>
          <w:rPr>
            <w:color w:val="2B579A"/>
            <w:shd w:val="clear" w:color="auto" w:fill="E6E6E6"/>
          </w:rPr>
          <w:id w:val="-759361310"/>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rsidRPr="00887A22">
        <w:t xml:space="preserve"> Explain </w:t>
      </w:r>
      <w:r w:rsidR="00167573">
        <w:t>feature engineering techniques, transformations of variables, and artificial variables that were introduced and the method that this was completed, support with documentation and citation, and the validation of this process.</w:t>
      </w:r>
      <w:r w:rsidR="00167573" w:rsidRPr="00887A22">
        <w:t xml:space="preserve"> </w:t>
      </w:r>
    </w:p>
    <w:p w14:paraId="792A4323" w14:textId="77777777" w:rsidR="00167573" w:rsidRPr="00887A22" w:rsidRDefault="00167573" w:rsidP="00167573">
      <w:pPr>
        <w:pStyle w:val="Heading2"/>
      </w:pPr>
      <w:bookmarkStart w:id="203" w:name="_Toc164865781"/>
      <w:bookmarkStart w:id="204" w:name="_Toc169700480"/>
      <w:r w:rsidRPr="00887A22">
        <w:t>Study Procedures</w:t>
      </w:r>
      <w:bookmarkEnd w:id="203"/>
      <w:bookmarkEnd w:id="204"/>
      <w:r w:rsidRPr="00887A22">
        <w:t xml:space="preserve"> </w:t>
      </w:r>
    </w:p>
    <w:p w14:paraId="655E9DDC" w14:textId="77777777" w:rsidR="00167573" w:rsidRPr="00887A22" w:rsidRDefault="00167573" w:rsidP="00167573">
      <w:pPr>
        <w:spacing w:after="0" w:line="480" w:lineRule="auto"/>
        <w:ind w:firstLine="720"/>
        <w:contextualSpacing/>
      </w:pPr>
      <w:r w:rsidRPr="00887A22">
        <w:t>Begin writing here…</w:t>
      </w:r>
    </w:p>
    <w:p w14:paraId="79DADC68" w14:textId="77777777" w:rsidR="00167573" w:rsidRPr="00C563B5" w:rsidRDefault="00167573" w:rsidP="00167573">
      <w:pPr>
        <w:spacing w:after="0" w:line="480" w:lineRule="auto"/>
        <w:contextualSpacing/>
        <w:rPr>
          <w:rFonts w:cs="Times New Roman"/>
          <w:szCs w:val="24"/>
        </w:rPr>
      </w:pPr>
      <w:r w:rsidRPr="00C563B5">
        <w:rPr>
          <w:rFonts w:cs="Times New Roman"/>
          <w:szCs w:val="24"/>
        </w:rPr>
        <w:t>Checklist:</w:t>
      </w:r>
    </w:p>
    <w:p w14:paraId="5C4679AA" w14:textId="77777777" w:rsidR="00167573" w:rsidRPr="00C563B5" w:rsidRDefault="00000000" w:rsidP="00167573">
      <w:pPr>
        <w:tabs>
          <w:tab w:val="left" w:pos="3556"/>
        </w:tabs>
        <w:spacing w:after="0" w:line="480" w:lineRule="auto"/>
        <w:ind w:left="720"/>
        <w:rPr>
          <w:rFonts w:cs="Times New Roman"/>
          <w:szCs w:val="24"/>
        </w:rPr>
      </w:pPr>
      <w:sdt>
        <w:sdtPr>
          <w:rPr>
            <w:rFonts w:cs="Times New Roman"/>
            <w:color w:val="2B579A"/>
            <w:szCs w:val="24"/>
            <w:shd w:val="clear" w:color="auto" w:fill="E6E6E6"/>
          </w:rPr>
          <w:id w:val="50124721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(Only in case of primary data collection) Describe the exact steps that will be (proposal) or were (manuscript) followed to collect the data, addressing what data as well as how, when, from where, and from whom those data will be (proposal) or were (manuscript) collected in enough detail the study can be replicated. </w:t>
      </w:r>
    </w:p>
    <w:p w14:paraId="16B66094" w14:textId="77777777" w:rsidR="00167573" w:rsidRDefault="00000000" w:rsidP="00167573">
      <w:pPr>
        <w:spacing w:after="0" w:line="480" w:lineRule="auto"/>
        <w:ind w:left="720"/>
        <w:rPr>
          <w:rFonts w:cs="Times New Roman"/>
          <w:szCs w:val="24"/>
        </w:rPr>
      </w:pPr>
      <w:sdt>
        <w:sdtPr>
          <w:rPr>
            <w:rFonts w:cs="Times New Roman"/>
            <w:szCs w:val="24"/>
          </w:rPr>
          <w:id w:val="1503626760"/>
          <w14:checkbox>
            <w14:checked w14:val="0"/>
            <w14:checkedState w14:val="2612" w14:font="MS Gothic"/>
            <w14:uncheckedState w14:val="2610" w14:font="MS Gothic"/>
          </w14:checkbox>
        </w:sdtPr>
        <w:sdtContent>
          <w:r w:rsidR="00167573">
            <w:rPr>
              <w:rFonts w:ascii="MS Gothic" w:eastAsia="MS Gothic" w:hAnsi="MS Gothic" w:cs="Times New Roman" w:hint="eastAsia"/>
              <w:szCs w:val="24"/>
            </w:rPr>
            <w:t>☐</w:t>
          </w:r>
        </w:sdtContent>
      </w:sdt>
      <w:r w:rsidR="00167573" w:rsidRPr="00C563B5">
        <w:rPr>
          <w:rFonts w:cs="Times New Roman"/>
          <w:szCs w:val="24"/>
        </w:rPr>
        <w:t xml:space="preserve"> </w:t>
      </w:r>
      <w:commentRangeStart w:id="205"/>
      <w:r w:rsidR="00167573" w:rsidRPr="00C563B5">
        <w:rPr>
          <w:rFonts w:cs="Times New Roman"/>
          <w:szCs w:val="24"/>
        </w:rPr>
        <w:t xml:space="preserve">Describe the exact steps of your study plan: </w:t>
      </w:r>
      <w:commentRangeEnd w:id="205"/>
      <w:r w:rsidR="00167573" w:rsidRPr="00C563B5">
        <w:rPr>
          <w:rStyle w:val="CommentReference"/>
          <w:rFonts w:eastAsia="Times New Roman" w:cs="Times New Roman"/>
          <w:sz w:val="24"/>
          <w:szCs w:val="24"/>
        </w:rPr>
        <w:commentReference w:id="205"/>
      </w:r>
    </w:p>
    <w:p w14:paraId="6DA3BDDE" w14:textId="77777777" w:rsidR="00167573" w:rsidRDefault="00167573" w:rsidP="00167573">
      <w:pPr>
        <w:pStyle w:val="Heading3"/>
      </w:pPr>
      <w:r w:rsidRPr="00C563B5">
        <w:t>Data C</w:t>
      </w:r>
      <w:r>
        <w:t>ollection/Acquisition</w:t>
      </w:r>
    </w:p>
    <w:p w14:paraId="2F25C382" w14:textId="20A622B4" w:rsidR="00255153" w:rsidRDefault="00255153" w:rsidP="00255153">
      <w:pPr>
        <w:spacing w:line="480" w:lineRule="auto"/>
        <w:ind w:firstLine="720"/>
        <w:rPr>
          <w:color w:val="000000"/>
        </w:rPr>
      </w:pPr>
      <w:r w:rsidRPr="6B74284E">
        <w:rPr>
          <w:color w:val="000000" w:themeColor="text1"/>
        </w:rPr>
        <w:t>To gather comprehensive data on foliage, high-resolution street view and aerial imagery are obtained using platforms like Google Maps, supplemented by LiDAR data for detailed three-dimensional foliage structure insights. The process involves leveraging Google's APIs to collect high-resolution street views and aerial images of the target areas (</w:t>
      </w:r>
      <w:r w:rsidRPr="6B74284E">
        <w:rPr>
          <w:rStyle w:val="citation"/>
          <w:color w:val="000000" w:themeColor="text1"/>
        </w:rPr>
        <w:t>Figure</w:t>
      </w:r>
      <w:r w:rsidRPr="6B74284E">
        <w:rPr>
          <w:color w:val="000000" w:themeColor="text1"/>
        </w:rPr>
        <w:t xml:space="preserve"> </w:t>
      </w:r>
      <w:r w:rsidR="00035ECC">
        <w:rPr>
          <w:rStyle w:val="citation"/>
          <w:color w:val="000000" w:themeColor="text1"/>
        </w:rPr>
        <w:t>10</w:t>
      </w:r>
      <w:r w:rsidRPr="6B74284E">
        <w:rPr>
          <w:color w:val="000000" w:themeColor="text1"/>
        </w:rPr>
        <w:t xml:space="preserve">), which serve as the </w:t>
      </w:r>
      <w:r w:rsidRPr="6B74284E">
        <w:rPr>
          <w:color w:val="000000" w:themeColor="text1"/>
        </w:rPr>
        <w:lastRenderedPageBreak/>
        <w:t>primary data sources for identifying and analyzing foliage (</w:t>
      </w:r>
      <w:r w:rsidRPr="6B74284E">
        <w:rPr>
          <w:rStyle w:val="StyledText"/>
          <w:color w:val="000000" w:themeColor="text1"/>
        </w:rPr>
        <w:t>Google for Developers Maps Static API</w:t>
      </w:r>
      <w:r w:rsidRPr="6B74284E">
        <w:rPr>
          <w:color w:val="000000" w:themeColor="text1"/>
        </w:rPr>
        <w:t xml:space="preserve">, </w:t>
      </w:r>
      <w:r w:rsidRPr="6B74284E">
        <w:rPr>
          <w:rStyle w:val="citation"/>
          <w:color w:val="000000" w:themeColor="text1"/>
        </w:rPr>
        <w:t>n.d.</w:t>
      </w:r>
      <w:r w:rsidRPr="6B74284E">
        <w:rPr>
          <w:color w:val="000000" w:themeColor="text1"/>
        </w:rPr>
        <w:t xml:space="preserve">; </w:t>
      </w:r>
      <w:r w:rsidRPr="6B74284E">
        <w:rPr>
          <w:rStyle w:val="StyledText"/>
          <w:color w:val="000000" w:themeColor="text1"/>
        </w:rPr>
        <w:t>Google for Developers Street View Static API Overview</w:t>
      </w:r>
      <w:r w:rsidRPr="6B74284E">
        <w:rPr>
          <w:color w:val="000000" w:themeColor="text1"/>
        </w:rPr>
        <w:t xml:space="preserve">, </w:t>
      </w:r>
      <w:r w:rsidRPr="6B74284E">
        <w:rPr>
          <w:rStyle w:val="citation"/>
          <w:color w:val="000000" w:themeColor="text1"/>
        </w:rPr>
        <w:t>n.d.</w:t>
      </w:r>
      <w:r w:rsidRPr="6B74284E">
        <w:rPr>
          <w:color w:val="000000" w:themeColor="text1"/>
        </w:rPr>
        <w:t>). Additionally, LiDAR and UAV datasets of the same areas are obtained for validation purposes, allowing for comparison against the digital twin models created from Google imagery. This multi-faceted approach ensures robust and accurate representations of foliage within the digital twin framework.</w:t>
      </w:r>
    </w:p>
    <w:p w14:paraId="5DFE5E88" w14:textId="77777777" w:rsidR="00255153" w:rsidRDefault="00255153" w:rsidP="00255153">
      <w:pPr>
        <w:pStyle w:val="embeddedapa-figure-label"/>
        <w:spacing w:line="480" w:lineRule="auto"/>
        <w:rPr>
          <w:color w:val="000000"/>
        </w:rPr>
      </w:pPr>
    </w:p>
    <w:p w14:paraId="229A966F" w14:textId="77777777" w:rsidR="00255153" w:rsidRDefault="00255153" w:rsidP="00255153">
      <w:pPr>
        <w:pStyle w:val="embeddedapa-figure-label"/>
        <w:spacing w:line="480" w:lineRule="auto"/>
        <w:rPr>
          <w:color w:val="000000"/>
        </w:rPr>
      </w:pPr>
    </w:p>
    <w:p w14:paraId="0A521151" w14:textId="77777777" w:rsidR="00255153" w:rsidRDefault="00255153" w:rsidP="00255153">
      <w:pPr>
        <w:pStyle w:val="embeddedapa-figure-label"/>
        <w:spacing w:line="480" w:lineRule="auto"/>
        <w:rPr>
          <w:color w:val="000000"/>
        </w:rPr>
      </w:pPr>
    </w:p>
    <w:p w14:paraId="04235904" w14:textId="77777777" w:rsidR="00255153" w:rsidRDefault="00255153" w:rsidP="00255153">
      <w:pPr>
        <w:pStyle w:val="embeddedapa-figure-label"/>
        <w:spacing w:line="480" w:lineRule="auto"/>
        <w:rPr>
          <w:color w:val="000000"/>
        </w:rPr>
      </w:pPr>
    </w:p>
    <w:p w14:paraId="2616AC67" w14:textId="77777777" w:rsidR="00255153" w:rsidRDefault="00255153" w:rsidP="00255153">
      <w:pPr>
        <w:pStyle w:val="embeddedapa-figure-label"/>
        <w:spacing w:line="480" w:lineRule="auto"/>
        <w:rPr>
          <w:color w:val="000000"/>
        </w:rPr>
      </w:pPr>
    </w:p>
    <w:p w14:paraId="1FF3A70A" w14:textId="77777777" w:rsidR="00255153" w:rsidRDefault="00255153" w:rsidP="00255153">
      <w:pPr>
        <w:pStyle w:val="embeddedapa-figure-label"/>
        <w:spacing w:line="480" w:lineRule="auto"/>
        <w:rPr>
          <w:color w:val="000000"/>
        </w:rPr>
      </w:pPr>
    </w:p>
    <w:p w14:paraId="1E2DB549" w14:textId="77777777" w:rsidR="00255153" w:rsidRDefault="00255153" w:rsidP="00255153">
      <w:pPr>
        <w:pStyle w:val="embeddedapa-figure-label"/>
        <w:spacing w:line="480" w:lineRule="auto"/>
        <w:rPr>
          <w:color w:val="000000"/>
        </w:rPr>
      </w:pPr>
    </w:p>
    <w:p w14:paraId="56CA25FF" w14:textId="5159671C" w:rsidR="00255153" w:rsidRDefault="00255153" w:rsidP="00255153">
      <w:pPr>
        <w:pStyle w:val="embeddedapa-figure-label"/>
        <w:spacing w:line="480" w:lineRule="auto"/>
        <w:rPr>
          <w:color w:val="000000"/>
        </w:rPr>
      </w:pPr>
      <w:r>
        <w:rPr>
          <w:color w:val="000000"/>
        </w:rPr>
        <w:t xml:space="preserve">Figure </w:t>
      </w:r>
      <w:r w:rsidR="00035ECC">
        <w:rPr>
          <w:color w:val="000000"/>
        </w:rPr>
        <w:t>10</w:t>
      </w:r>
    </w:p>
    <w:p w14:paraId="24208453" w14:textId="77777777" w:rsidR="00255153" w:rsidRDefault="00255153" w:rsidP="00255153">
      <w:pPr>
        <w:pStyle w:val="embeddedapa-figure-title"/>
        <w:spacing w:line="480" w:lineRule="auto"/>
        <w:rPr>
          <w:color w:val="000000"/>
        </w:rPr>
      </w:pPr>
      <w:r w:rsidRPr="6B74284E">
        <w:rPr>
          <w:color w:val="000000" w:themeColor="text1"/>
        </w:rPr>
        <w:t>Data Collection Strategy</w:t>
      </w:r>
    </w:p>
    <w:p w14:paraId="0E813215" w14:textId="77777777" w:rsidR="00255153" w:rsidRPr="005045C4" w:rsidRDefault="00255153" w:rsidP="00255153">
      <w:pPr>
        <w:pStyle w:val="embeddedembedded-img"/>
        <w:spacing w:line="480" w:lineRule="auto"/>
        <w:rPr>
          <w:color w:val="000000"/>
        </w:rPr>
      </w:pPr>
      <w:commentRangeStart w:id="206"/>
      <w:r>
        <w:rPr>
          <w:noProof/>
        </w:rPr>
        <w:lastRenderedPageBreak/>
        <w:drawing>
          <wp:inline distT="0" distB="0" distL="0" distR="0" wp14:anchorId="5EF95369" wp14:editId="1E01D005">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commentRangeEnd w:id="206"/>
      <w:r>
        <w:rPr>
          <w:rStyle w:val="CommentReference"/>
        </w:rPr>
        <w:commentReference w:id="206"/>
      </w:r>
    </w:p>
    <w:p w14:paraId="0D6AFF83" w14:textId="77777777" w:rsidR="00255153" w:rsidRDefault="00255153" w:rsidP="00255153">
      <w:pPr>
        <w:spacing w:line="480" w:lineRule="auto"/>
        <w:rPr>
          <w:b/>
          <w:bCs/>
          <w:color w:val="000000"/>
        </w:rPr>
      </w:pPr>
      <w:r>
        <w:rPr>
          <w:b/>
          <w:bCs/>
          <w:color w:val="000000"/>
        </w:rPr>
        <w:t>Image Processing</w:t>
      </w:r>
    </w:p>
    <w:p w14:paraId="5CD8FAB0" w14:textId="77777777" w:rsidR="00255153" w:rsidRDefault="00255153" w:rsidP="00255153">
      <w:pPr>
        <w:spacing w:line="480" w:lineRule="auto"/>
        <w:ind w:firstLine="720"/>
        <w:rPr>
          <w:rFonts w:cs="Times New Roman"/>
          <w:color w:val="000000"/>
          <w:szCs w:val="24"/>
        </w:rPr>
      </w:pPr>
      <w:r w:rsidRPr="00DA4867">
        <w:rPr>
          <w:rFonts w:cs="Times New Roman"/>
          <w:color w:val="000000"/>
          <w:szCs w:val="24"/>
        </w:rPr>
        <w:t>In the realm of image processing for foliage analysis, segmentation algorithms play a crucial role in distinguishing and classifying foliage from other elements captured within images. This involves employing advanced techniques such as edge detection, color analysis, and texture classification to accurately identify vegetation. Further steps include normalization and calibration of the collected images to address variations in lighting, scale, and perspective. This process often utilizes known reference objects within the images, enabling precise calibration for distance and height measurements. Additionally, image processing techniques are applied to extract salient features relevant to foliage, including tree canopy outlines, heights, and densities, thereby providing a c</w:t>
      </w:r>
      <w:r>
        <w:rPr>
          <w:rFonts w:cs="Times New Roman"/>
          <w:color w:val="000000"/>
          <w:szCs w:val="24"/>
        </w:rPr>
        <w:t>omprehensive</w:t>
      </w:r>
      <w:r w:rsidRPr="00DA4867">
        <w:rPr>
          <w:rFonts w:cs="Times New Roman"/>
          <w:color w:val="000000"/>
          <w:szCs w:val="24"/>
        </w:rPr>
        <w:t xml:space="preserve"> understanding of the vegetation in the analyzed area.</w:t>
      </w:r>
    </w:p>
    <w:p w14:paraId="0B161153" w14:textId="0636C6F8" w:rsidR="00255153" w:rsidRDefault="00255153" w:rsidP="00255153">
      <w:pPr>
        <w:spacing w:line="480" w:lineRule="auto"/>
        <w:ind w:firstLine="720"/>
        <w:rPr>
          <w:rFonts w:cs="Times New Roman"/>
          <w:color w:val="000000"/>
          <w:szCs w:val="24"/>
        </w:rPr>
      </w:pPr>
      <w:r w:rsidRPr="00A179C5">
        <w:rPr>
          <w:rFonts w:cs="Times New Roman"/>
          <w:color w:val="000000"/>
          <w:szCs w:val="24"/>
        </w:rPr>
        <w:t>In the current research methodology, road width will be strategically utilized as a key reference object during the calibration phase, serving a critical role in accurately measuring the dimensions of surrounding objects, notably the heights of trees</w:t>
      </w:r>
      <w:r>
        <w:rPr>
          <w:rFonts w:cs="Times New Roman"/>
          <w:color w:val="000000"/>
          <w:szCs w:val="24"/>
        </w:rPr>
        <w:t xml:space="preserve"> </w:t>
      </w:r>
      <w:r>
        <w:t>(</w:t>
      </w:r>
      <w:r>
        <w:rPr>
          <w:rStyle w:val="contrib0"/>
        </w:rPr>
        <w:t>Wang</w:t>
      </w:r>
      <w:r>
        <w:rPr>
          <w:rStyle w:val="contriblist"/>
        </w:rPr>
        <w:t xml:space="preserve"> et al.</w:t>
      </w:r>
      <w:r>
        <w:t xml:space="preserve">, </w:t>
      </w:r>
      <w:r>
        <w:rPr>
          <w:rStyle w:val="Date1"/>
        </w:rPr>
        <w:t>2018</w:t>
      </w:r>
      <w:r>
        <w:t>)</w:t>
      </w:r>
      <w:r w:rsidRPr="00A179C5">
        <w:rPr>
          <w:rFonts w:cs="Times New Roman"/>
          <w:color w:val="000000"/>
          <w:szCs w:val="24"/>
        </w:rPr>
        <w:t xml:space="preserve">. This approach is grounded in the principle that road widths, which are typically standardized or can be </w:t>
      </w:r>
      <w:r w:rsidRPr="00A179C5">
        <w:rPr>
          <w:rFonts w:cs="Times New Roman"/>
          <w:color w:val="000000"/>
          <w:szCs w:val="24"/>
        </w:rPr>
        <w:lastRenderedPageBreak/>
        <w:t>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w:t>
      </w:r>
      <w:r>
        <w:rPr>
          <w:rFonts w:cs="Times New Roman"/>
          <w:color w:val="000000"/>
          <w:szCs w:val="24"/>
        </w:rPr>
        <w:t xml:space="preserve"> </w:t>
      </w:r>
      <w:r>
        <w:t>(</w:t>
      </w:r>
      <w:r>
        <w:rPr>
          <w:rStyle w:val="contrib0"/>
        </w:rPr>
        <w:t>Yang</w:t>
      </w:r>
      <w:r>
        <w:rPr>
          <w:rStyle w:val="contriblist"/>
        </w:rPr>
        <w:t xml:space="preserve"> et al.</w:t>
      </w:r>
      <w:r>
        <w:t xml:space="preserve">, </w:t>
      </w:r>
      <w:r>
        <w:rPr>
          <w:rStyle w:val="Date1"/>
        </w:rPr>
        <w:t>2022</w:t>
      </w:r>
      <w:r>
        <w:t>)</w:t>
      </w:r>
      <w:r w:rsidRPr="00A179C5">
        <w:rPr>
          <w:rFonts w:cs="Times New Roman"/>
          <w:color w:val="000000"/>
          <w:szCs w:val="24"/>
        </w:rP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Pr>
          <w:rFonts w:cs="Times New Roman"/>
          <w:color w:val="000000"/>
          <w:szCs w:val="24"/>
        </w:rPr>
        <w:t xml:space="preserve"> </w:t>
      </w:r>
      <w:r>
        <w:rPr>
          <w:color w:val="000000"/>
        </w:rPr>
        <w:t>(</w:t>
      </w:r>
      <w:r>
        <w:rPr>
          <w:rStyle w:val="citation"/>
          <w:color w:val="000000"/>
        </w:rPr>
        <w:t>Figure</w:t>
      </w:r>
      <w:r>
        <w:rPr>
          <w:color w:val="000000"/>
        </w:rPr>
        <w:t xml:space="preserve"> </w:t>
      </w:r>
      <w:r>
        <w:rPr>
          <w:rStyle w:val="citation"/>
          <w:color w:val="000000"/>
        </w:rPr>
        <w:t>1</w:t>
      </w:r>
      <w:r w:rsidR="00035ECC">
        <w:rPr>
          <w:rStyle w:val="citation"/>
          <w:color w:val="000000"/>
        </w:rPr>
        <w:t>1</w:t>
      </w:r>
      <w:r>
        <w:rPr>
          <w:color w:val="000000"/>
        </w:rPr>
        <w:t>)</w:t>
      </w:r>
      <w:r w:rsidRPr="00A179C5">
        <w:rPr>
          <w:rFonts w:cs="Times New Roman"/>
          <w:color w:val="000000"/>
          <w:szCs w:val="24"/>
        </w:rPr>
        <w:t>.</w:t>
      </w:r>
    </w:p>
    <w:p w14:paraId="68A35964" w14:textId="6BF5EBF6" w:rsidR="00255153" w:rsidRDefault="00255153" w:rsidP="00255153">
      <w:pPr>
        <w:pStyle w:val="embeddedapa-figure-label"/>
        <w:spacing w:line="480" w:lineRule="auto"/>
        <w:rPr>
          <w:color w:val="000000"/>
        </w:rPr>
      </w:pPr>
      <w:r>
        <w:rPr>
          <w:color w:val="000000"/>
        </w:rPr>
        <w:t>Figure 1</w:t>
      </w:r>
      <w:r w:rsidR="00035ECC">
        <w:rPr>
          <w:color w:val="000000"/>
        </w:rPr>
        <w:t>1</w:t>
      </w:r>
    </w:p>
    <w:p w14:paraId="5DA95307" w14:textId="77777777" w:rsidR="00255153" w:rsidRPr="003F452B" w:rsidRDefault="00255153" w:rsidP="00255153">
      <w:pPr>
        <w:pStyle w:val="embeddedapa-figure-title"/>
        <w:spacing w:line="480" w:lineRule="auto"/>
        <w:rPr>
          <w:color w:val="000000"/>
        </w:rPr>
      </w:pPr>
      <w:r>
        <w:rPr>
          <w:color w:val="000000"/>
        </w:rPr>
        <w:t>Measuring Unknown Objects from Known Reference Objects (From a Calibrated Image)</w:t>
      </w:r>
      <w:r w:rsidRPr="003F452B">
        <w:rPr>
          <w:rFonts w:ascii="Calibri" w:hAnsi="Calibri" w:cs="Calibri"/>
          <w:sz w:val="22"/>
        </w:rPr>
        <w:t> </w:t>
      </w:r>
    </w:p>
    <w:p w14:paraId="43E31D7E" w14:textId="77777777" w:rsidR="00255153" w:rsidRPr="003F452B" w:rsidRDefault="00255153" w:rsidP="00255153">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4696005F" wp14:editId="6C0F5F24">
            <wp:extent cx="4476750" cy="3596943"/>
            <wp:effectExtent l="0" t="0" r="0" b="381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8864" cy="3711128"/>
                    </a:xfrm>
                    <a:prstGeom prst="rect">
                      <a:avLst/>
                    </a:prstGeom>
                    <a:noFill/>
                    <a:ln>
                      <a:noFill/>
                    </a:ln>
                  </pic:spPr>
                </pic:pic>
              </a:graphicData>
            </a:graphic>
          </wp:inline>
        </w:drawing>
      </w:r>
    </w:p>
    <w:p w14:paraId="7AEF3E77" w14:textId="77777777" w:rsidR="00255153" w:rsidRDefault="00255153" w:rsidP="00255153">
      <w:pPr>
        <w:spacing w:line="480" w:lineRule="auto"/>
        <w:rPr>
          <w:i/>
          <w:iCs/>
          <w:color w:val="000000"/>
        </w:rPr>
      </w:pPr>
      <w:r>
        <w:rPr>
          <w:i/>
          <w:iCs/>
          <w:color w:val="000000"/>
        </w:rPr>
        <w:t>Note.</w:t>
      </w:r>
    </w:p>
    <w:p w14:paraId="473C5750" w14:textId="77777777" w:rsidR="00255153" w:rsidRPr="00B11BE5" w:rsidRDefault="00255153" w:rsidP="00255153">
      <w:pPr>
        <w:spacing w:before="240" w:line="480" w:lineRule="auto"/>
        <w:rPr>
          <w:color w:val="000000"/>
        </w:rPr>
      </w:pPr>
      <w:r>
        <w:rPr>
          <w:color w:val="000000"/>
        </w:rPr>
        <w:lastRenderedPageBreak/>
        <w:t xml:space="preserve">Measuring the size of pills in an image by using 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70EE6A1B" w14:textId="77777777" w:rsidR="00255153" w:rsidRDefault="00255153" w:rsidP="00255153">
      <w:pPr>
        <w:spacing w:line="480" w:lineRule="auto"/>
        <w:rPr>
          <w:b/>
          <w:bCs/>
          <w:color w:val="000000"/>
        </w:rPr>
      </w:pPr>
      <w:r>
        <w:rPr>
          <w:b/>
          <w:bCs/>
          <w:color w:val="000000"/>
        </w:rPr>
        <w:t>Machine Learning Model Development</w:t>
      </w:r>
    </w:p>
    <w:p w14:paraId="05698A0B" w14:textId="77777777" w:rsidR="00255153" w:rsidRDefault="00255153" w:rsidP="00255153">
      <w:pPr>
        <w:spacing w:line="480" w:lineRule="auto"/>
        <w:ind w:firstLine="720"/>
        <w:rPr>
          <w:color w:val="000000"/>
        </w:rPr>
      </w:pPr>
      <w:r w:rsidRPr="6B74284E">
        <w:rPr>
          <w:color w:val="000000" w:themeColor="text1"/>
        </w:rPr>
        <w:t>Utilizing machine learning models, particularly deep learning frameworks like YOLOv3, YOLOv4, and Mask R-CNN, for instance, segmentation to distinguish individual trees and types of vegetation (</w:t>
      </w:r>
      <w:r w:rsidRPr="6B74284E">
        <w:rPr>
          <w:rStyle w:val="Contrib"/>
          <w:color w:val="000000" w:themeColor="text1"/>
        </w:rPr>
        <w:t>J. Zhang</w:t>
      </w:r>
      <w:r w:rsidRPr="6B74284E">
        <w:rPr>
          <w:rStyle w:val="citation"/>
          <w:color w:val="000000" w:themeColor="text1"/>
        </w:rPr>
        <w:t xml:space="preserve"> et al.</w:t>
      </w:r>
      <w:r w:rsidRPr="6B74284E">
        <w:rPr>
          <w:color w:val="000000" w:themeColor="text1"/>
        </w:rPr>
        <w:t xml:space="preserve">, </w:t>
      </w:r>
      <w:r w:rsidRPr="6B74284E">
        <w:rPr>
          <w:rStyle w:val="citation"/>
          <w:color w:val="000000" w:themeColor="text1"/>
        </w:rPr>
        <w:t>2021</w:t>
      </w:r>
      <w:r w:rsidRPr="6B74284E">
        <w:rPr>
          <w:color w:val="000000" w:themeColor="text1"/>
        </w:rPr>
        <w:t xml:space="preserve">). Overall, Mask R-CNN achieved the highest detection performance among the three algorithms, with superior results in terms of </w:t>
      </w:r>
      <w:proofErr w:type="spellStart"/>
      <w:r w:rsidRPr="6B74284E">
        <w:rPr>
          <w:color w:val="000000" w:themeColor="text1"/>
        </w:rPr>
        <w:t>mAP</w:t>
      </w:r>
      <w:proofErr w:type="spellEnd"/>
      <w:r w:rsidRPr="6B74284E">
        <w:rPr>
          <w:color w:val="000000" w:themeColor="text1"/>
        </w:rPr>
        <w:t>, PBA, RR, and FLR (</w:t>
      </w:r>
      <w:r w:rsidRPr="6B74284E">
        <w:rPr>
          <w:rStyle w:val="citation"/>
          <w:color w:val="000000" w:themeColor="text1"/>
        </w:rPr>
        <w:t>Table</w:t>
      </w:r>
      <w:r w:rsidRPr="6B74284E">
        <w:rPr>
          <w:color w:val="000000" w:themeColor="text1"/>
        </w:rPr>
        <w:t xml:space="preserve"> </w:t>
      </w:r>
      <w:r w:rsidRPr="6B74284E">
        <w:rPr>
          <w:rStyle w:val="citation"/>
          <w:color w:val="000000" w:themeColor="text1"/>
        </w:rPr>
        <w:t>1</w:t>
      </w:r>
      <w:r w:rsidRPr="6B74284E">
        <w:rPr>
          <w:color w:val="000000" w:themeColor="text1"/>
        </w:rPr>
        <w:t>) (</w:t>
      </w:r>
      <w:r w:rsidRPr="6B74284E">
        <w:rPr>
          <w:rStyle w:val="Contrib"/>
          <w:color w:val="000000" w:themeColor="text1"/>
        </w:rPr>
        <w:t>J. Zhang</w:t>
      </w:r>
      <w:r w:rsidRPr="6B74284E">
        <w:rPr>
          <w:rStyle w:val="citation"/>
          <w:color w:val="000000" w:themeColor="text1"/>
        </w:rPr>
        <w:t xml:space="preserve"> et al.</w:t>
      </w:r>
      <w:r w:rsidRPr="6B74284E">
        <w:rPr>
          <w:color w:val="000000" w:themeColor="text1"/>
        </w:rPr>
        <w:t xml:space="preserve">, </w:t>
      </w:r>
      <w:r w:rsidRPr="6B74284E">
        <w:rPr>
          <w:rStyle w:val="citation"/>
          <w:color w:val="000000" w:themeColor="text1"/>
        </w:rPr>
        <w:t>2021</w:t>
      </w:r>
      <w:r w:rsidRPr="6B74284E">
        <w:rPr>
          <w:color w:val="000000" w:themeColor="text1"/>
        </w:rPr>
        <w:t>).</w:t>
      </w:r>
    </w:p>
    <w:p w14:paraId="3CE181C4" w14:textId="77777777" w:rsidR="00255153" w:rsidRDefault="00255153" w:rsidP="00255153">
      <w:pPr>
        <w:pStyle w:val="embeddedapa-table-label"/>
        <w:spacing w:line="480" w:lineRule="auto"/>
        <w:rPr>
          <w:color w:val="000000"/>
        </w:rPr>
      </w:pPr>
      <w:r>
        <w:rPr>
          <w:color w:val="000000"/>
        </w:rPr>
        <w:t>Table 1</w:t>
      </w:r>
    </w:p>
    <w:p w14:paraId="323C17C4" w14:textId="77777777" w:rsidR="00255153" w:rsidRDefault="00255153" w:rsidP="00255153">
      <w:pPr>
        <w:pStyle w:val="embeddedapa-table-title"/>
        <w:pBdr>
          <w:right w:val="none" w:sz="0" w:space="31" w:color="auto"/>
        </w:pBdr>
        <w:spacing w:line="480" w:lineRule="auto"/>
        <w:ind w:right="720"/>
        <w:rPr>
          <w:color w:val="000000"/>
        </w:rPr>
      </w:pPr>
      <w:r>
        <w:rPr>
          <w:color w:val="000000"/>
        </w:rPr>
        <w:t>Performance Metrics Comparison Among Mask R-CNN, Yolov3, Yolov4</w:t>
      </w:r>
    </w:p>
    <w:tbl>
      <w:tblPr>
        <w:tblStyle w:val="embeddedtable"/>
        <w:tblW w:w="8968" w:type="dxa"/>
        <w:tblCellSpacing w:w="15" w:type="dxa"/>
        <w:tblInd w:w="24"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5E0" w:firstRow="1" w:lastRow="1" w:firstColumn="1" w:lastColumn="1" w:noHBand="0" w:noVBand="1"/>
      </w:tblPr>
      <w:tblGrid>
        <w:gridCol w:w="1408"/>
        <w:gridCol w:w="1606"/>
        <w:gridCol w:w="1544"/>
        <w:gridCol w:w="1530"/>
        <w:gridCol w:w="1350"/>
        <w:gridCol w:w="1530"/>
      </w:tblGrid>
      <w:tr w:rsidR="00255153" w14:paraId="0A93EA8B" w14:textId="77777777" w:rsidTr="00B52F79">
        <w:trPr>
          <w:tblHeade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66892B2" w14:textId="77777777" w:rsidR="00255153" w:rsidRDefault="00255153" w:rsidP="00B52F79">
            <w:pPr>
              <w:jc w:val="center"/>
              <w:rPr>
                <w:color w:val="000000"/>
                <w:sz w:val="21"/>
                <w:szCs w:val="21"/>
              </w:rPr>
            </w:pPr>
            <w:r>
              <w:rPr>
                <w:b/>
                <w:bCs/>
                <w:color w:val="000000"/>
                <w:sz w:val="21"/>
                <w:szCs w:val="21"/>
              </w:rPr>
              <w:t>Algorithm</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4D07DFF" w14:textId="77777777" w:rsidR="00255153" w:rsidRDefault="00255153" w:rsidP="00B52F79">
            <w:pPr>
              <w:jc w:val="center"/>
              <w:rPr>
                <w:color w:val="000000"/>
                <w:sz w:val="21"/>
                <w:szCs w:val="21"/>
              </w:rPr>
            </w:pPr>
            <w:proofErr w:type="spellStart"/>
            <w:r>
              <w:rPr>
                <w:b/>
                <w:bCs/>
                <w:color w:val="000000"/>
                <w:sz w:val="21"/>
                <w:szCs w:val="21"/>
              </w:rPr>
              <w:t>mAP@</w:t>
            </w:r>
            <w:proofErr w:type="gramStart"/>
            <w:r>
              <w:rPr>
                <w:b/>
                <w:bCs/>
                <w:color w:val="000000"/>
                <w:sz w:val="21"/>
                <w:szCs w:val="21"/>
              </w:rPr>
              <w:t>IoU</w:t>
            </w:r>
            <w:proofErr w:type="spellEnd"/>
            <w:r>
              <w:rPr>
                <w:b/>
                <w:bCs/>
                <w:color w:val="000000"/>
                <w:sz w:val="21"/>
                <w:szCs w:val="21"/>
              </w:rPr>
              <w:t>(</w:t>
            </w:r>
            <w:proofErr w:type="gramEnd"/>
            <w:r>
              <w:rPr>
                <w:b/>
                <w:bCs/>
                <w:color w:val="000000"/>
                <w:sz w:val="21"/>
                <w:szCs w:val="21"/>
              </w:rPr>
              <w:t>0.5)</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D7E767B" w14:textId="77777777" w:rsidR="00255153" w:rsidRDefault="00255153" w:rsidP="00B52F79">
            <w:pPr>
              <w:jc w:val="center"/>
              <w:rPr>
                <w:color w:val="000000"/>
                <w:sz w:val="21"/>
                <w:szCs w:val="21"/>
              </w:rPr>
            </w:pPr>
            <w:r>
              <w:rPr>
                <w:b/>
                <w:bCs/>
                <w:color w:val="000000"/>
                <w:sz w:val="21"/>
                <w:szCs w:val="21"/>
              </w:rPr>
              <w:t>Mean Weighted Average (</w:t>
            </w:r>
            <w:proofErr w:type="spellStart"/>
            <w:r>
              <w:rPr>
                <w:b/>
                <w:bCs/>
                <w:color w:val="000000"/>
                <w:sz w:val="21"/>
                <w:szCs w:val="21"/>
              </w:rPr>
              <w:t>mWA</w:t>
            </w:r>
            <w:proofErr w:type="spellEnd"/>
            <w:r>
              <w:rPr>
                <w:b/>
                <w:bCs/>
                <w:color w:val="000000"/>
                <w:sz w:val="21"/>
                <w:szCs w:val="21"/>
              </w:rPr>
              <w:t>)</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794142B" w14:textId="77777777" w:rsidR="00255153" w:rsidRDefault="00255153" w:rsidP="00B52F79">
            <w:pPr>
              <w:jc w:val="center"/>
              <w:rPr>
                <w:color w:val="000000"/>
                <w:sz w:val="21"/>
                <w:szCs w:val="21"/>
              </w:rPr>
            </w:pPr>
            <w:r>
              <w:rPr>
                <w:b/>
                <w:bCs/>
                <w:color w:val="000000"/>
                <w:sz w:val="21"/>
                <w:szCs w:val="21"/>
              </w:rPr>
              <w:t>Prediction Box Accuracy (PBA)</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6D67409" w14:textId="77777777" w:rsidR="00255153" w:rsidRDefault="00255153" w:rsidP="00B52F79">
            <w:pPr>
              <w:jc w:val="center"/>
              <w:rPr>
                <w:color w:val="000000"/>
                <w:sz w:val="21"/>
                <w:szCs w:val="21"/>
              </w:rPr>
            </w:pPr>
            <w:r>
              <w:rPr>
                <w:b/>
                <w:bCs/>
                <w:color w:val="000000"/>
                <w:sz w:val="21"/>
                <w:szCs w:val="21"/>
              </w:rPr>
              <w:t>Recognition Rate (RR)</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C2E62E0" w14:textId="77777777" w:rsidR="00255153" w:rsidRDefault="00255153" w:rsidP="00B52F79">
            <w:pPr>
              <w:jc w:val="center"/>
              <w:rPr>
                <w:color w:val="000000"/>
                <w:sz w:val="21"/>
                <w:szCs w:val="21"/>
              </w:rPr>
            </w:pPr>
            <w:r>
              <w:rPr>
                <w:b/>
                <w:bCs/>
                <w:color w:val="000000"/>
                <w:sz w:val="21"/>
                <w:szCs w:val="21"/>
              </w:rPr>
              <w:t>False Label Rate (FLR)</w:t>
            </w:r>
          </w:p>
        </w:tc>
      </w:tr>
      <w:tr w:rsidR="00255153" w14:paraId="5CAA852F" w14:textId="77777777" w:rsidTr="00B52F79">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7998EB1" w14:textId="77777777" w:rsidR="00255153" w:rsidRDefault="00255153" w:rsidP="00B52F79">
            <w:pPr>
              <w:rPr>
                <w:color w:val="000000"/>
                <w:sz w:val="21"/>
                <w:szCs w:val="21"/>
              </w:rPr>
            </w:pPr>
            <w:r>
              <w:rPr>
                <w:color w:val="000000"/>
                <w:sz w:val="21"/>
                <w:szCs w:val="21"/>
              </w:rPr>
              <w:t>Mask R-CNN</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0903FEFC" w14:textId="77777777" w:rsidR="00255153" w:rsidRDefault="00255153" w:rsidP="00B52F79">
            <w:pPr>
              <w:rPr>
                <w:color w:val="000000"/>
                <w:sz w:val="21"/>
                <w:szCs w:val="21"/>
              </w:rPr>
            </w:pPr>
            <w:r>
              <w:rPr>
                <w:color w:val="000000"/>
                <w:sz w:val="21"/>
                <w:szCs w:val="21"/>
              </w:rPr>
              <w:t>84.21%</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7959C57D" w14:textId="77777777" w:rsidR="00255153" w:rsidRDefault="00255153" w:rsidP="00B52F79">
            <w:pPr>
              <w:rPr>
                <w:color w:val="000000"/>
                <w:sz w:val="21"/>
                <w:szCs w:val="21"/>
              </w:rPr>
            </w:pPr>
            <w:r>
              <w:rPr>
                <w:color w:val="000000"/>
                <w:sz w:val="21"/>
                <w:szCs w:val="21"/>
              </w:rPr>
              <w:t>86.82%</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03FA323E" w14:textId="77777777" w:rsidR="00255153" w:rsidRDefault="00255153" w:rsidP="00B52F79">
            <w:pPr>
              <w:rPr>
                <w:color w:val="000000"/>
                <w:sz w:val="21"/>
                <w:szCs w:val="21"/>
              </w:rPr>
            </w:pPr>
            <w:r>
              <w:rPr>
                <w:color w:val="000000"/>
                <w:sz w:val="21"/>
                <w:szCs w:val="21"/>
              </w:rPr>
              <w:t>88.76%</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066224E" w14:textId="77777777" w:rsidR="00255153" w:rsidRDefault="00255153" w:rsidP="00B52F79">
            <w:pPr>
              <w:rPr>
                <w:color w:val="000000"/>
                <w:sz w:val="21"/>
                <w:szCs w:val="21"/>
              </w:rPr>
            </w:pPr>
            <w:r>
              <w:rPr>
                <w:color w:val="000000"/>
                <w:sz w:val="21"/>
                <w:szCs w:val="21"/>
              </w:rPr>
              <w:t>84.97%</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93EE380" w14:textId="77777777" w:rsidR="00255153" w:rsidRDefault="00255153" w:rsidP="00B52F79">
            <w:pPr>
              <w:rPr>
                <w:color w:val="000000"/>
                <w:sz w:val="21"/>
                <w:szCs w:val="21"/>
              </w:rPr>
            </w:pPr>
            <w:r>
              <w:rPr>
                <w:color w:val="000000"/>
                <w:sz w:val="21"/>
                <w:szCs w:val="21"/>
              </w:rPr>
              <w:t>3.6%</w:t>
            </w:r>
          </w:p>
        </w:tc>
      </w:tr>
      <w:tr w:rsidR="00255153" w14:paraId="0A7F288C" w14:textId="77777777" w:rsidTr="00B52F79">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4C43431" w14:textId="77777777" w:rsidR="00255153" w:rsidRDefault="00255153" w:rsidP="00B52F79">
            <w:pPr>
              <w:rPr>
                <w:color w:val="000000"/>
                <w:sz w:val="21"/>
                <w:szCs w:val="21"/>
              </w:rPr>
            </w:pPr>
            <w:r>
              <w:rPr>
                <w:color w:val="000000"/>
                <w:sz w:val="21"/>
                <w:szCs w:val="21"/>
              </w:rPr>
              <w:t>YOLOv3</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61306A7" w14:textId="77777777" w:rsidR="00255153" w:rsidRDefault="00255153" w:rsidP="00B52F79">
            <w:pPr>
              <w:rPr>
                <w:color w:val="000000"/>
                <w:sz w:val="21"/>
                <w:szCs w:val="21"/>
              </w:rPr>
            </w:pPr>
            <w:r>
              <w:rPr>
                <w:color w:val="000000"/>
                <w:sz w:val="21"/>
                <w:szCs w:val="21"/>
              </w:rPr>
              <w:t>70.08%</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2F3201D" w14:textId="77777777" w:rsidR="00255153" w:rsidRDefault="00255153" w:rsidP="00B52F79">
            <w:pPr>
              <w:rPr>
                <w:color w:val="000000"/>
                <w:sz w:val="21"/>
                <w:szCs w:val="21"/>
              </w:rPr>
            </w:pPr>
            <w:r>
              <w:rPr>
                <w:color w:val="000000"/>
                <w:sz w:val="21"/>
                <w:szCs w:val="21"/>
              </w:rPr>
              <w:t>Not specified</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423E482" w14:textId="77777777" w:rsidR="00255153" w:rsidRDefault="00255153" w:rsidP="00B52F79">
            <w:pPr>
              <w:rPr>
                <w:color w:val="000000"/>
                <w:sz w:val="21"/>
                <w:szCs w:val="21"/>
              </w:rPr>
            </w:pPr>
            <w:r>
              <w:rPr>
                <w:color w:val="000000"/>
                <w:sz w:val="21"/>
                <w:szCs w:val="21"/>
              </w:rPr>
              <w:t>Not specified</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0021F41" w14:textId="77777777" w:rsidR="00255153" w:rsidRDefault="00255153" w:rsidP="00B52F79">
            <w:pPr>
              <w:rPr>
                <w:color w:val="000000"/>
                <w:sz w:val="21"/>
                <w:szCs w:val="21"/>
              </w:rPr>
            </w:pPr>
            <w:r>
              <w:rPr>
                <w:color w:val="000000"/>
                <w:sz w:val="21"/>
                <w:szCs w:val="21"/>
              </w:rPr>
              <w:t>Not specified</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C75B3CA" w14:textId="77777777" w:rsidR="00255153" w:rsidRDefault="00255153" w:rsidP="00B52F79">
            <w:pPr>
              <w:rPr>
                <w:color w:val="000000"/>
                <w:sz w:val="21"/>
                <w:szCs w:val="21"/>
              </w:rPr>
            </w:pPr>
            <w:r>
              <w:rPr>
                <w:color w:val="000000"/>
                <w:sz w:val="21"/>
                <w:szCs w:val="21"/>
              </w:rPr>
              <w:t>Not specified</w:t>
            </w:r>
          </w:p>
        </w:tc>
      </w:tr>
      <w:tr w:rsidR="00255153" w14:paraId="392291CB" w14:textId="77777777" w:rsidTr="00B52F79">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B43465F" w14:textId="77777777" w:rsidR="00255153" w:rsidRDefault="00255153" w:rsidP="00B52F79">
            <w:pPr>
              <w:rPr>
                <w:color w:val="000000"/>
                <w:sz w:val="21"/>
                <w:szCs w:val="21"/>
              </w:rPr>
            </w:pPr>
            <w:r>
              <w:rPr>
                <w:color w:val="000000"/>
                <w:sz w:val="21"/>
                <w:szCs w:val="21"/>
              </w:rPr>
              <w:t>YOLOv4</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EEF773C" w14:textId="77777777" w:rsidR="00255153" w:rsidRDefault="00255153" w:rsidP="00B52F79">
            <w:pPr>
              <w:rPr>
                <w:color w:val="000000"/>
                <w:sz w:val="21"/>
                <w:szCs w:val="21"/>
              </w:rPr>
            </w:pPr>
            <w:r>
              <w:rPr>
                <w:color w:val="000000"/>
                <w:sz w:val="21"/>
                <w:szCs w:val="21"/>
              </w:rPr>
              <w:t>78.28%</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73BE38FF" w14:textId="77777777" w:rsidR="00255153" w:rsidRDefault="00255153" w:rsidP="00B52F79">
            <w:pPr>
              <w:rPr>
                <w:color w:val="000000"/>
                <w:sz w:val="21"/>
                <w:szCs w:val="21"/>
              </w:rPr>
            </w:pPr>
            <w:r>
              <w:rPr>
                <w:color w:val="000000"/>
                <w:sz w:val="21"/>
                <w:szCs w:val="21"/>
              </w:rPr>
              <w:t>Not specified</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39D86BF" w14:textId="77777777" w:rsidR="00255153" w:rsidRDefault="00255153" w:rsidP="00B52F79">
            <w:pPr>
              <w:rPr>
                <w:color w:val="000000"/>
                <w:sz w:val="21"/>
                <w:szCs w:val="21"/>
              </w:rPr>
            </w:pPr>
            <w:r>
              <w:rPr>
                <w:color w:val="000000"/>
                <w:sz w:val="21"/>
                <w:szCs w:val="21"/>
              </w:rPr>
              <w:t>Not specified</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D472DD2" w14:textId="77777777" w:rsidR="00255153" w:rsidRDefault="00255153" w:rsidP="00B52F79">
            <w:pPr>
              <w:rPr>
                <w:color w:val="000000"/>
                <w:sz w:val="21"/>
                <w:szCs w:val="21"/>
              </w:rPr>
            </w:pPr>
            <w:r>
              <w:rPr>
                <w:color w:val="000000"/>
                <w:sz w:val="21"/>
                <w:szCs w:val="21"/>
              </w:rPr>
              <w:t>Not specified</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EB5A25D" w14:textId="77777777" w:rsidR="00255153" w:rsidRDefault="00255153" w:rsidP="00B52F79">
            <w:pPr>
              <w:rPr>
                <w:color w:val="000000"/>
                <w:sz w:val="21"/>
                <w:szCs w:val="21"/>
              </w:rPr>
            </w:pPr>
            <w:r>
              <w:rPr>
                <w:color w:val="000000"/>
                <w:sz w:val="21"/>
                <w:szCs w:val="21"/>
              </w:rPr>
              <w:t>Not specified</w:t>
            </w:r>
          </w:p>
        </w:tc>
      </w:tr>
    </w:tbl>
    <w:p w14:paraId="7E3FE193" w14:textId="77777777" w:rsidR="00255153" w:rsidRDefault="00255153" w:rsidP="00255153">
      <w:pPr>
        <w:pBdr>
          <w:right w:val="none" w:sz="0" w:space="31" w:color="auto"/>
        </w:pBdr>
        <w:spacing w:line="480" w:lineRule="auto"/>
        <w:ind w:right="2340"/>
        <w:rPr>
          <w:color w:val="000000"/>
        </w:rPr>
      </w:pPr>
      <w:r>
        <w:rPr>
          <w:i/>
          <w:iCs/>
          <w:color w:val="000000"/>
        </w:rPr>
        <w:t>Note.</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73BDB385" w14:textId="77777777" w:rsidR="00255153" w:rsidRDefault="00255153" w:rsidP="00255153">
      <w:pPr>
        <w:spacing w:line="480" w:lineRule="auto"/>
        <w:ind w:firstLine="720"/>
        <w:rPr>
          <w:color w:val="000000"/>
        </w:rPr>
      </w:pPr>
      <w:r w:rsidRPr="003F452B">
        <w:rPr>
          <w:color w:val="000000"/>
        </w:rPr>
        <w:t>The process begins with the preparation of training data, where images are annotated using tools like VGG Image Annotator (VIA)</w:t>
      </w:r>
      <w:r>
        <w:rPr>
          <w:color w:val="000000"/>
        </w:rPr>
        <w:t xml:space="preserve">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w:t>
      </w:r>
      <w:r w:rsidRPr="003F452B">
        <w:rPr>
          <w:color w:val="000000"/>
        </w:rPr>
        <w:t xml:space="preserve"> to identify both foliage and non-foliage elements, thereby creating a labeled dataset essential for the training of the model. Following this, an appropriate computer vision model is selected</w:t>
      </w:r>
      <w:r>
        <w:rPr>
          <w:color w:val="000000"/>
        </w:rPr>
        <w:t xml:space="preserve">; </w:t>
      </w:r>
      <w:r w:rsidRPr="003F452B">
        <w:rPr>
          <w:color w:val="000000"/>
        </w:rPr>
        <w:t>options include Convolutional Neural Networks (CNNs) and Mask R-CNN, which are particularly adept at detecting and segmenting foliage from the surrounding urban landscape</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r w:rsidRPr="003F452B">
        <w:rPr>
          <w:color w:val="000000"/>
        </w:rPr>
        <w:t xml:space="preserve">. The final step involves the validation and testing of the models, using data from LiDAR and UAV as ground truth to confirm the accuracy of the foliage representation generated, ensuring </w:t>
      </w:r>
      <w:r w:rsidRPr="003F452B">
        <w:rPr>
          <w:color w:val="000000"/>
        </w:rPr>
        <w:lastRenderedPageBreak/>
        <w:t>that the machine learning models are effectively distinguishing and accurately representing foliage in the digital twin environment.</w:t>
      </w:r>
    </w:p>
    <w:p w14:paraId="4F9CDD8B" w14:textId="77777777" w:rsidR="00255153" w:rsidRDefault="00255153" w:rsidP="00255153">
      <w:pPr>
        <w:spacing w:line="480" w:lineRule="auto"/>
        <w:rPr>
          <w:b/>
          <w:bCs/>
          <w:color w:val="000000"/>
        </w:rPr>
      </w:pPr>
      <w:r>
        <w:rPr>
          <w:b/>
          <w:bCs/>
          <w:color w:val="000000"/>
        </w:rPr>
        <w:t>Digital Twin Construction</w:t>
      </w:r>
    </w:p>
    <w:p w14:paraId="4FEBEA72" w14:textId="77777777" w:rsidR="00255153" w:rsidRPr="00E6240D" w:rsidRDefault="00255153" w:rsidP="00255153">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288E0629" w14:textId="77777777" w:rsidR="00255153" w:rsidRDefault="00255153" w:rsidP="00255153">
      <w:pPr>
        <w:spacing w:line="480" w:lineRule="auto"/>
        <w:rPr>
          <w:b/>
          <w:bCs/>
          <w:color w:val="000000"/>
        </w:rPr>
      </w:pPr>
      <w:r>
        <w:rPr>
          <w:b/>
          <w:bCs/>
          <w:color w:val="000000"/>
        </w:rPr>
        <w:t>Validation and Benchmarking</w:t>
      </w:r>
    </w:p>
    <w:p w14:paraId="6B8F1833" w14:textId="77777777" w:rsidR="00255153" w:rsidRDefault="00255153" w:rsidP="00255153">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6BA05D67" w14:textId="77777777" w:rsidR="00255153" w:rsidRDefault="00255153" w:rsidP="00255153">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xml:space="preserve">. These metrics provide objective measures for evaluating the performance of digital twin models </w:t>
      </w:r>
      <w:r w:rsidRPr="00DC7FFC">
        <w:rPr>
          <w:color w:val="000000"/>
        </w:rPr>
        <w:lastRenderedPageBreak/>
        <w:t>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022C2272" w14:textId="3A97AAE8" w:rsidR="00255153" w:rsidRDefault="00255153" w:rsidP="00255153">
      <w:pPr>
        <w:spacing w:line="480" w:lineRule="auto"/>
        <w:ind w:firstLine="720"/>
        <w:rPr>
          <w:color w:val="000000"/>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1</w:t>
      </w:r>
      <w:r w:rsidR="00035ECC">
        <w:rPr>
          <w:color w:val="000000"/>
        </w:rPr>
        <w:t>2</w:t>
      </w:r>
      <w:r>
        <w:rPr>
          <w:color w:val="000000"/>
        </w:rPr>
        <w:t>).</w:t>
      </w:r>
    </w:p>
    <w:p w14:paraId="723223C9" w14:textId="5A998BC1" w:rsidR="00255153" w:rsidRDefault="00255153" w:rsidP="00255153">
      <w:pPr>
        <w:pStyle w:val="embeddedapa-figure-label"/>
        <w:spacing w:line="480" w:lineRule="auto"/>
        <w:rPr>
          <w:color w:val="000000"/>
        </w:rPr>
      </w:pPr>
      <w:r>
        <w:rPr>
          <w:color w:val="000000"/>
        </w:rPr>
        <w:t>Figure 1</w:t>
      </w:r>
      <w:r w:rsidR="00035ECC">
        <w:rPr>
          <w:color w:val="000000"/>
        </w:rPr>
        <w:t>2</w:t>
      </w:r>
    </w:p>
    <w:p w14:paraId="0893D4F4" w14:textId="77777777" w:rsidR="00255153" w:rsidRDefault="00255153" w:rsidP="00255153">
      <w:pPr>
        <w:pStyle w:val="embeddedapa-figure-title"/>
        <w:spacing w:line="480" w:lineRule="auto"/>
        <w:rPr>
          <w:color w:val="000000"/>
        </w:rPr>
      </w:pPr>
      <w:r w:rsidRPr="6B74284E">
        <w:rPr>
          <w:color w:val="000000" w:themeColor="text1"/>
        </w:rPr>
        <w:t>Digital Twin Representation of Foliage Success Criteria</w:t>
      </w:r>
    </w:p>
    <w:p w14:paraId="2A5D53A8" w14:textId="3ECDA89C" w:rsidR="00255153" w:rsidRDefault="00255153" w:rsidP="00255153">
      <w:pPr>
        <w:pStyle w:val="li"/>
        <w:spacing w:line="480" w:lineRule="auto"/>
        <w:ind w:left="720"/>
        <w:rPr>
          <w:color w:val="000000"/>
        </w:rPr>
      </w:pPr>
      <w:r w:rsidRPr="00255153">
        <w:rPr>
          <w:noProof/>
          <w:color w:val="000000"/>
        </w:rPr>
        <w:lastRenderedPageBreak/>
        <w:drawing>
          <wp:inline distT="0" distB="0" distL="0" distR="0" wp14:anchorId="72CA4069" wp14:editId="37FCFE4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36"/>
                    <a:stretch>
                      <a:fillRect/>
                    </a:stretch>
                  </pic:blipFill>
                  <pic:spPr>
                    <a:xfrm>
                      <a:off x="0" y="0"/>
                      <a:ext cx="5940333" cy="3770454"/>
                    </a:xfrm>
                    <a:prstGeom prst="rect">
                      <a:avLst/>
                    </a:prstGeom>
                  </pic:spPr>
                </pic:pic>
              </a:graphicData>
            </a:graphic>
          </wp:inline>
        </w:drawing>
      </w:r>
    </w:p>
    <w:p w14:paraId="595F24A7" w14:textId="77777777" w:rsidR="00255153" w:rsidRDefault="00255153" w:rsidP="00255153">
      <w:pPr>
        <w:spacing w:line="480" w:lineRule="auto"/>
        <w:rPr>
          <w:b/>
          <w:bCs/>
          <w:color w:val="000000"/>
        </w:rPr>
      </w:pPr>
    </w:p>
    <w:p w14:paraId="3DB7DF04" w14:textId="320E0598" w:rsidR="00167573" w:rsidRDefault="00167573" w:rsidP="00167573"/>
    <w:p w14:paraId="51F36F8C" w14:textId="77777777" w:rsidR="00167573" w:rsidRDefault="00167573" w:rsidP="00167573">
      <w:pPr>
        <w:pStyle w:val="Heading3"/>
      </w:pPr>
      <w:r>
        <w:t>Data Preprocessing</w:t>
      </w:r>
    </w:p>
    <w:p w14:paraId="030B3890" w14:textId="77777777" w:rsidR="00167573" w:rsidRPr="00B24A76" w:rsidRDefault="00167573" w:rsidP="00167573">
      <w:r>
        <w:t>Begin here…</w:t>
      </w:r>
    </w:p>
    <w:p w14:paraId="60859299" w14:textId="77777777" w:rsidR="00167573" w:rsidRPr="008C638C" w:rsidRDefault="00167573" w:rsidP="00167573">
      <w:pPr>
        <w:pStyle w:val="Heading4"/>
      </w:pPr>
      <w:r w:rsidRPr="008C638C">
        <w:t>Data Cleaning</w:t>
      </w:r>
    </w:p>
    <w:p w14:paraId="7F55F0D1"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61895517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Include the size, observations, variables, types of variables, missing values, affected variables of the original dataset, the methods of imputation you plan to include, size, and limitations after the cleaning </w:t>
      </w:r>
      <w:proofErr w:type="gramStart"/>
      <w:r w:rsidR="00167573" w:rsidRPr="008C638C">
        <w:rPr>
          <w:rFonts w:eastAsia="MS Gothic" w:cs="Times New Roman"/>
          <w:szCs w:val="24"/>
        </w:rPr>
        <w:t>( if</w:t>
      </w:r>
      <w:proofErr w:type="gramEnd"/>
      <w:r w:rsidR="00167573" w:rsidRPr="008C638C">
        <w:rPr>
          <w:rFonts w:eastAsia="MS Gothic" w:cs="Times New Roman"/>
          <w:szCs w:val="24"/>
        </w:rPr>
        <w:t xml:space="preserve"> known otherwise, you should consist of those in Chapter 4), etc.…</w:t>
      </w:r>
    </w:p>
    <w:p w14:paraId="1F046EB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3984137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cleansing processes, such as outlier detection, handling missing data through imputation and deduplication, and ensuring data quality.</w:t>
      </w:r>
    </w:p>
    <w:p w14:paraId="08187F29" w14:textId="77777777" w:rsidR="00167573" w:rsidRPr="008C638C" w:rsidRDefault="00167573" w:rsidP="00167573">
      <w:pPr>
        <w:pStyle w:val="Heading4"/>
      </w:pPr>
      <w:r w:rsidRPr="008C638C">
        <w:lastRenderedPageBreak/>
        <w:t>Data Preparation</w:t>
      </w:r>
    </w:p>
    <w:p w14:paraId="2ED2F41B" w14:textId="77777777" w:rsidR="00167573" w:rsidRPr="00C563B5" w:rsidRDefault="00000000" w:rsidP="00167573">
      <w:pPr>
        <w:pStyle w:val="ListParagraph"/>
        <w:rPr>
          <w:rFonts w:cs="Times New Roman"/>
          <w:szCs w:val="24"/>
        </w:rPr>
      </w:pPr>
      <w:sdt>
        <w:sdtPr>
          <w:rPr>
            <w:rFonts w:cs="Times New Roman"/>
            <w:color w:val="2B579A"/>
            <w:szCs w:val="24"/>
            <w:shd w:val="clear" w:color="auto" w:fill="E6E6E6"/>
          </w:rPr>
          <w:id w:val="-6256210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Explain the</w:t>
      </w:r>
      <w:r w:rsidR="00167573">
        <w:rPr>
          <w:rFonts w:cs="Times New Roman"/>
          <w:szCs w:val="24"/>
        </w:rPr>
        <w:t xml:space="preserve"> expected</w:t>
      </w:r>
      <w:r w:rsidR="00167573" w:rsidRPr="00C563B5">
        <w:rPr>
          <w:rFonts w:cs="Times New Roman"/>
          <w:szCs w:val="24"/>
        </w:rPr>
        <w:t xml:space="preserve"> transformations of variables, including normalization, standardization, encoding categorical data, and introducing artificial variables. Document the methods used with supporting literature.</w:t>
      </w:r>
    </w:p>
    <w:p w14:paraId="6DEB69BA"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12880179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w:t>
      </w:r>
      <w:r w:rsidR="00167573">
        <w:rPr>
          <w:rFonts w:cs="Times New Roman"/>
          <w:szCs w:val="24"/>
        </w:rPr>
        <w:t xml:space="preserve">potential </w:t>
      </w:r>
      <w:r w:rsidR="00167573" w:rsidRPr="008C638C">
        <w:rPr>
          <w:rFonts w:cs="Times New Roman"/>
          <w:szCs w:val="24"/>
        </w:rPr>
        <w:t>strategies like limiting sample size, bootstrapping, and resampling techniques. Validate these processes with appropriate statistical methods.</w:t>
      </w:r>
    </w:p>
    <w:p w14:paraId="7B43EE1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9937954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Mention the software programs, platforms, and their versions used for data preparation. Include programming scripts or modules in the Appendix.</w:t>
      </w:r>
    </w:p>
    <w:p w14:paraId="7810F8C9" w14:textId="77777777" w:rsidR="00167573" w:rsidRPr="008C638C" w:rsidRDefault="00167573" w:rsidP="00167573">
      <w:pPr>
        <w:pStyle w:val="Heading4"/>
      </w:pPr>
      <w:r w:rsidRPr="008C638C">
        <w:t xml:space="preserve">Data </w:t>
      </w:r>
      <w:r>
        <w:t>I</w:t>
      </w:r>
      <w:r w:rsidRPr="008C638C">
        <w:t>ntegration</w:t>
      </w:r>
    </w:p>
    <w:p w14:paraId="3E25258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8086235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w:t>
      </w:r>
      <w:r w:rsidR="00167573">
        <w:rPr>
          <w:rFonts w:eastAsia="MS Gothic" w:cs="Times New Roman"/>
          <w:szCs w:val="24"/>
        </w:rPr>
        <w:t xml:space="preserve">your plan regarding </w:t>
      </w:r>
      <w:r w:rsidR="00167573" w:rsidRPr="008C638C">
        <w:rPr>
          <w:rFonts w:eastAsia="MS Gothic" w:cs="Times New Roman"/>
          <w:szCs w:val="24"/>
        </w:rPr>
        <w:t>the process and tools for merging data from different digital sources or datasets, addressing issues like schema integration, entity resolution, and data format normalization.</w:t>
      </w:r>
    </w:p>
    <w:p w14:paraId="321DF5F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3191487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for data integration in the Appendix</w:t>
      </w:r>
      <w:r w:rsidR="00167573">
        <w:rPr>
          <w:rFonts w:cs="Times New Roman"/>
          <w:szCs w:val="24"/>
        </w:rPr>
        <w:t>, if you have already completed this section.</w:t>
      </w:r>
    </w:p>
    <w:p w14:paraId="42723F4D" w14:textId="77777777" w:rsidR="00167573" w:rsidRPr="008C638C" w:rsidRDefault="00167573" w:rsidP="00167573">
      <w:pPr>
        <w:pStyle w:val="Heading4"/>
      </w:pPr>
      <w:r w:rsidRPr="008C638C">
        <w:t>Data Feature Engineering</w:t>
      </w:r>
    </w:p>
    <w:p w14:paraId="33F351C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71295442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Explain how and why you are creating interaction features between variables.</w:t>
      </w:r>
    </w:p>
    <w:p w14:paraId="1894185B" w14:textId="77777777" w:rsidR="00167573" w:rsidRPr="008C638C" w:rsidRDefault="00000000" w:rsidP="00167573">
      <w:pPr>
        <w:ind w:left="720"/>
      </w:pPr>
      <w:sdt>
        <w:sdtPr>
          <w:rPr>
            <w:color w:val="2B579A"/>
            <w:shd w:val="clear" w:color="auto" w:fill="E6E6E6"/>
          </w:rPr>
          <w:id w:val="-694996842"/>
          <w14:checkbox>
            <w14:checked w14:val="0"/>
            <w14:checkedState w14:val="2612" w14:font="MS Gothic"/>
            <w14:uncheckedState w14:val="2610" w14:font="MS Gothic"/>
          </w14:checkbox>
        </w:sdtPr>
        <w:sdtContent>
          <w:r w:rsidR="00167573">
            <w:rPr>
              <w:rFonts w:ascii="MS Gothic" w:eastAsia="MS Gothic" w:hAnsi="MS Gothic" w:hint="eastAsia"/>
              <w:color w:val="2B579A"/>
              <w:shd w:val="clear" w:color="auto" w:fill="E6E6E6"/>
            </w:rPr>
            <w:t>☐</w:t>
          </w:r>
        </w:sdtContent>
      </w:sdt>
      <w:r w:rsidR="00167573" w:rsidRPr="008C638C">
        <w:t xml:space="preserve"> Discuss the creation of polynomial features and their relevance to the model.</w:t>
      </w:r>
    </w:p>
    <w:p w14:paraId="04771A3A" w14:textId="77777777" w:rsidR="00167573" w:rsidRPr="008C638C" w:rsidRDefault="00000000" w:rsidP="00167573">
      <w:pPr>
        <w:ind w:left="720"/>
      </w:pPr>
      <w:sdt>
        <w:sdtPr>
          <w:id w:val="169974734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Detail any aggregated features from multiple data sources or grouped observations.</w:t>
      </w:r>
    </w:p>
    <w:p w14:paraId="6835DB44" w14:textId="77777777" w:rsidR="00167573" w:rsidRPr="008C638C" w:rsidRDefault="00000000" w:rsidP="00167573">
      <w:pPr>
        <w:ind w:left="720"/>
      </w:pPr>
      <w:sdt>
        <w:sdtPr>
          <w:id w:val="22528033"/>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Describe the methods used to scale features and the rationale behind the choice.</w:t>
      </w:r>
    </w:p>
    <w:p w14:paraId="7529A261" w14:textId="77777777" w:rsidR="00167573" w:rsidRPr="008C638C" w:rsidRDefault="00000000" w:rsidP="00167573">
      <w:pPr>
        <w:ind w:left="720"/>
      </w:pPr>
      <w:sdt>
        <w:sdtPr>
          <w:id w:val="-68937030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Justify the use of log transformation for reducing skewness in continuous variables.</w:t>
      </w:r>
    </w:p>
    <w:p w14:paraId="59476BE8" w14:textId="77777777" w:rsidR="00167573" w:rsidRPr="008C638C" w:rsidRDefault="00000000" w:rsidP="00167573">
      <w:pPr>
        <w:ind w:left="720"/>
      </w:pPr>
      <w:sdt>
        <w:sdtPr>
          <w:id w:val="-210872002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Outline using PCA or other techniques to reduce the feature space.</w:t>
      </w:r>
    </w:p>
    <w:p w14:paraId="2403891C" w14:textId="77777777" w:rsidR="00167573" w:rsidRPr="008C638C" w:rsidRDefault="00000000" w:rsidP="00167573">
      <w:pPr>
        <w:ind w:left="720"/>
      </w:pPr>
      <w:sdt>
        <w:sdtPr>
          <w:id w:val="-122992019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Discuss methods for selecting the most relevant features (e.g., filter, wrapper, and embedded methods).</w:t>
      </w:r>
    </w:p>
    <w:p w14:paraId="36AFCB3E" w14:textId="77777777" w:rsidR="00167573" w:rsidRPr="008C638C" w:rsidRDefault="00000000" w:rsidP="00167573">
      <w:pPr>
        <w:ind w:left="720"/>
      </w:pPr>
      <w:sdt>
        <w:sdtPr>
          <w:id w:val="75933554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If relevant, detail how date and time information is transformed into features useful for prediction (e.g., extracting day of the week, lag features).</w:t>
      </w:r>
    </w:p>
    <w:p w14:paraId="1114DBB9" w14:textId="77777777" w:rsidR="00167573" w:rsidRPr="008C638C" w:rsidRDefault="00000000" w:rsidP="00167573">
      <w:pPr>
        <w:ind w:left="720"/>
      </w:pPr>
      <w:sdt>
        <w:sdtPr>
          <w:id w:val="-1345325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For datasets with textual data, describe preprocessing steps like tokenization, stemming, and lemmatization.</w:t>
      </w:r>
    </w:p>
    <w:p w14:paraId="683E05A5" w14:textId="77777777" w:rsidR="00167573" w:rsidRPr="008C638C" w:rsidRDefault="00000000" w:rsidP="00167573">
      <w:pPr>
        <w:ind w:left="720"/>
      </w:pPr>
      <w:sdt>
        <w:sdtPr>
          <w:id w:val="19643980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Present an analysis</w:t>
      </w:r>
      <w:r w:rsidR="00167573" w:rsidRPr="008C638C">
        <w:rPr>
          <w:shd w:val="clear" w:color="auto" w:fill="FFFFFF"/>
        </w:rPr>
        <w:t xml:space="preserve"> of feature importance and how it influenced the feature engineering process.</w:t>
      </w:r>
    </w:p>
    <w:p w14:paraId="2E6B890C" w14:textId="77777777" w:rsidR="00167573" w:rsidRPr="008C638C" w:rsidRDefault="00167573" w:rsidP="00167573">
      <w:pPr>
        <w:pStyle w:val="Heading4"/>
      </w:pPr>
      <w:r w:rsidRPr="008C638C">
        <w:t>Data Exploration</w:t>
      </w:r>
    </w:p>
    <w:p w14:paraId="6E755F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92384137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You should include the data exploration, identifying the similarities, contrasts, and anomalies you observed. Documentation should include graphs, charts, and tables created programmatically. (Do not include ALL different graphs for all variables; instead, focus on the findings that provide new insights, guide your research, and alter your steps or identified constraints).</w:t>
      </w:r>
    </w:p>
    <w:p w14:paraId="27E688FD"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217060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Examples can be </w:t>
      </w:r>
      <w:proofErr w:type="spellStart"/>
      <w:r w:rsidR="00167573" w:rsidRPr="008C638C">
        <w:rPr>
          <w:rFonts w:eastAsia="MS Gothic" w:cs="Times New Roman"/>
          <w:szCs w:val="24"/>
        </w:rPr>
        <w:t>qqplots</w:t>
      </w:r>
      <w:proofErr w:type="spellEnd"/>
      <w:r w:rsidR="00167573" w:rsidRPr="008C638C">
        <w:rPr>
          <w:rFonts w:eastAsia="MS Gothic" w:cs="Times New Roman"/>
          <w:szCs w:val="24"/>
        </w:rPr>
        <w:t xml:space="preserve"> proving normality and histograms. Parallel boxplots and time series plots identify differences in distributions and boxplots for initial populations with vast amounts of data. 5-number summaries in tables along with standard deviations, recognizing differences in internal variation of comparing populations, loess graphs that compare time series, interactive graphs identifying differences of tendency measures, heatmaps, scatterplot </w:t>
      </w:r>
      <w:proofErr w:type="gramStart"/>
      <w:r w:rsidR="00167573" w:rsidRPr="008C638C">
        <w:rPr>
          <w:rFonts w:eastAsia="MS Gothic" w:cs="Times New Roman"/>
          <w:szCs w:val="24"/>
        </w:rPr>
        <w:t xml:space="preserve">matrices,  </w:t>
      </w:r>
      <w:proofErr w:type="spellStart"/>
      <w:r w:rsidR="00167573" w:rsidRPr="008C638C">
        <w:rPr>
          <w:rFonts w:eastAsia="MS Gothic" w:cs="Times New Roman"/>
          <w:szCs w:val="24"/>
        </w:rPr>
        <w:t>etc</w:t>
      </w:r>
      <w:proofErr w:type="spellEnd"/>
      <w:proofErr w:type="gramEnd"/>
      <w:r w:rsidR="00167573" w:rsidRPr="008C638C">
        <w:rPr>
          <w:rFonts w:eastAsia="MS Gothic" w:cs="Times New Roman"/>
          <w:szCs w:val="24"/>
        </w:rPr>
        <w:t>…</w:t>
      </w:r>
    </w:p>
    <w:p w14:paraId="522215B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97019241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Document only the most insightful visualizations and tables that guide the research direction.</w:t>
      </w:r>
    </w:p>
    <w:p w14:paraId="00A81C73" w14:textId="77777777" w:rsidR="00167573" w:rsidRPr="008C638C" w:rsidRDefault="00167573" w:rsidP="00167573">
      <w:pPr>
        <w:pStyle w:val="Heading3"/>
      </w:pPr>
      <w:r w:rsidRPr="008C638C">
        <w:t>Data Mining</w:t>
      </w:r>
    </w:p>
    <w:p w14:paraId="4C580AC5"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31719726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Follow the CRISP-DM model, iterating as necessary, and report only the </w:t>
      </w:r>
      <w:proofErr w:type="gramStart"/>
      <w:r w:rsidR="00167573" w:rsidRPr="008C638C">
        <w:rPr>
          <w:rFonts w:eastAsia="MS Gothic" w:cs="Times New Roman"/>
          <w:szCs w:val="24"/>
        </w:rPr>
        <w:t>final results</w:t>
      </w:r>
      <w:proofErr w:type="gramEnd"/>
      <w:r w:rsidR="00167573" w:rsidRPr="008C638C">
        <w:rPr>
          <w:rFonts w:eastAsia="MS Gothic" w:cs="Times New Roman"/>
          <w:szCs w:val="24"/>
        </w:rPr>
        <w:t>.</w:t>
      </w:r>
    </w:p>
    <w:p w14:paraId="68A1FAB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9879736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Select and justify the choice of algorithms. Compare them with alternatives and support your choice with evidence from literature or analysis findings.</w:t>
      </w:r>
    </w:p>
    <w:p w14:paraId="291CFB6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97193997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input, training choices, and ratio for training. Justify these choices with statistical validation.</w:t>
      </w:r>
    </w:p>
    <w:p w14:paraId="57E66B7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120943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 xml:space="preserve">Discuss what will be included such as </w:t>
      </w:r>
      <w:r w:rsidR="00167573" w:rsidRPr="008C638C">
        <w:rPr>
          <w:rFonts w:cs="Times New Roman"/>
          <w:szCs w:val="24"/>
        </w:rPr>
        <w:t>decision trees, charts, or diagrams, explaining their relevance.</w:t>
      </w:r>
    </w:p>
    <w:p w14:paraId="3DB5E9D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305097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Discuss any expectations and c</w:t>
      </w:r>
      <w:r w:rsidR="00167573" w:rsidRPr="008C638C">
        <w:rPr>
          <w:rFonts w:cs="Times New Roman"/>
          <w:szCs w:val="24"/>
        </w:rPr>
        <w:t xml:space="preserve">hallenges </w:t>
      </w:r>
      <w:r w:rsidR="00167573">
        <w:rPr>
          <w:rFonts w:cs="Times New Roman"/>
          <w:szCs w:val="24"/>
        </w:rPr>
        <w:t>that may hinder the plan</w:t>
      </w:r>
      <w:r w:rsidR="00167573" w:rsidRPr="008C638C">
        <w:rPr>
          <w:rFonts w:cs="Times New Roman"/>
          <w:szCs w:val="24"/>
        </w:rPr>
        <w:t>.</w:t>
      </w:r>
    </w:p>
    <w:p w14:paraId="06D95BC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2667310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relevant programming modules in the Appendix.</w:t>
      </w:r>
    </w:p>
    <w:p w14:paraId="5BA31711" w14:textId="77777777" w:rsidR="00167573" w:rsidRPr="008C638C" w:rsidRDefault="00167573" w:rsidP="00167573">
      <w:pPr>
        <w:pStyle w:val="Heading4"/>
      </w:pPr>
      <w:r w:rsidRPr="008C638C">
        <w:t>Data Modeling</w:t>
      </w:r>
    </w:p>
    <w:p w14:paraId="1AB8DA5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399145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 this paragraph, discuss the modeling method or methods you </w:t>
      </w:r>
      <w:r w:rsidR="00167573">
        <w:rPr>
          <w:rFonts w:eastAsia="MS Gothic" w:cs="Times New Roman"/>
          <w:szCs w:val="24"/>
        </w:rPr>
        <w:t>plan to include.</w:t>
      </w:r>
    </w:p>
    <w:p w14:paraId="409D1C6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03645248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Discuss in detail why the requirements of using the specific model are satisfied by your sample. (you may need to support this with evidence, graphs, or diagnostics)</w:t>
      </w:r>
    </w:p>
    <w:p w14:paraId="6657DC0E"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82928554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the input selection process, training, testing, the data you used for testing, and the included or excluded variables.</w:t>
      </w:r>
    </w:p>
    <w:p w14:paraId="53A20536"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165119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Explain the different approaches you </w:t>
      </w:r>
      <w:r w:rsidR="00167573">
        <w:rPr>
          <w:rFonts w:eastAsia="MS Gothic" w:cs="Times New Roman"/>
          <w:szCs w:val="24"/>
        </w:rPr>
        <w:t>will follow in your research plan.</w:t>
      </w:r>
    </w:p>
    <w:p w14:paraId="09AED9B0"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757943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programming modules related to data modeling in the Appendix.</w:t>
      </w:r>
    </w:p>
    <w:p w14:paraId="13E1EC16" w14:textId="77777777" w:rsidR="00167573" w:rsidRPr="00C563B5" w:rsidRDefault="00167573" w:rsidP="00167573">
      <w:pPr>
        <w:rPr>
          <w:rFonts w:eastAsia="MS Gothic" w:cs="Times New Roman"/>
          <w:szCs w:val="24"/>
        </w:rPr>
      </w:pPr>
    </w:p>
    <w:p w14:paraId="5D2AD5D7" w14:textId="77777777" w:rsidR="00167573" w:rsidRPr="008C638C" w:rsidRDefault="00167573" w:rsidP="00167573">
      <w:pPr>
        <w:pStyle w:val="Heading4"/>
      </w:pPr>
      <w:r w:rsidRPr="008C638C">
        <w:t>Model Validation and Hyperparameter Tuning</w:t>
      </w:r>
    </w:p>
    <w:p w14:paraId="4F5A8E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903523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Explain what type of validation measures and statistical measures you will include and support your reasoning with past research. Consider</w:t>
      </w:r>
      <w:r w:rsidR="00167573" w:rsidRPr="008C638C">
        <w:rPr>
          <w:rFonts w:cs="Times New Roman"/>
          <w:szCs w:val="24"/>
        </w:rPr>
        <w:t xml:space="preserve"> methods like cross-validation, ROC curves, precision-recall curves, and confusion matrices. The above are just examples of measures for validation; depending on your research focus, another type of measure may be appropriate. </w:t>
      </w:r>
      <w:proofErr w:type="gramStart"/>
      <w:r w:rsidR="00167573" w:rsidRPr="008C638C">
        <w:rPr>
          <w:rFonts w:cs="Times New Roman"/>
          <w:szCs w:val="24"/>
        </w:rPr>
        <w:t>( For</w:t>
      </w:r>
      <w:proofErr w:type="gramEnd"/>
      <w:r w:rsidR="00167573" w:rsidRPr="008C638C">
        <w:rPr>
          <w:rFonts w:cs="Times New Roman"/>
          <w:szCs w:val="24"/>
        </w:rPr>
        <w:t xml:space="preserve"> LLMs, Blue Score, Rouge Score, Hallucinations Score etc..)</w:t>
      </w:r>
    </w:p>
    <w:p w14:paraId="6022EF9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3740758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hyperparameter tuning strategies</w:t>
      </w:r>
      <w:r w:rsidR="00167573">
        <w:rPr>
          <w:rFonts w:cs="Times New Roman"/>
          <w:szCs w:val="24"/>
        </w:rPr>
        <w:t xml:space="preserve"> you plan to employ</w:t>
      </w:r>
      <w:r w:rsidR="00167573" w:rsidRPr="008C638C">
        <w:rPr>
          <w:rFonts w:cs="Times New Roman"/>
          <w:szCs w:val="24"/>
        </w:rPr>
        <w:t>, such as grid or random search, and their impact on model performance.</w:t>
      </w:r>
    </w:p>
    <w:p w14:paraId="374EEC5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0137104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Compare the model with alternative models or algorithms, focusing on error metrics and performance measures</w:t>
      </w:r>
      <w:r w:rsidR="00167573">
        <w:rPr>
          <w:rFonts w:cs="Times New Roman"/>
          <w:szCs w:val="24"/>
        </w:rPr>
        <w:t xml:space="preserve"> that may create future challenges</w:t>
      </w:r>
      <w:r w:rsidR="00167573" w:rsidRPr="008C638C">
        <w:rPr>
          <w:rFonts w:cs="Times New Roman"/>
          <w:szCs w:val="24"/>
        </w:rPr>
        <w:t>.</w:t>
      </w:r>
    </w:p>
    <w:p w14:paraId="69CCC58D" w14:textId="77777777" w:rsidR="00167573" w:rsidRDefault="00000000" w:rsidP="00167573">
      <w:pPr>
        <w:ind w:left="720"/>
        <w:rPr>
          <w:rFonts w:cs="Times New Roman"/>
          <w:szCs w:val="24"/>
        </w:rPr>
      </w:pPr>
      <w:sdt>
        <w:sdtPr>
          <w:rPr>
            <w:rFonts w:cs="Times New Roman"/>
            <w:color w:val="2B579A"/>
            <w:szCs w:val="24"/>
            <w:shd w:val="clear" w:color="auto" w:fill="E6E6E6"/>
          </w:rPr>
          <w:id w:val="-88055399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modules for model validation and hyperparameter tuning in the Appendix.</w:t>
      </w:r>
    </w:p>
    <w:p w14:paraId="6FC3A22A" w14:textId="77777777" w:rsidR="00167573" w:rsidRPr="008C638C" w:rsidRDefault="00167573" w:rsidP="00167573">
      <w:pPr>
        <w:rPr>
          <w:rFonts w:cs="Times New Roman"/>
          <w:szCs w:val="24"/>
        </w:rPr>
      </w:pPr>
    </w:p>
    <w:p w14:paraId="3F310D55" w14:textId="77777777" w:rsidR="00167573" w:rsidRDefault="00167573" w:rsidP="00167573">
      <w:pPr>
        <w:pStyle w:val="Heading3"/>
      </w:pPr>
      <w:r>
        <w:t>Model Evaluation</w:t>
      </w:r>
    </w:p>
    <w:p w14:paraId="57D95B41" w14:textId="77777777" w:rsidR="00167573" w:rsidRPr="008C638C" w:rsidRDefault="00167573" w:rsidP="00167573">
      <w:pPr>
        <w:pStyle w:val="Heading4"/>
      </w:pPr>
      <w:r w:rsidRPr="008C638C">
        <w:t>Model Fit and Diagnostics</w:t>
      </w:r>
    </w:p>
    <w:p w14:paraId="488EC399" w14:textId="77777777" w:rsidR="00167573" w:rsidRPr="008C638C" w:rsidRDefault="00167573" w:rsidP="00167573">
      <w:pPr>
        <w:spacing w:before="240" w:after="240"/>
        <w:ind w:left="720"/>
        <w:rPr>
          <w:rFonts w:cs="Times New Roman"/>
          <w:szCs w:val="24"/>
        </w:rPr>
      </w:pPr>
      <w:r w:rsidRPr="008C638C">
        <w:rPr>
          <w:rFonts w:cs="Times New Roman"/>
          <w:szCs w:val="24"/>
        </w:rPr>
        <w:t xml:space="preserve"> </w:t>
      </w:r>
      <w:sdt>
        <w:sdtPr>
          <w:rPr>
            <w:rFonts w:cs="Times New Roman"/>
            <w:color w:val="2B579A"/>
            <w:szCs w:val="24"/>
            <w:shd w:val="clear" w:color="auto" w:fill="E6E6E6"/>
          </w:rPr>
          <w:id w:val="490606762"/>
          <w14:checkbox>
            <w14:checked w14:val="0"/>
            <w14:checkedState w14:val="2612" w14:font="MS Gothic"/>
            <w14:uncheckedState w14:val="2610" w14:font="MS Gothic"/>
          </w14:checkbox>
        </w:sdtPr>
        <w:sdtContent>
          <w:r>
            <w:rPr>
              <w:rFonts w:ascii="MS Gothic" w:eastAsia="MS Gothic" w:hAnsi="MS Gothic" w:cs="Times New Roman" w:hint="eastAsia"/>
              <w:color w:val="2B579A"/>
              <w:szCs w:val="24"/>
              <w:shd w:val="clear" w:color="auto" w:fill="E6E6E6"/>
            </w:rPr>
            <w:t>☐</w:t>
          </w:r>
        </w:sdtContent>
      </w:sdt>
      <w:r w:rsidRPr="008C638C">
        <w:rPr>
          <w:rFonts w:cs="Times New Roman"/>
          <w:szCs w:val="24"/>
        </w:rPr>
        <w:t xml:space="preserve"> </w:t>
      </w:r>
      <w:r>
        <w:rPr>
          <w:rFonts w:cs="Times New Roman"/>
          <w:szCs w:val="24"/>
        </w:rPr>
        <w:t xml:space="preserve">Discuss how you intend to evaluate </w:t>
      </w:r>
      <w:r w:rsidRPr="008C638C">
        <w:rPr>
          <w:rFonts w:cs="Times New Roman"/>
          <w:szCs w:val="24"/>
        </w:rPr>
        <w:t xml:space="preserve">the model fit using appropriate statistical tests and diagnostic plots like residual, </w:t>
      </w:r>
      <w:proofErr w:type="spellStart"/>
      <w:r w:rsidRPr="008C638C">
        <w:rPr>
          <w:rFonts w:cs="Times New Roman"/>
          <w:szCs w:val="24"/>
        </w:rPr>
        <w:t>qqplots</w:t>
      </w:r>
      <w:proofErr w:type="spellEnd"/>
      <w:r w:rsidRPr="008C638C">
        <w:rPr>
          <w:rFonts w:cs="Times New Roman"/>
          <w:szCs w:val="24"/>
        </w:rPr>
        <w:t>, and influence plots.</w:t>
      </w:r>
    </w:p>
    <w:p w14:paraId="27F2AF8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6724707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the methods </w:t>
      </w:r>
      <w:r w:rsidR="00167573">
        <w:rPr>
          <w:rFonts w:cs="Times New Roman"/>
          <w:szCs w:val="24"/>
        </w:rPr>
        <w:t>to diagnose</w:t>
      </w:r>
      <w:r w:rsidR="00167573" w:rsidRPr="008C638C">
        <w:rPr>
          <w:rFonts w:cs="Times New Roman"/>
          <w:szCs w:val="24"/>
        </w:rPr>
        <w:t xml:space="preserve"> issues with the model, such as overfitting or underfitting, and the steps taken to address these issues.</w:t>
      </w:r>
    </w:p>
    <w:p w14:paraId="2443C96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29957295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w:t>
      </w:r>
      <w:r w:rsidR="00167573">
        <w:rPr>
          <w:rFonts w:cs="Times New Roman"/>
          <w:szCs w:val="24"/>
        </w:rPr>
        <w:t xml:space="preserve">metrics to be discussed, reviewed, and incorporated to support </w:t>
      </w:r>
      <w:r w:rsidR="00167573" w:rsidRPr="008C638C">
        <w:rPr>
          <w:rFonts w:cs="Times New Roman"/>
          <w:szCs w:val="24"/>
        </w:rPr>
        <w:t>the model's fit, such as R-squared, adjusted R-squared, F-statistics, and p-values.</w:t>
      </w:r>
    </w:p>
    <w:p w14:paraId="5792FA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695591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Classification Models: Elaborate on classification metrics such as accuracy, precision, recall, F1 score, and the AUC-ROC curve. Explain the significance of each </w:t>
      </w:r>
      <w:r w:rsidR="00167573" w:rsidRPr="008C638C">
        <w:rPr>
          <w:rFonts w:cs="Times New Roman"/>
          <w:szCs w:val="24"/>
        </w:rPr>
        <w:lastRenderedPageBreak/>
        <w:t xml:space="preserve">metric and the scenarios in which they are instrumental. </w:t>
      </w:r>
      <w:proofErr w:type="gramStart"/>
      <w:r w:rsidR="00167573" w:rsidRPr="008C638C">
        <w:rPr>
          <w:rFonts w:cs="Times New Roman"/>
          <w:szCs w:val="24"/>
        </w:rPr>
        <w:t>( consider</w:t>
      </w:r>
      <w:proofErr w:type="gramEnd"/>
      <w:r w:rsidR="00167573" w:rsidRPr="008C638C">
        <w:rPr>
          <w:rFonts w:cs="Times New Roman"/>
          <w:szCs w:val="24"/>
        </w:rPr>
        <w:t xml:space="preserve"> entropy as well when applicable)</w:t>
      </w:r>
    </w:p>
    <w:p w14:paraId="3CAA21F1"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80890370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Regression Models: Discuss regression metrics like MSE, MAE, and R-squared. Provide insight into what these metrics convey about model performance.</w:t>
      </w:r>
    </w:p>
    <w:p w14:paraId="65E4E900"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69943822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Custom Metrics: If any custom metrics are used, describe them and justify their relevance to the project's objectives.</w:t>
      </w:r>
    </w:p>
    <w:p w14:paraId="19CB85A9" w14:textId="77777777" w:rsidR="00167573" w:rsidRPr="00C563B5" w:rsidRDefault="00167573" w:rsidP="00167573">
      <w:pPr>
        <w:pStyle w:val="Heading2"/>
        <w:rPr>
          <w:rFonts w:cs="Times New Roman"/>
          <w:szCs w:val="24"/>
        </w:rPr>
      </w:pPr>
      <w:bookmarkStart w:id="207" w:name="_Toc164865782"/>
      <w:bookmarkStart w:id="208" w:name="_Toc169700481"/>
      <w:commentRangeStart w:id="209"/>
      <w:r w:rsidRPr="00C563B5">
        <w:rPr>
          <w:rFonts w:cs="Times New Roman"/>
          <w:szCs w:val="24"/>
        </w:rPr>
        <w:t xml:space="preserve">Data </w:t>
      </w:r>
      <w:commentRangeStart w:id="210"/>
      <w:r w:rsidRPr="00C563B5">
        <w:rPr>
          <w:rFonts w:cs="Times New Roman"/>
          <w:szCs w:val="24"/>
        </w:rPr>
        <w:t>Analysis</w:t>
      </w:r>
      <w:commentRangeEnd w:id="209"/>
      <w:r w:rsidRPr="00C563B5">
        <w:rPr>
          <w:rStyle w:val="CommentReference"/>
          <w:rFonts w:cs="Times New Roman"/>
          <w:sz w:val="24"/>
          <w:szCs w:val="24"/>
        </w:rPr>
        <w:commentReference w:id="209"/>
      </w:r>
      <w:commentRangeEnd w:id="210"/>
      <w:r>
        <w:rPr>
          <w:rStyle w:val="CommentReference"/>
          <w:b w:val="0"/>
          <w:bCs w:val="0"/>
          <w:szCs w:val="20"/>
        </w:rPr>
        <w:commentReference w:id="210"/>
      </w:r>
      <w:bookmarkEnd w:id="207"/>
      <w:bookmarkEnd w:id="208"/>
    </w:p>
    <w:p w14:paraId="2FD36403" w14:textId="77777777" w:rsidR="00167573" w:rsidRPr="00C563B5" w:rsidRDefault="00167573" w:rsidP="00167573">
      <w:pPr>
        <w:spacing w:after="0" w:line="480" w:lineRule="auto"/>
        <w:ind w:firstLine="720"/>
        <w:contextualSpacing/>
        <w:rPr>
          <w:rFonts w:cs="Times New Roman"/>
          <w:szCs w:val="24"/>
        </w:rPr>
      </w:pPr>
      <w:r w:rsidRPr="00C563B5">
        <w:rPr>
          <w:rFonts w:cs="Times New Roman"/>
          <w:szCs w:val="24"/>
        </w:rPr>
        <w:t xml:space="preserve">Begin writing here… </w:t>
      </w:r>
    </w:p>
    <w:p w14:paraId="5BB082BB" w14:textId="77777777" w:rsidR="00167573" w:rsidRPr="00C563B5" w:rsidRDefault="00167573" w:rsidP="00167573">
      <w:pPr>
        <w:spacing w:after="0" w:line="480" w:lineRule="auto"/>
        <w:contextualSpacing/>
        <w:rPr>
          <w:rFonts w:cs="Times New Roman"/>
          <w:szCs w:val="24"/>
        </w:rPr>
      </w:pPr>
      <w:r w:rsidRPr="00C563B5">
        <w:rPr>
          <w:rFonts w:cs="Times New Roman"/>
          <w:szCs w:val="24"/>
        </w:rPr>
        <w:t xml:space="preserve">Checklist: </w:t>
      </w:r>
    </w:p>
    <w:p w14:paraId="1D943041" w14:textId="77777777" w:rsidR="00167573" w:rsidRPr="00887A22" w:rsidRDefault="00000000" w:rsidP="00167573">
      <w:pPr>
        <w:spacing w:after="0" w:line="480" w:lineRule="auto"/>
        <w:ind w:left="720"/>
      </w:pPr>
      <w:sdt>
        <w:sdtPr>
          <w:rPr>
            <w:color w:val="2B579A"/>
            <w:shd w:val="clear" w:color="auto" w:fill="E6E6E6"/>
          </w:rPr>
          <w:id w:val="-270168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strategies that will be (proposal) or were (manuscript) used to code and/or analyze the data, </w:t>
      </w:r>
      <w:r w:rsidR="00167573">
        <w:t>as well as</w:t>
      </w:r>
      <w:r w:rsidR="00167573" w:rsidRPr="00887A22">
        <w:t xml:space="preserve"> any software that will be (proposal) or was (manuscript) used. </w:t>
      </w:r>
    </w:p>
    <w:p w14:paraId="590BEBCD" w14:textId="77777777" w:rsidR="00167573" w:rsidRPr="00887A22" w:rsidRDefault="00000000" w:rsidP="00167573">
      <w:pPr>
        <w:spacing w:after="0" w:line="480" w:lineRule="auto"/>
        <w:ind w:left="720"/>
      </w:pPr>
      <w:sdt>
        <w:sdtPr>
          <w:rPr>
            <w:color w:val="2B579A"/>
            <w:shd w:val="clear" w:color="auto" w:fill="E6E6E6"/>
          </w:rPr>
          <w:id w:val="168147197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Ensure the data that will be (proposal) or were (manuscript)</w:t>
      </w:r>
      <w:r w:rsidR="00167573">
        <w:t xml:space="preserve"> </w:t>
      </w:r>
      <w:r w:rsidR="00167573" w:rsidRPr="00887A22">
        <w:t xml:space="preserve">analyzed can be used to answer the research questions and/or test the hypotheses </w:t>
      </w:r>
      <w:r w:rsidR="00167573">
        <w:t>to address</w:t>
      </w:r>
      <w:r w:rsidR="00167573" w:rsidRPr="00887A22">
        <w:t xml:space="preserve"> the identified problem. </w:t>
      </w:r>
    </w:p>
    <w:p w14:paraId="39620E89" w14:textId="77777777" w:rsidR="00167573" w:rsidRPr="00887A22" w:rsidRDefault="00000000" w:rsidP="00167573">
      <w:pPr>
        <w:spacing w:after="0" w:line="480" w:lineRule="auto"/>
        <w:ind w:left="720"/>
      </w:pPr>
      <w:sdt>
        <w:sdtPr>
          <w:id w:val="-2077821804"/>
          <w14:checkbox>
            <w14:checked w14:val="1"/>
            <w14:checkedState w14:val="2612" w14:font="MS Gothic"/>
            <w14:uncheckedState w14:val="2610" w14:font="MS Gothic"/>
          </w14:checkbox>
        </w:sdtPr>
        <w:sdtContent>
          <w:r w:rsidR="00167573" w:rsidRPr="00D7584D">
            <w:rPr>
              <w:rFonts w:ascii="MS Gothic" w:eastAsia="MS Gothic" w:hAnsi="MS Gothic" w:hint="eastAsia"/>
            </w:rPr>
            <w:t>☒</w:t>
          </w:r>
        </w:sdtContent>
      </w:sdt>
      <w:r w:rsidR="00167573" w:rsidRPr="00887A22">
        <w:t xml:space="preserve"> Use proper terminology </w:t>
      </w:r>
      <w:r w:rsidR="00167573">
        <w:t>associated</w:t>
      </w:r>
      <w:r w:rsidR="00167573" w:rsidRPr="00887A22">
        <w:t xml:space="preserve"> with each design/analysis (e.g., independent </w:t>
      </w:r>
      <w:r w:rsidR="00167573">
        <w:t>and dependent variables</w:t>
      </w:r>
      <w:r w:rsidR="00167573" w:rsidRPr="00887A22">
        <w:t xml:space="preserve"> for an experimental design, predictor, and criterion variables for regression). </w:t>
      </w:r>
    </w:p>
    <w:p w14:paraId="01D4694D" w14:textId="77777777" w:rsidR="00167573" w:rsidRDefault="00000000" w:rsidP="00167573">
      <w:pPr>
        <w:spacing w:after="0" w:line="480" w:lineRule="auto"/>
        <w:ind w:left="720"/>
        <w:contextualSpacing/>
      </w:pPr>
      <w:sdt>
        <w:sdtPr>
          <w:rPr>
            <w:color w:val="2B579A"/>
            <w:shd w:val="clear" w:color="auto" w:fill="E6E6E6"/>
          </w:rPr>
          <w:id w:val="137519692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211"/>
      <w:r w:rsidR="00167573" w:rsidRPr="00887A22">
        <w:t>For quantitative</w:t>
      </w:r>
      <w:r w:rsidR="00167573">
        <w:t xml:space="preserve"> </w:t>
      </w:r>
      <w:proofErr w:type="gramStart"/>
      <w:r w:rsidR="00167573">
        <w:t>( Inferential</w:t>
      </w:r>
      <w:proofErr w:type="gramEnd"/>
      <w:r w:rsidR="00167573">
        <w:t>, Causal)</w:t>
      </w:r>
      <w:r w:rsidR="00167573" w:rsidRPr="00887A22">
        <w:t xml:space="preserve"> studies, describe the analysis that will be (proposal) or was (manuscript) used to test each hypothesis. </w:t>
      </w:r>
      <w:commentRangeEnd w:id="211"/>
      <w:r w:rsidR="00167573">
        <w:rPr>
          <w:rStyle w:val="CommentReference"/>
          <w:rFonts w:eastAsia="Times New Roman" w:cs="Arial"/>
          <w:szCs w:val="20"/>
        </w:rPr>
        <w:commentReference w:id="211"/>
      </w:r>
    </w:p>
    <w:p w14:paraId="4CD8660B" w14:textId="77777777" w:rsidR="00167573" w:rsidRPr="00887A22" w:rsidRDefault="00000000" w:rsidP="00167573">
      <w:pPr>
        <w:spacing w:after="0" w:line="480" w:lineRule="auto"/>
        <w:ind w:left="720"/>
        <w:contextualSpacing/>
      </w:pPr>
      <w:sdt>
        <w:sdtPr>
          <w:id w:val="-1309243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t xml:space="preserve"> For other quantitative (Constructive, Comparative, Mechanistic, Experimental) studies, describe the metrics dictated by the methodologies and include quality control.</w:t>
      </w:r>
    </w:p>
    <w:p w14:paraId="24CFA13F" w14:textId="77777777" w:rsidR="00167573" w:rsidRPr="00887A22" w:rsidRDefault="00000000" w:rsidP="00167573">
      <w:pPr>
        <w:spacing w:after="0" w:line="480" w:lineRule="auto"/>
        <w:ind w:left="720"/>
        <w:contextualSpacing/>
      </w:pPr>
      <w:sdt>
        <w:sdtPr>
          <w:rPr>
            <w:color w:val="2B579A"/>
            <w:shd w:val="clear" w:color="auto" w:fill="E6E6E6"/>
          </w:rPr>
          <w:id w:val="494539503"/>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212"/>
      <w:r w:rsidR="00167573">
        <w:rPr>
          <w:b/>
        </w:rPr>
        <w:t>*****</w:t>
      </w:r>
      <w:r w:rsidR="00167573">
        <w:t>No</w:t>
      </w:r>
      <w:r w:rsidR="00167573" w:rsidRPr="00887A22">
        <w:t xml:space="preserve"> qualitative studies</w:t>
      </w:r>
      <w:r w:rsidR="00167573">
        <w:t xml:space="preserve"> are allowed in Data Science, but for text mining data</w:t>
      </w:r>
      <w:r w:rsidR="00167573" w:rsidRPr="00887A22">
        <w:t xml:space="preserve">, describe how the data will be (proposal) or were (manuscript) processed and analyzed, including any triangulation efforts. Explain the role of the researcher. </w:t>
      </w:r>
      <w:commentRangeEnd w:id="212"/>
      <w:r w:rsidR="00167573">
        <w:rPr>
          <w:rStyle w:val="CommentReference"/>
          <w:rFonts w:eastAsia="Times New Roman" w:cs="Arial"/>
          <w:szCs w:val="20"/>
        </w:rPr>
        <w:commentReference w:id="212"/>
      </w:r>
    </w:p>
    <w:p w14:paraId="4C69B1EC" w14:textId="77777777" w:rsidR="00167573" w:rsidRDefault="00000000" w:rsidP="00167573">
      <w:pPr>
        <w:spacing w:after="0" w:line="480" w:lineRule="auto"/>
        <w:ind w:left="720"/>
        <w:contextualSpacing/>
      </w:pPr>
      <w:sdt>
        <w:sdtPr>
          <w:id w:val="-383412134"/>
          <w14:checkbox>
            <w14:checked w14:val="0"/>
            <w14:checkedState w14:val="2612" w14:font="MS Gothic"/>
            <w14:uncheckedState w14:val="2610" w14:font="MS Gothic"/>
          </w14:checkbox>
        </w:sdtPr>
        <w:sdtContent>
          <w:r w:rsidR="00167573" w:rsidRPr="00F31FA9">
            <w:rPr>
              <w:rFonts w:ascii="MS Gothic" w:eastAsia="MS Gothic" w:hAnsi="MS Gothic" w:hint="eastAsia"/>
            </w:rPr>
            <w:t>☐</w:t>
          </w:r>
        </w:sdtContent>
      </w:sdt>
      <w:r w:rsidR="00167573">
        <w:t>*****</w:t>
      </w:r>
      <w:r w:rsidR="00167573" w:rsidRPr="00887A22">
        <w:rPr>
          <w:b/>
        </w:rPr>
        <w:t xml:space="preserve"> </w:t>
      </w:r>
      <w:r w:rsidR="00167573" w:rsidRPr="00887A22">
        <w:t>For mixed methods studies, include all the above.</w:t>
      </w:r>
      <w:r w:rsidR="00167573">
        <w:t xml:space="preserve"> Due to time limitations, we only allow mixed methods studies in Data Science in rare cases. If you are working on a mixed methods study, ensure second-level approval by your Academic Program Director.</w:t>
      </w:r>
    </w:p>
    <w:p w14:paraId="0DDB81E1" w14:textId="77777777" w:rsidR="00167573" w:rsidRPr="008C638C" w:rsidRDefault="00000000" w:rsidP="00167573">
      <w:pPr>
        <w:spacing w:after="0" w:line="480" w:lineRule="auto"/>
        <w:ind w:left="720"/>
        <w:contextualSpacing/>
      </w:pPr>
      <w:sdt>
        <w:sdtPr>
          <w:id w:val="229040089"/>
          <w14:checkbox>
            <w14:checked w14:val="1"/>
            <w14:checkedState w14:val="2612" w14:font="MS Gothic"/>
            <w14:uncheckedState w14:val="2610" w14:font="MS Gothic"/>
          </w14:checkbox>
        </w:sdtPr>
        <w:sdtContent>
          <w:r w:rsidR="00167573">
            <w:rPr>
              <w:rFonts w:ascii="MS Gothic" w:eastAsia="MS Gothic" w:hAnsi="MS Gothic" w:hint="eastAsia"/>
            </w:rPr>
            <w:t>☒</w:t>
          </w:r>
        </w:sdtContent>
      </w:sdt>
      <w:r w:rsidR="00167573" w:rsidRPr="2781635F">
        <w:rPr>
          <w:b/>
          <w:bCs/>
        </w:rPr>
        <w:t xml:space="preserve"> </w:t>
      </w:r>
      <w:r w:rsidR="00167573">
        <w:t xml:space="preserve">The programming module for this part of the study should also be included in the Appendix and shared with your Chair in a University cloud folder and </w:t>
      </w:r>
      <w:proofErr w:type="spellStart"/>
      <w:r w:rsidR="00167573">
        <w:t>Github</w:t>
      </w:r>
      <w:proofErr w:type="spellEnd"/>
      <w:r w:rsidR="00167573">
        <w:t>.</w:t>
      </w:r>
    </w:p>
    <w:p w14:paraId="391251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974494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Perform two-tiered data analysis: initial analysis post-EDA and comprehensive analysis for drawing inferences at the end of the study.</w:t>
      </w:r>
    </w:p>
    <w:p w14:paraId="0ED6473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40495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Present findings in written and visual forms, including discussions on graphs, charts, and tables.</w:t>
      </w:r>
    </w:p>
    <w:p w14:paraId="4D77632C"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2371222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used for data analysis in the Appendix.</w:t>
      </w:r>
    </w:p>
    <w:p w14:paraId="7824666C" w14:textId="77777777" w:rsidR="00167573" w:rsidRDefault="00167573" w:rsidP="00167573">
      <w:pPr>
        <w:spacing w:after="0" w:line="480" w:lineRule="auto"/>
        <w:ind w:left="720"/>
        <w:contextualSpacing/>
      </w:pPr>
    </w:p>
    <w:p w14:paraId="277A3C77" w14:textId="77777777" w:rsidR="00167573" w:rsidRPr="00887A22" w:rsidRDefault="00167573" w:rsidP="00167573">
      <w:pPr>
        <w:spacing w:after="0" w:line="480" w:lineRule="auto"/>
        <w:ind w:left="720"/>
        <w:contextualSpacing/>
      </w:pPr>
    </w:p>
    <w:p w14:paraId="176E6531" w14:textId="77777777" w:rsidR="00167573" w:rsidRPr="00887A22" w:rsidRDefault="00167573" w:rsidP="00167573">
      <w:pPr>
        <w:pStyle w:val="Heading2"/>
      </w:pPr>
      <w:bookmarkStart w:id="213" w:name="_Toc164865783"/>
      <w:bookmarkStart w:id="214" w:name="_Toc169700482"/>
      <w:commentRangeStart w:id="215"/>
      <w:r w:rsidRPr="00887A22">
        <w:t xml:space="preserve">Assumptions </w:t>
      </w:r>
      <w:commentRangeEnd w:id="215"/>
      <w:r>
        <w:rPr>
          <w:rStyle w:val="CommentReference"/>
          <w:szCs w:val="20"/>
        </w:rPr>
        <w:commentReference w:id="215"/>
      </w:r>
      <w:bookmarkEnd w:id="213"/>
      <w:bookmarkEnd w:id="214"/>
    </w:p>
    <w:p w14:paraId="012CD8FA" w14:textId="77777777" w:rsidR="00167573" w:rsidRPr="00887A22" w:rsidRDefault="00167573" w:rsidP="00167573">
      <w:pPr>
        <w:spacing w:after="0" w:line="480" w:lineRule="auto"/>
        <w:ind w:firstLine="720"/>
        <w:contextualSpacing/>
      </w:pPr>
      <w:r w:rsidRPr="00887A22">
        <w:t>Begin writing here…</w:t>
      </w:r>
    </w:p>
    <w:p w14:paraId="308CAFEF" w14:textId="77777777" w:rsidR="00167573" w:rsidRPr="00887A22" w:rsidRDefault="00167573" w:rsidP="00167573">
      <w:pPr>
        <w:spacing w:after="0" w:line="480" w:lineRule="auto"/>
        <w:contextualSpacing/>
      </w:pPr>
      <w:r w:rsidRPr="00887A22">
        <w:t xml:space="preserve">Checklist: </w:t>
      </w:r>
    </w:p>
    <w:p w14:paraId="204637BF" w14:textId="77777777" w:rsidR="00167573" w:rsidRPr="00887A22" w:rsidRDefault="00000000" w:rsidP="00167573">
      <w:pPr>
        <w:spacing w:after="0" w:line="480" w:lineRule="auto"/>
        <w:ind w:left="720"/>
      </w:pPr>
      <w:sdt>
        <w:sdtPr>
          <w:rPr>
            <w:color w:val="2B579A"/>
            <w:shd w:val="clear" w:color="auto" w:fill="E6E6E6"/>
          </w:rPr>
          <w:id w:val="-140467185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assumptions along with the corresponding rationale underlying them. </w:t>
      </w:r>
    </w:p>
    <w:p w14:paraId="40D56A26" w14:textId="77777777" w:rsidR="00167573" w:rsidRPr="00887A22" w:rsidRDefault="00167573" w:rsidP="00167573">
      <w:pPr>
        <w:pStyle w:val="Heading2"/>
      </w:pPr>
      <w:bookmarkStart w:id="216" w:name="_Toc164865784"/>
      <w:bookmarkStart w:id="217" w:name="_Toc169700483"/>
      <w:commentRangeStart w:id="218"/>
      <w:r w:rsidRPr="00887A22">
        <w:t>Limitations</w:t>
      </w:r>
      <w:commentRangeEnd w:id="218"/>
      <w:r>
        <w:rPr>
          <w:rStyle w:val="CommentReference"/>
          <w:szCs w:val="20"/>
        </w:rPr>
        <w:commentReference w:id="218"/>
      </w:r>
      <w:bookmarkEnd w:id="216"/>
      <w:bookmarkEnd w:id="217"/>
    </w:p>
    <w:p w14:paraId="56560823" w14:textId="04891417" w:rsidR="00167573" w:rsidRPr="00731B48" w:rsidRDefault="00731B48" w:rsidP="00731B48">
      <w:pPr>
        <w:spacing w:after="0" w:line="480" w:lineRule="auto"/>
        <w:ind w:firstLine="720"/>
        <w:contextualSpacing/>
        <w:rPr>
          <w:color w:val="000000"/>
        </w:rPr>
      </w:pPr>
      <w:r>
        <w:rPr>
          <w:color w:val="000000"/>
        </w:rPr>
        <w:t>Availability and resolution of satellite/street view imagery might vary across different locations. LiDAR and UAV data as benchmarks are assumed to be error-free, which may not always be the case.</w:t>
      </w:r>
    </w:p>
    <w:p w14:paraId="3D82FE15" w14:textId="77777777" w:rsidR="00167573" w:rsidRPr="00887A22" w:rsidRDefault="00167573" w:rsidP="00167573">
      <w:pPr>
        <w:spacing w:after="0" w:line="480" w:lineRule="auto"/>
        <w:contextualSpacing/>
      </w:pPr>
      <w:r w:rsidRPr="00887A22">
        <w:t xml:space="preserve">Checklist: </w:t>
      </w:r>
    </w:p>
    <w:p w14:paraId="655A3D86" w14:textId="77777777" w:rsidR="00167573" w:rsidRPr="00887A22" w:rsidRDefault="00000000" w:rsidP="00167573">
      <w:pPr>
        <w:spacing w:after="0" w:line="480" w:lineRule="auto"/>
        <w:ind w:left="720"/>
      </w:pPr>
      <w:sdt>
        <w:sdtPr>
          <w:rPr>
            <w:color w:val="2B579A"/>
            <w:shd w:val="clear" w:color="auto" w:fill="E6E6E6"/>
          </w:rPr>
          <w:id w:val="23143718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study limitations. </w:t>
      </w:r>
    </w:p>
    <w:p w14:paraId="51F72BF9" w14:textId="77777777" w:rsidR="00167573" w:rsidRPr="00887A22" w:rsidRDefault="00000000" w:rsidP="00167573">
      <w:pPr>
        <w:spacing w:after="0" w:line="480" w:lineRule="auto"/>
        <w:ind w:left="720"/>
      </w:pPr>
      <w:sdt>
        <w:sdtPr>
          <w:rPr>
            <w:color w:val="2B579A"/>
            <w:shd w:val="clear" w:color="auto" w:fill="E6E6E6"/>
          </w:rPr>
          <w:id w:val="-14991120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measures taken to mitigate these limitations. </w:t>
      </w:r>
    </w:p>
    <w:p w14:paraId="125ED7AF" w14:textId="77777777" w:rsidR="00167573" w:rsidRPr="00887A22" w:rsidRDefault="00167573" w:rsidP="00167573">
      <w:pPr>
        <w:pStyle w:val="Heading2"/>
      </w:pPr>
      <w:bookmarkStart w:id="219" w:name="_Toc164865785"/>
      <w:bookmarkStart w:id="220" w:name="_Toc169700484"/>
      <w:commentRangeStart w:id="221"/>
      <w:r w:rsidRPr="00887A22">
        <w:lastRenderedPageBreak/>
        <w:t>Delimitations</w:t>
      </w:r>
      <w:commentRangeEnd w:id="221"/>
      <w:r>
        <w:rPr>
          <w:rStyle w:val="CommentReference"/>
          <w:szCs w:val="20"/>
        </w:rPr>
        <w:commentReference w:id="221"/>
      </w:r>
      <w:bookmarkEnd w:id="219"/>
      <w:bookmarkEnd w:id="220"/>
    </w:p>
    <w:p w14:paraId="07512682" w14:textId="3D5FD197" w:rsidR="00731B48" w:rsidRPr="00887A22" w:rsidRDefault="00731B48" w:rsidP="00731B48">
      <w:pPr>
        <w:spacing w:after="0" w:line="480" w:lineRule="auto"/>
        <w:ind w:firstLine="720"/>
        <w:contextualSpacing/>
      </w:pPr>
      <w:r>
        <w:rPr>
          <w:color w:val="000000"/>
        </w:rPr>
        <w:t xml:space="preserve">The study focuses on urban and suburban areas, excluding rural or undeveloped regions due to their different foliage characteristics and coverage. </w:t>
      </w:r>
      <w:r w:rsidRPr="00731B48">
        <w:rPr>
          <w:color w:val="000000"/>
        </w:rPr>
        <w:t>Emphasis on high-frequency wireless networks, particularly mmW networks, due to their sensitivity to foliage.</w:t>
      </w:r>
    </w:p>
    <w:p w14:paraId="1D61208E" w14:textId="77777777" w:rsidR="00167573" w:rsidRPr="00887A22" w:rsidRDefault="00167573" w:rsidP="00167573">
      <w:pPr>
        <w:spacing w:after="0" w:line="480" w:lineRule="auto"/>
        <w:contextualSpacing/>
      </w:pPr>
      <w:r w:rsidRPr="00887A22">
        <w:t xml:space="preserve">Checklist: </w:t>
      </w:r>
    </w:p>
    <w:p w14:paraId="322AB104" w14:textId="77777777" w:rsidR="00167573" w:rsidRPr="001F3ACE"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941804961"/>
          <w14:checkbox>
            <w14:checked w14:val="0"/>
            <w14:checkedState w14:val="2612" w14:font="MS Gothic"/>
            <w14:uncheckedState w14:val="2610" w14:font="MS Gothic"/>
          </w14:checkbox>
        </w:sdtPr>
        <w:sdtContent>
          <w:r w:rsidR="00167573" w:rsidRPr="001F3ACE">
            <w:rPr>
              <w:rFonts w:ascii="Segoe UI Symbol" w:hAnsi="Segoe UI Symbol" w:cs="Segoe UI Symbol"/>
              <w:sz w:val="24"/>
              <w:szCs w:val="24"/>
            </w:rPr>
            <w:t>☐</w:t>
          </w:r>
        </w:sdtContent>
      </w:sdt>
      <w:r w:rsidR="00167573" w:rsidRPr="001F3ACE">
        <w:rPr>
          <w:rFonts w:cs="Times New Roman"/>
          <w:sz w:val="24"/>
          <w:szCs w:val="24"/>
        </w:rPr>
        <w:t xml:space="preserve"> Describe the study delimitations along with the corresponding rationale underlying them. An example of delimitations </w:t>
      </w:r>
      <w:r w:rsidR="00167573">
        <w:rPr>
          <w:rFonts w:cs="Times New Roman"/>
          <w:sz w:val="24"/>
          <w:szCs w:val="24"/>
        </w:rPr>
        <w:t>is</w:t>
      </w:r>
      <w:r w:rsidR="00167573" w:rsidRPr="001F3ACE">
        <w:rPr>
          <w:rFonts w:cs="Times New Roman"/>
          <w:sz w:val="24"/>
          <w:szCs w:val="24"/>
        </w:rPr>
        <w:t xml:space="preserve"> the conditions and parameters set intentionally by the researcher or by </w:t>
      </w:r>
      <w:r w:rsidR="00167573">
        <w:rPr>
          <w:rFonts w:cs="Times New Roman"/>
          <w:sz w:val="24"/>
          <w:szCs w:val="24"/>
        </w:rPr>
        <w:t>the population and sample selection</w:t>
      </w:r>
      <w:r w:rsidR="00167573" w:rsidRPr="001F3ACE">
        <w:rPr>
          <w:rFonts w:cs="Times New Roman"/>
          <w:sz w:val="24"/>
          <w:szCs w:val="24"/>
        </w:rPr>
        <w:t>.</w:t>
      </w:r>
      <w:r w:rsidR="00167573" w:rsidRPr="001F3ACE">
        <w:rPr>
          <w:rStyle w:val="CommentReference"/>
          <w:rFonts w:cs="Times New Roman"/>
          <w:sz w:val="24"/>
          <w:szCs w:val="24"/>
        </w:rPr>
        <w:annotationRef/>
      </w:r>
    </w:p>
    <w:p w14:paraId="2AD5C098" w14:textId="77777777" w:rsidR="00167573" w:rsidRPr="00887A22" w:rsidRDefault="00000000" w:rsidP="00167573">
      <w:pPr>
        <w:spacing w:after="0" w:line="480" w:lineRule="auto"/>
        <w:ind w:left="720"/>
      </w:pPr>
      <w:sdt>
        <w:sdtPr>
          <w:rPr>
            <w:color w:val="2B579A"/>
            <w:shd w:val="clear" w:color="auto" w:fill="E6E6E6"/>
          </w:rPr>
          <w:id w:val="9251980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how these research decisions relate to the existing literature and theoretical/conceptual framework, problem statement, purpose statement, and research questions. </w:t>
      </w:r>
    </w:p>
    <w:p w14:paraId="654A4E66" w14:textId="77777777" w:rsidR="00167573" w:rsidRDefault="00000000" w:rsidP="00167573">
      <w:pPr>
        <w:spacing w:after="0" w:line="480" w:lineRule="auto"/>
        <w:ind w:left="720"/>
      </w:pPr>
      <w:sdt>
        <w:sdtPr>
          <w:rPr>
            <w:rFonts w:cs="Times New Roman"/>
            <w:color w:val="2B579A"/>
            <w:szCs w:val="24"/>
            <w:shd w:val="clear" w:color="auto" w:fill="E6E6E6"/>
          </w:rPr>
          <w:id w:val="75646493"/>
          <w14:checkbox>
            <w14:checked w14:val="1"/>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t xml:space="preserve"> Further Suggestions</w:t>
      </w:r>
    </w:p>
    <w:p w14:paraId="6EAE8E52" w14:textId="77777777" w:rsidR="00167573" w:rsidRDefault="00167573" w:rsidP="00167573"/>
    <w:p w14:paraId="1C98F653" w14:textId="77777777" w:rsidR="00645E33" w:rsidRDefault="00645E33" w:rsidP="00167573"/>
    <w:p w14:paraId="1B6528CF" w14:textId="77777777" w:rsidR="00645E33" w:rsidRDefault="00645E33" w:rsidP="00645E33">
      <w:pPr>
        <w:pStyle w:val="Heading2"/>
      </w:pPr>
      <w:bookmarkStart w:id="222" w:name="_Toc169700485"/>
      <w:r>
        <w:t>Ethical Assurances</w:t>
      </w:r>
      <w:bookmarkEnd w:id="222"/>
    </w:p>
    <w:p w14:paraId="12DB5A74" w14:textId="77777777" w:rsidR="00645E33" w:rsidRDefault="00645E33" w:rsidP="00645E33">
      <w:pPr>
        <w:pStyle w:val="li"/>
        <w:numPr>
          <w:ilvl w:val="0"/>
          <w:numId w:val="30"/>
        </w:numPr>
        <w:spacing w:line="480" w:lineRule="auto"/>
        <w:ind w:hanging="210"/>
        <w:rPr>
          <w:color w:val="000000"/>
        </w:rPr>
      </w:pPr>
      <w:r>
        <w:rPr>
          <w:color w:val="000000"/>
        </w:rPr>
        <w:t>Adherence to data privacy laws and regulations, especially in the use of satellite and street view imagery.</w:t>
      </w:r>
    </w:p>
    <w:p w14:paraId="50B44B4D" w14:textId="7682817E" w:rsidR="00167573" w:rsidRPr="00645E33" w:rsidRDefault="00645E33" w:rsidP="00167573">
      <w:pPr>
        <w:pStyle w:val="li"/>
        <w:numPr>
          <w:ilvl w:val="0"/>
          <w:numId w:val="30"/>
        </w:numPr>
        <w:spacing w:line="480" w:lineRule="auto"/>
        <w:ind w:hanging="210"/>
        <w:rPr>
          <w:color w:val="000000"/>
        </w:rPr>
      </w:pP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223" w:name="_Toc169700486"/>
      <w:commentRangeStart w:id="224"/>
      <w:r w:rsidRPr="2781635F">
        <w:t>Ethical Considera</w:t>
      </w:r>
      <w:r>
        <w:t>tion</w:t>
      </w:r>
      <w:r w:rsidRPr="2781635F">
        <w:t>s</w:t>
      </w:r>
      <w:commentRangeEnd w:id="224"/>
      <w:r>
        <w:rPr>
          <w:rStyle w:val="CommentReference"/>
          <w:szCs w:val="20"/>
        </w:rPr>
        <w:commentReference w:id="224"/>
      </w:r>
      <w:r w:rsidR="0040593B">
        <w:t xml:space="preserve"> using Google aerial imagery</w:t>
      </w:r>
      <w:bookmarkEnd w:id="223"/>
    </w:p>
    <w:p w14:paraId="29DF5472" w14:textId="38A2423F" w:rsidR="0040593B" w:rsidRDefault="00167573" w:rsidP="0040593B">
      <w:pPr>
        <w:spacing w:line="480" w:lineRule="auto"/>
        <w:ind w:firstLine="720"/>
        <w:rPr>
          <w:color w:val="000000"/>
        </w:rPr>
      </w:pPr>
      <w:r>
        <w:t xml:space="preserve"> </w:t>
      </w:r>
      <w:r w:rsidR="0040593B">
        <w:rPr>
          <w:color w:val="000000"/>
        </w:rPr>
        <w:t xml:space="preserve">All ethical considerations have been taken care of throughout the entire study and data collection and analysis process. As far as our ethical considerations go, we are not involving any humans in this study. All the images used in the study were sourced from Google APIs, and no </w:t>
      </w:r>
      <w:r w:rsidR="0040593B">
        <w:rPr>
          <w:color w:val="000000"/>
        </w:rPr>
        <w:lastRenderedPageBreak/>
        <w:t>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20CFC67D" w14:textId="77777777" w:rsidR="0040593B" w:rsidRDefault="0040593B" w:rsidP="0040593B">
      <w:pPr>
        <w:spacing w:line="480" w:lineRule="auto"/>
        <w:ind w:firstLine="720"/>
        <w:rPr>
          <w:color w:val="000000"/>
        </w:rPr>
      </w:pPr>
      <w:r>
        <w:rPr>
          <w:color w:val="000000"/>
        </w:rPr>
        <w:t>Google has developed a policy for both street view and Aerial View images collected through Google APIs to ensure a positive and beneficial experience for all users of street and Aerial View imagery. The policy outlines the specific criteria to determine whether to feature Street View imagery on Google Maps, as well as an approach to handling inappropriate content. Google keeps reviewing these policies and updating them to accommodate recent changes. Google also defined policies on how and what collected information can be stored. Here is the list of some of the policies:</w:t>
      </w:r>
    </w:p>
    <w:p w14:paraId="5DFE7011" w14:textId="77777777" w:rsidR="0040593B" w:rsidRDefault="0040593B" w:rsidP="0040593B">
      <w:pPr>
        <w:pStyle w:val="li"/>
        <w:numPr>
          <w:ilvl w:val="0"/>
          <w:numId w:val="29"/>
        </w:numPr>
        <w:spacing w:line="480" w:lineRule="auto"/>
        <w:ind w:hanging="210"/>
        <w:rPr>
          <w:color w:val="000000"/>
        </w:rPr>
      </w:pPr>
      <w:r>
        <w:rPr>
          <w:color w:val="000000"/>
        </w:rPr>
        <w:t>Pre-fetching, caching, or storage of content for Google Street View and Aerial View imagery (</w:t>
      </w:r>
      <w:r>
        <w:rPr>
          <w:rStyle w:val="StyledTitlenotem"/>
          <w:color w:val="000000"/>
        </w:rPr>
        <w:t>Policies for Aerial View</w:t>
      </w:r>
      <w:r>
        <w:rPr>
          <w:color w:val="000000"/>
        </w:rPr>
        <w:t xml:space="preserve">, </w:t>
      </w:r>
      <w:r>
        <w:rPr>
          <w:rStyle w:val="citation"/>
          <w:color w:val="000000"/>
        </w:rPr>
        <w:t>n.d.</w:t>
      </w:r>
      <w:r>
        <w:rPr>
          <w:color w:val="000000"/>
        </w:rPr>
        <w:t xml:space="preserve">; </w:t>
      </w:r>
      <w:r>
        <w:rPr>
          <w:rStyle w:val="StyledTitlenotem"/>
          <w:color w:val="000000"/>
        </w:rPr>
        <w:t>Policies for Street View Static API</w:t>
      </w:r>
      <w:r>
        <w:rPr>
          <w:color w:val="000000"/>
        </w:rPr>
        <w:t xml:space="preserve">, </w:t>
      </w:r>
      <w:r>
        <w:rPr>
          <w:rStyle w:val="citation"/>
          <w:color w:val="000000"/>
        </w:rPr>
        <w:t>n.d.</w:t>
      </w:r>
      <w:r>
        <w:rPr>
          <w:color w:val="000000"/>
        </w:rPr>
        <w:t>).</w:t>
      </w:r>
    </w:p>
    <w:p w14:paraId="051E2108" w14:textId="77777777" w:rsidR="0040593B" w:rsidRDefault="0040593B" w:rsidP="0040593B">
      <w:pPr>
        <w:pStyle w:val="li"/>
        <w:numPr>
          <w:ilvl w:val="0"/>
          <w:numId w:val="29"/>
        </w:numPr>
        <w:spacing w:line="480" w:lineRule="auto"/>
        <w:ind w:hanging="210"/>
        <w:rPr>
          <w:color w:val="000000"/>
        </w:rPr>
      </w:pPr>
      <w:r>
        <w:rPr>
          <w:color w:val="000000"/>
        </w:rPr>
        <w:t>Overall Google Maps Platform Terms of Service (</w:t>
      </w:r>
      <w:r>
        <w:rPr>
          <w:rStyle w:val="StyledTitlenotem"/>
          <w:color w:val="000000"/>
        </w:rPr>
        <w:t>Google Maps Platform Terms of Service | Google Cloud</w:t>
      </w:r>
      <w:r>
        <w:rPr>
          <w:color w:val="000000"/>
        </w:rPr>
        <w:t xml:space="preserve">, </w:t>
      </w:r>
      <w:r>
        <w:rPr>
          <w:rStyle w:val="citation"/>
          <w:color w:val="000000"/>
        </w:rPr>
        <w:t>n.d.</w:t>
      </w:r>
      <w:r>
        <w:rPr>
          <w:color w:val="000000"/>
        </w:rPr>
        <w:t>)</w:t>
      </w:r>
    </w:p>
    <w:p w14:paraId="4091F333" w14:textId="31E3F905" w:rsidR="00167573" w:rsidRPr="0040593B" w:rsidRDefault="0040593B" w:rsidP="0040593B">
      <w:pPr>
        <w:spacing w:line="480" w:lineRule="auto"/>
        <w:ind w:firstLine="720"/>
        <w:rPr>
          <w:color w:val="000000"/>
        </w:rPr>
      </w:pPr>
      <w:r>
        <w:rPr>
          <w:color w:val="000000"/>
        </w:rPr>
        <w:t>Several measures are taken by Google to ensure that individual privacy is protected when Street View imagery is incorporated into Google Maps.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Pr>
          <w:rStyle w:val="StyledTitlenotem"/>
          <w:color w:val="000000"/>
        </w:rPr>
        <w:t>Use Street View</w:t>
      </w:r>
      <w:r>
        <w:rPr>
          <w:color w:val="000000"/>
        </w:rPr>
        <w:t xml:space="preserve">, </w:t>
      </w:r>
      <w:r>
        <w:rPr>
          <w:rStyle w:val="citation"/>
          <w:color w:val="000000"/>
        </w:rPr>
        <w:t>n.d.</w:t>
      </w:r>
      <w:r>
        <w:rPr>
          <w:color w:val="000000"/>
        </w:rPr>
        <w:t>).</w:t>
      </w:r>
    </w:p>
    <w:p w14:paraId="7AEC951C" w14:textId="77777777" w:rsidR="00167573" w:rsidRPr="00887A22" w:rsidRDefault="00167573" w:rsidP="00167573">
      <w:pPr>
        <w:pStyle w:val="Heading2"/>
      </w:pPr>
      <w:bookmarkStart w:id="225" w:name="_Toc164865786"/>
      <w:bookmarkStart w:id="226" w:name="_Toc169700487"/>
      <w:r w:rsidRPr="00887A22">
        <w:lastRenderedPageBreak/>
        <w:t>Summary</w:t>
      </w:r>
      <w:bookmarkEnd w:id="225"/>
      <w:bookmarkEnd w:id="226"/>
    </w:p>
    <w:p w14:paraId="3D613268" w14:textId="3CD6701C" w:rsidR="0040593B" w:rsidRDefault="0040593B" w:rsidP="0040593B">
      <w:pPr>
        <w:spacing w:line="480" w:lineRule="auto"/>
        <w:ind w:firstLine="720"/>
        <w:rPr>
          <w:color w:val="000000"/>
        </w:rPr>
      </w:pPr>
      <w:r>
        <w:rPr>
          <w:color w:val="000000"/>
        </w:rPr>
        <w:t>The creation of a digital twin for foliage, as outlined in this research design and data analysis plan, presents a meticulous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 contributes to the creation of a robust training dataset for machine learning models, thereby enabling accurate foliage detection. The data analysis plan 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 The strategy allows for iterative improvements, model validation, and the integration of geospatial information systems (GIS) to further enrich the digital twin’s capabilities.</w:t>
      </w:r>
    </w:p>
    <w:p w14:paraId="54D78E88" w14:textId="77777777" w:rsidR="0040593B" w:rsidRDefault="0040593B" w:rsidP="0040593B">
      <w:pPr>
        <w:spacing w:line="480" w:lineRule="auto"/>
        <w:rPr>
          <w:b/>
          <w:bCs/>
          <w:color w:val="000000"/>
        </w:rPr>
      </w:pPr>
      <w:r>
        <w:rPr>
          <w:b/>
          <w:bCs/>
          <w:color w:val="000000"/>
        </w:rPr>
        <w:t>Future Work</w:t>
      </w:r>
    </w:p>
    <w:p w14:paraId="6C83CD92" w14:textId="77777777" w:rsidR="0040593B" w:rsidRDefault="0040593B" w:rsidP="0040593B">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177255E6" w14:textId="77777777" w:rsidR="0040593B" w:rsidRDefault="0040593B" w:rsidP="0040593B">
      <w:pPr>
        <w:spacing w:line="480" w:lineRule="auto"/>
        <w:rPr>
          <w:b/>
          <w:bCs/>
          <w:color w:val="000000"/>
        </w:rPr>
      </w:pPr>
      <w:r>
        <w:rPr>
          <w:b/>
          <w:bCs/>
          <w:i/>
          <w:iCs/>
          <w:color w:val="000000"/>
        </w:rPr>
        <w:lastRenderedPageBreak/>
        <w:t>Enriching Digital Twin with Data Like Street Furniture</w:t>
      </w:r>
    </w:p>
    <w:p w14:paraId="185615C6" w14:textId="77777777" w:rsidR="0040593B" w:rsidRDefault="0040593B" w:rsidP="0040593B">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398E0FC4" w14:textId="77777777" w:rsidR="0040593B" w:rsidRDefault="0040593B" w:rsidP="0040593B">
      <w:pPr>
        <w:spacing w:line="480" w:lineRule="auto"/>
        <w:rPr>
          <w:b/>
          <w:bCs/>
          <w:color w:val="000000"/>
        </w:rPr>
      </w:pPr>
      <w:r>
        <w:rPr>
          <w:b/>
          <w:bCs/>
          <w:i/>
          <w:iCs/>
          <w:color w:val="000000"/>
        </w:rPr>
        <w:t>Enhanced Machine Learning Models</w:t>
      </w:r>
    </w:p>
    <w:p w14:paraId="19FFACF2" w14:textId="77777777" w:rsidR="0040593B" w:rsidRDefault="0040593B" w:rsidP="0040593B">
      <w:pPr>
        <w:spacing w:line="480" w:lineRule="auto"/>
        <w:ind w:firstLine="720"/>
        <w:rPr>
          <w:color w:val="000000"/>
        </w:rPr>
      </w:pPr>
      <w:r>
        <w:rPr>
          <w:color w:val="000000"/>
        </w:rPr>
        <w:t>Future work can focus on the development of even more sophisticated machine learning models for foliage detection, leveraging deep learning techniques to further improve accuracy.</w:t>
      </w:r>
    </w:p>
    <w:p w14:paraId="009A721F" w14:textId="77777777" w:rsidR="0040593B" w:rsidRDefault="0040593B" w:rsidP="0040593B">
      <w:pPr>
        <w:spacing w:line="480" w:lineRule="auto"/>
        <w:rPr>
          <w:b/>
          <w:bCs/>
          <w:color w:val="000000"/>
        </w:rPr>
      </w:pPr>
      <w:r>
        <w:rPr>
          <w:b/>
          <w:bCs/>
          <w:i/>
          <w:iCs/>
          <w:color w:val="000000"/>
        </w:rPr>
        <w:t>Real-Time Data Integration</w:t>
      </w:r>
    </w:p>
    <w:p w14:paraId="4018B733" w14:textId="77777777" w:rsidR="0040593B" w:rsidRDefault="0040593B" w:rsidP="0040593B">
      <w:pPr>
        <w:spacing w:line="480" w:lineRule="auto"/>
        <w:ind w:firstLine="720"/>
        <w:rPr>
          <w:color w:val="000000"/>
        </w:rPr>
      </w:pPr>
      <w:r>
        <w:rPr>
          <w:color w:val="000000"/>
        </w:rPr>
        <w:t>The digital twin can evolve to include real-time data integration, enabling dynamic updates and adaptation to change environmental conditions.</w:t>
      </w:r>
    </w:p>
    <w:p w14:paraId="0F38F241" w14:textId="77777777" w:rsidR="0040593B" w:rsidRDefault="0040593B" w:rsidP="0040593B">
      <w:pPr>
        <w:spacing w:line="480" w:lineRule="auto"/>
        <w:rPr>
          <w:b/>
          <w:bCs/>
          <w:color w:val="000000"/>
        </w:rPr>
      </w:pPr>
      <w:r>
        <w:rPr>
          <w:b/>
          <w:bCs/>
          <w:i/>
          <w:iCs/>
          <w:color w:val="000000"/>
        </w:rPr>
        <w:t>Predictive Modeling</w:t>
      </w:r>
    </w:p>
    <w:p w14:paraId="16B25493" w14:textId="77777777" w:rsidR="0040593B" w:rsidRDefault="0040593B" w:rsidP="0040593B">
      <w:pPr>
        <w:spacing w:line="480" w:lineRule="auto"/>
        <w:ind w:firstLine="720"/>
        <w:rPr>
          <w:color w:val="000000"/>
        </w:rPr>
      </w:pPr>
      <w:r>
        <w:rPr>
          <w:color w:val="000000"/>
        </w:rPr>
        <w:t>Future research can explore predictive modeling for foliage growth and changes over time, especially relevant for ecological studies.</w:t>
      </w:r>
    </w:p>
    <w:p w14:paraId="52633E47" w14:textId="77777777" w:rsidR="0040593B" w:rsidRDefault="0040593B" w:rsidP="0040593B">
      <w:pPr>
        <w:spacing w:line="480" w:lineRule="auto"/>
        <w:rPr>
          <w:b/>
          <w:bCs/>
          <w:color w:val="000000"/>
        </w:rPr>
      </w:pPr>
      <w:r>
        <w:rPr>
          <w:b/>
          <w:bCs/>
          <w:i/>
          <w:iCs/>
          <w:color w:val="000000"/>
        </w:rPr>
        <w:t>Applications in Smart Cities</w:t>
      </w:r>
    </w:p>
    <w:p w14:paraId="44591072" w14:textId="77777777" w:rsidR="0040593B" w:rsidRDefault="0040593B" w:rsidP="0040593B">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27D8B969" w14:textId="77777777" w:rsidR="0040593B" w:rsidRDefault="0040593B" w:rsidP="0040593B">
      <w:pPr>
        <w:spacing w:line="480" w:lineRule="auto"/>
        <w:rPr>
          <w:b/>
          <w:bCs/>
          <w:color w:val="000000"/>
        </w:rPr>
      </w:pPr>
      <w:r>
        <w:rPr>
          <w:b/>
          <w:bCs/>
          <w:i/>
          <w:iCs/>
          <w:color w:val="000000"/>
        </w:rPr>
        <w:t>Cross-Disciplinary Collaboration</w:t>
      </w:r>
    </w:p>
    <w:p w14:paraId="404DBC5F" w14:textId="77777777" w:rsidR="0040593B" w:rsidRDefault="0040593B" w:rsidP="0040593B">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01407071" w14:textId="77777777" w:rsidR="0040593B" w:rsidRDefault="0040593B" w:rsidP="0040593B">
      <w:pPr>
        <w:spacing w:line="480" w:lineRule="auto"/>
        <w:rPr>
          <w:b/>
          <w:bCs/>
          <w:color w:val="000000"/>
        </w:rPr>
      </w:pPr>
      <w:r>
        <w:rPr>
          <w:b/>
          <w:bCs/>
          <w:i/>
          <w:iCs/>
          <w:color w:val="000000"/>
        </w:rPr>
        <w:lastRenderedPageBreak/>
        <w:t>Privacy and Ethical Considerations</w:t>
      </w:r>
    </w:p>
    <w:p w14:paraId="2026500E" w14:textId="77777777" w:rsidR="0040593B" w:rsidRDefault="0040593B" w:rsidP="0040593B">
      <w:pPr>
        <w:spacing w:line="480" w:lineRule="auto"/>
        <w:ind w:firstLine="720"/>
        <w:rPr>
          <w:color w:val="000000"/>
        </w:rPr>
      </w:pPr>
      <w:r>
        <w:rPr>
          <w:color w:val="000000"/>
        </w:rPr>
        <w:t>Ongoing attention to privacy and ethical considerations, particularly in image data collection, remains vital as technology evolves.</w:t>
      </w:r>
    </w:p>
    <w:p w14:paraId="78D9FAFB" w14:textId="77777777" w:rsidR="0040593B" w:rsidRDefault="0040593B" w:rsidP="0040593B">
      <w:pPr>
        <w:spacing w:line="480" w:lineRule="auto"/>
        <w:rPr>
          <w:b/>
          <w:bCs/>
          <w:color w:val="000000"/>
        </w:rPr>
      </w:pPr>
      <w:r>
        <w:rPr>
          <w:b/>
          <w:bCs/>
          <w:i/>
          <w:iCs/>
          <w:color w:val="000000"/>
        </w:rPr>
        <w:t>Data Sharing and Standards</w:t>
      </w:r>
    </w:p>
    <w:p w14:paraId="5D7E68FA" w14:textId="77777777" w:rsidR="0040593B" w:rsidRDefault="0040593B" w:rsidP="0040593B">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61214A9B" w14:textId="0163AB5D" w:rsidR="00167573" w:rsidRPr="0040593B" w:rsidRDefault="0040593B" w:rsidP="0040593B">
      <w:pPr>
        <w:spacing w:line="480" w:lineRule="auto"/>
        <w:ind w:firstLine="720"/>
        <w:rPr>
          <w:color w:val="000000"/>
        </w:rPr>
      </w:pPr>
      <w:r>
        <w:rPr>
          <w:color w:val="000000"/>
        </w:rPr>
        <w:t>In conclusion, the creation of a digital twin for foliage is a promising field that continues to evolve. The research design and data analysis plan provide a solid foundation, and future work can expand the horizons of this technology, contributing to more sustainable and efficient urban development and ecological research.</w:t>
      </w:r>
    </w:p>
    <w:p w14:paraId="55380AD4" w14:textId="77777777" w:rsidR="00167573" w:rsidRPr="00887A22" w:rsidRDefault="00167573" w:rsidP="00167573">
      <w:pPr>
        <w:spacing w:after="0" w:line="480" w:lineRule="auto"/>
        <w:contextualSpacing/>
      </w:pPr>
      <w:r w:rsidRPr="00887A22">
        <w:t xml:space="preserve">Checklist: </w:t>
      </w:r>
    </w:p>
    <w:p w14:paraId="62043DC8" w14:textId="77777777" w:rsidR="00167573" w:rsidRPr="00887A22" w:rsidRDefault="00000000" w:rsidP="00167573">
      <w:pPr>
        <w:spacing w:after="0" w:line="480" w:lineRule="auto"/>
        <w:ind w:left="720"/>
      </w:pPr>
      <w:sdt>
        <w:sdtPr>
          <w:rPr>
            <w:color w:val="2B579A"/>
            <w:shd w:val="clear" w:color="auto" w:fill="E6E6E6"/>
          </w:rPr>
          <w:id w:val="-92587558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Summarize the key points presented in the chapter. </w:t>
      </w:r>
    </w:p>
    <w:p w14:paraId="5FA361A1" w14:textId="13548D30" w:rsidR="00DF2078" w:rsidRPr="00887A22" w:rsidRDefault="00000000" w:rsidP="00167573">
      <w:pPr>
        <w:spacing w:after="0" w:line="480" w:lineRule="auto"/>
        <w:ind w:left="720"/>
      </w:pPr>
      <w:sdt>
        <w:sdtPr>
          <w:rPr>
            <w:color w:val="2B579A"/>
            <w:shd w:val="clear" w:color="auto" w:fill="E6E6E6"/>
          </w:rPr>
          <w:id w:val="14767307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Logically lead the reader to the next chapter on the </w:t>
      </w:r>
      <w:r w:rsidR="00167573">
        <w:t>study's findings</w:t>
      </w:r>
      <w:r w:rsidR="00167573" w:rsidRPr="00887A22">
        <w:t>.</w:t>
      </w:r>
    </w:p>
    <w:p w14:paraId="0565D440" w14:textId="1194A40C" w:rsidR="0014415B" w:rsidRPr="00F50101" w:rsidRDefault="0014415B" w:rsidP="00F50101">
      <w:pPr>
        <w:spacing w:line="480" w:lineRule="auto"/>
        <w:ind w:firstLine="720"/>
        <w:rPr>
          <w:color w:val="000000"/>
        </w:rPr>
      </w:pPr>
      <w:r>
        <w:br w:type="page"/>
      </w:r>
    </w:p>
    <w:p w14:paraId="3FD9BADB" w14:textId="77777777" w:rsidR="00CF25B5" w:rsidRDefault="00CF25B5" w:rsidP="004274C1">
      <w:pPr>
        <w:pStyle w:val="Heading1"/>
      </w:pPr>
      <w:bookmarkStart w:id="227" w:name="_Toc169700488"/>
      <w:bookmarkEnd w:id="102"/>
      <w:bookmarkEnd w:id="103"/>
      <w:r>
        <w:lastRenderedPageBreak/>
        <w:t>References</w:t>
      </w:r>
      <w:bookmarkEnd w:id="227"/>
    </w:p>
    <w:p w14:paraId="79D6169B" w14:textId="77777777" w:rsidR="00E31FF7" w:rsidRDefault="00E31FF7" w:rsidP="00E31FF7">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252E40AE" w14:textId="77777777" w:rsidR="00E31FF7" w:rsidRDefault="00E31FF7" w:rsidP="00E31FF7">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7A741D29" w14:textId="77777777" w:rsidR="00E31FF7" w:rsidRDefault="00E31FF7" w:rsidP="00E31FF7">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538FB8D0" w14:textId="77777777" w:rsidR="00E31FF7" w:rsidRDefault="00E31FF7" w:rsidP="00E31FF7">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4BB1D469" w14:textId="77777777" w:rsidR="00E31FF7" w:rsidRDefault="00E31FF7" w:rsidP="00E31FF7">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002E999D" w14:textId="77777777" w:rsidR="00E31FF7" w:rsidRDefault="00E31FF7" w:rsidP="00E31FF7">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16C7CADE" w14:textId="77777777" w:rsidR="00E31FF7" w:rsidRDefault="00E31FF7" w:rsidP="00E31FF7">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09BE6E49" w14:textId="77777777" w:rsidR="00E31FF7" w:rsidRDefault="00E31FF7" w:rsidP="00E31FF7">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69999AE0" w14:textId="77777777" w:rsidR="00E31FF7" w:rsidRDefault="00E31FF7" w:rsidP="00E31FF7">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4D763CA" w14:textId="77777777" w:rsidR="00E31FF7" w:rsidRDefault="00E31FF7" w:rsidP="00E31FF7">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61C1553" w14:textId="77777777" w:rsidR="00E31FF7" w:rsidRDefault="00E31FF7" w:rsidP="00E31FF7">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E6ADBEE" w14:textId="77777777" w:rsidR="00E31FF7" w:rsidRDefault="00E31FF7" w:rsidP="00E31FF7">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74841DF0" w14:textId="77777777" w:rsidR="00E31FF7" w:rsidRDefault="00E31FF7" w:rsidP="00E31FF7">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B7D7049" w14:textId="77777777" w:rsidR="00E31FF7" w:rsidRDefault="00E31FF7" w:rsidP="00E31FF7">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664949CE" w14:textId="77777777" w:rsidR="00E31FF7" w:rsidRDefault="00E31FF7" w:rsidP="00E31FF7">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24A140E6" w14:textId="77777777" w:rsidR="00E31FF7" w:rsidRDefault="00E31FF7" w:rsidP="00E31FF7">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594381F5" w14:textId="77777777" w:rsidR="00E31FF7" w:rsidRDefault="00E31FF7" w:rsidP="00E31FF7">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0DDD7C02" w14:textId="77777777" w:rsidR="00E31FF7" w:rsidRDefault="00E31FF7" w:rsidP="00E31FF7">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04EB10B4" w14:textId="77777777" w:rsidR="00E31FF7" w:rsidRDefault="00E31FF7" w:rsidP="00E31FF7">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48EC70CD" w14:textId="77777777" w:rsidR="00E31FF7" w:rsidRDefault="00E31FF7" w:rsidP="00E31FF7">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31B05725"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BE4C8"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4454AB4A" w14:textId="77777777" w:rsidR="00E31FF7" w:rsidRDefault="00E31FF7" w:rsidP="00E31FF7">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7F3C1F87" w14:textId="77777777" w:rsidR="00E31FF7" w:rsidRDefault="00E31FF7" w:rsidP="00E31FF7">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40928297" w14:textId="77777777" w:rsidR="00E31FF7" w:rsidRDefault="00E31FF7" w:rsidP="00E31FF7">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4FA8C122" w14:textId="77777777" w:rsidR="00E31FF7" w:rsidRDefault="00E31FF7" w:rsidP="00E31FF7">
      <w:pPr>
        <w:spacing w:line="480" w:lineRule="auto"/>
        <w:ind w:left="720" w:hanging="720"/>
        <w:rPr>
          <w:color w:val="000000"/>
        </w:rPr>
      </w:pPr>
      <w:r>
        <w:rPr>
          <w:rStyle w:val="Surname"/>
          <w:color w:val="000000"/>
        </w:rPr>
        <w:lastRenderedPageBreak/>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18060CDF" w14:textId="77777777" w:rsidR="00E31FF7" w:rsidRDefault="00E31FF7" w:rsidP="00E31FF7">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3B28807B" w14:textId="77777777" w:rsidR="00E31FF7" w:rsidRDefault="00E31FF7" w:rsidP="00E31FF7">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1BD5D4BD" w14:textId="77777777" w:rsidR="00E31FF7" w:rsidRDefault="00E31FF7" w:rsidP="00E31FF7">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54F1945" w14:textId="77777777" w:rsidR="00E31FF7" w:rsidRDefault="00E31FF7" w:rsidP="00E31FF7">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76895843" w14:textId="77777777" w:rsidR="00E31FF7" w:rsidRDefault="00E31FF7" w:rsidP="00E31FF7">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0E0BE746"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79B40F50"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0BBC7AAF" w14:textId="77777777" w:rsidR="00E31FF7" w:rsidRDefault="00E31FF7" w:rsidP="00E31FF7">
      <w:pPr>
        <w:spacing w:line="480" w:lineRule="auto"/>
        <w:ind w:left="720" w:hanging="720"/>
        <w:rPr>
          <w:color w:val="000000"/>
        </w:rPr>
      </w:pPr>
      <w:r>
        <w:rPr>
          <w:rStyle w:val="Surname"/>
          <w:color w:val="000000"/>
        </w:rPr>
        <w:lastRenderedPageBreak/>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58BB408C" w14:textId="77777777" w:rsidR="00E31FF7" w:rsidRDefault="00E31FF7" w:rsidP="00E31FF7">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22A824CF" w14:textId="77777777" w:rsidR="00E31FF7" w:rsidRDefault="00E31FF7" w:rsidP="00E31FF7">
      <w:pPr>
        <w:spacing w:line="480" w:lineRule="auto"/>
        <w:ind w:left="720" w:hanging="720"/>
        <w:rPr>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798ECE5" w14:textId="77777777" w:rsidR="00E31FF7" w:rsidRDefault="00E31FF7" w:rsidP="00E31FF7">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30C4E2E9" w14:textId="77777777" w:rsidR="00E31FF7" w:rsidRDefault="00E31FF7" w:rsidP="00E31FF7">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0C41D6B2" w14:textId="77777777" w:rsidR="00E31FF7" w:rsidRDefault="00E31FF7" w:rsidP="00E31FF7">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4D61A2B" w14:textId="77777777" w:rsidR="00E31FF7" w:rsidRDefault="00E31FF7" w:rsidP="00E31FF7">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lastRenderedPageBreak/>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34B6C39B" w14:textId="77777777" w:rsidR="00E31FF7" w:rsidRDefault="00E31FF7" w:rsidP="00E31FF7">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27ADEEF" w14:textId="77777777" w:rsidR="00E31FF7" w:rsidRDefault="00E31FF7" w:rsidP="00E31FF7">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1EC7578F" w14:textId="77777777" w:rsidR="00E31FF7" w:rsidRDefault="00E31FF7" w:rsidP="00E31FF7">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6076CF88" w14:textId="77777777" w:rsidR="00E31FF7" w:rsidRDefault="00E31FF7" w:rsidP="00E31FF7">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4904724B" w14:textId="77777777" w:rsidR="00E31FF7" w:rsidRDefault="00E31FF7" w:rsidP="00E31FF7">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4AA17193" w14:textId="77777777" w:rsidR="00E31FF7" w:rsidRDefault="00E31FF7" w:rsidP="00E31FF7">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E8EF570" w14:textId="77777777" w:rsidR="00E31FF7" w:rsidRDefault="00E31FF7" w:rsidP="00E31FF7">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lastRenderedPageBreak/>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3D6A85C8" w14:textId="77777777" w:rsidR="00E31FF7" w:rsidRDefault="00E31FF7" w:rsidP="00E31FF7">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3A9B170F" w14:textId="77777777" w:rsidR="00E31FF7" w:rsidRDefault="00E31FF7" w:rsidP="00E31FF7">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6AD06646" w14:textId="77777777" w:rsidR="00E31FF7" w:rsidRDefault="00E31FF7" w:rsidP="00E31FF7">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57F084BD"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121237F"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2F5B9B00" w14:textId="77777777" w:rsidR="00E31FF7" w:rsidRDefault="00E31FF7" w:rsidP="00E31FF7">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68561D00" w14:textId="77777777" w:rsidR="00E31FF7" w:rsidRDefault="00E31FF7" w:rsidP="00E31FF7">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4AA36636" w14:textId="77777777" w:rsidR="00E31FF7" w:rsidRDefault="00E31FF7" w:rsidP="00E31FF7">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994FDF4" w14:textId="77777777" w:rsidR="00E31FF7" w:rsidRDefault="00E31FF7" w:rsidP="00E31FF7">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63DF7FC3" w14:textId="77777777" w:rsidR="00E31FF7" w:rsidRDefault="00E31FF7" w:rsidP="00E31FF7">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10353B14" w14:textId="77777777" w:rsidR="00E31FF7" w:rsidRDefault="00E31FF7" w:rsidP="00E31FF7">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65281C92" w14:textId="77777777" w:rsidR="00E31FF7" w:rsidRDefault="00E31FF7" w:rsidP="00E31FF7">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4EDCF09E" w14:textId="77777777" w:rsidR="00E31FF7" w:rsidRDefault="00E31FF7" w:rsidP="00E31FF7">
      <w:pPr>
        <w:spacing w:line="480" w:lineRule="auto"/>
        <w:ind w:left="720" w:hanging="720"/>
        <w:rPr>
          <w:color w:val="000000"/>
        </w:rPr>
      </w:pPr>
      <w:r>
        <w:rPr>
          <w:rStyle w:val="Surname"/>
          <w:color w:val="000000"/>
        </w:rPr>
        <w:lastRenderedPageBreak/>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0D07C69A" w14:textId="77777777" w:rsidR="00E31FF7" w:rsidRDefault="00E31FF7" w:rsidP="00E31FF7">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E5AB651" w14:textId="77777777" w:rsidR="00E31FF7" w:rsidRDefault="00E31FF7" w:rsidP="00E31FF7">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7911405A" w14:textId="77777777" w:rsidR="00E31FF7" w:rsidRDefault="00E31FF7" w:rsidP="00E31FF7">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25DEB183" w14:textId="77777777" w:rsidR="00E31FF7" w:rsidRDefault="00E31FF7" w:rsidP="00E31FF7">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6B4CA8F5" w14:textId="77777777" w:rsidR="00E31FF7" w:rsidRDefault="00E31FF7" w:rsidP="00E31FF7">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6FAABF2" w14:textId="77777777" w:rsidR="00E31FF7" w:rsidRDefault="00E31FF7" w:rsidP="00E31FF7">
      <w:pP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9A36751"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5CBF4067"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30168F2D"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6C7F906E" w14:textId="77777777" w:rsidR="00E31FF7" w:rsidRDefault="00E31FF7" w:rsidP="00E31FF7">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4D4B90E" w14:textId="77777777" w:rsidR="00E31FF7" w:rsidRDefault="00E31FF7" w:rsidP="00E31FF7">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1FCC39E9" w14:textId="77777777" w:rsidR="00E31FF7" w:rsidRDefault="00E31FF7" w:rsidP="00E31FF7">
      <w:pPr>
        <w:spacing w:line="480" w:lineRule="auto"/>
        <w:ind w:left="720" w:hanging="720"/>
        <w:rPr>
          <w:color w:val="000000"/>
        </w:rPr>
      </w:pPr>
      <w:r>
        <w:rPr>
          <w:rStyle w:val="Surname"/>
          <w:color w:val="000000"/>
        </w:rPr>
        <w:lastRenderedPageBreak/>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78D661CE" w14:textId="77777777" w:rsidR="00E31FF7" w:rsidRDefault="00E31FF7" w:rsidP="00E31FF7">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Characterizing vegetation complexity with unmanned aerial systems (UAS) -A 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53730496" w14:textId="77777777" w:rsidR="00E31FF7" w:rsidRDefault="00E31FF7" w:rsidP="00E31FF7">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7E83C5EE" w14:textId="77777777" w:rsidR="00E31FF7" w:rsidRDefault="00E31FF7" w:rsidP="00E31FF7">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204D3AB1" w14:textId="77777777" w:rsidR="00E31FF7" w:rsidRDefault="00E31FF7" w:rsidP="00E31FF7">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4DD15C43" w14:textId="77777777" w:rsidR="00E31FF7" w:rsidRDefault="00E31FF7" w:rsidP="00E31FF7">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73CD4683" w14:textId="77777777" w:rsidR="00E31FF7" w:rsidRDefault="00E31FF7" w:rsidP="00E31FF7">
      <w:pPr>
        <w:spacing w:line="480" w:lineRule="auto"/>
        <w:ind w:left="720" w:hanging="720"/>
        <w:rPr>
          <w:color w:val="000000"/>
        </w:rPr>
      </w:pPr>
      <w:r>
        <w:rPr>
          <w:rStyle w:val="Collab"/>
          <w:color w:val="000000"/>
        </w:rPr>
        <w:lastRenderedPageBreak/>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2516F711" w14:textId="77777777" w:rsidR="00E31FF7" w:rsidRDefault="00E31FF7" w:rsidP="00E31FF7">
      <w:pP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D111B2B" w14:textId="77777777" w:rsidR="00E31FF7" w:rsidRDefault="00E31FF7" w:rsidP="00E31FF7">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144C3237" w14:textId="77777777" w:rsidR="00E31FF7" w:rsidRDefault="00E31FF7" w:rsidP="00E31FF7">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A2F298B" w14:textId="77777777" w:rsidR="00E31FF7" w:rsidRDefault="00E31FF7" w:rsidP="00E31FF7">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0E5990DE" w14:textId="77777777" w:rsidR="00E31FF7" w:rsidRDefault="00E31FF7" w:rsidP="00E31FF7">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1D17402F" w14:textId="77777777" w:rsidR="00E31FF7" w:rsidRDefault="00E31FF7" w:rsidP="00E31FF7">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20061302" w14:textId="77777777" w:rsidR="00E31FF7" w:rsidRDefault="00E31FF7" w:rsidP="00E31FF7">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2413F597" w14:textId="77777777" w:rsidR="00E31FF7" w:rsidRDefault="00E31FF7" w:rsidP="00E31FF7">
      <w:pP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2CC16EBC" w14:textId="77777777" w:rsidR="00E31FF7" w:rsidRDefault="00E31FF7" w:rsidP="00E31FF7">
      <w:pPr>
        <w:spacing w:line="480" w:lineRule="auto"/>
        <w:ind w:left="720" w:hanging="720"/>
        <w:rPr>
          <w:color w:val="000000"/>
        </w:rPr>
      </w:pPr>
      <w:r>
        <w:rPr>
          <w:rStyle w:val="TitleName"/>
          <w:i/>
          <w:iCs/>
          <w:color w:val="000000"/>
        </w:rPr>
        <w:lastRenderedPageBreak/>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3C1E3B6" w14:textId="77777777" w:rsidR="00E31FF7" w:rsidRDefault="00E31FF7" w:rsidP="00E31FF7">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1049868D" w14:textId="77777777" w:rsidR="00E31FF7" w:rsidRDefault="00E31FF7" w:rsidP="00E31FF7">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6FBB82FF" w14:textId="77777777" w:rsidR="00E31FF7" w:rsidRDefault="00E31FF7" w:rsidP="00E31FF7">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079D5E30" w14:textId="77777777" w:rsidR="00E31FF7" w:rsidRDefault="00E31FF7" w:rsidP="00E31FF7">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32FA21" w14:textId="77777777" w:rsidR="00E31FF7" w:rsidRDefault="00E31FF7" w:rsidP="00E31FF7">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2DB2A1A6" w14:textId="77777777" w:rsidR="00E31FF7" w:rsidRDefault="00E31FF7" w:rsidP="00E31FF7">
      <w:pP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38F03918" w14:textId="77777777" w:rsidR="00E31FF7" w:rsidRDefault="00E31FF7" w:rsidP="00E31FF7">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SecondaryContribGroup"/>
          <w:color w:val="000000"/>
        </w:rPr>
        <w:lastRenderedPageBreak/>
        <w:t>(</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72CB14BF" w14:textId="77777777" w:rsidR="00E31FF7" w:rsidRDefault="00E31FF7" w:rsidP="00E31FF7">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73E7EB14" w14:textId="77777777" w:rsidR="00E31FF7" w:rsidRDefault="00E31FF7" w:rsidP="00E31FF7">
      <w:pP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23325CAC" w14:textId="77777777" w:rsidR="00E31FF7" w:rsidRDefault="00E31FF7" w:rsidP="00E31FF7">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5E19F671" w14:textId="77777777" w:rsidR="00E31FF7" w:rsidRDefault="00E31FF7" w:rsidP="00E31FF7">
      <w:pPr>
        <w:spacing w:line="480" w:lineRule="auto"/>
        <w:ind w:left="720" w:hanging="720"/>
        <w:rPr>
          <w:color w:val="000000"/>
        </w:rPr>
      </w:pPr>
      <w:proofErr w:type="spellStart"/>
      <w:r>
        <w:rPr>
          <w:rStyle w:val="Surname"/>
          <w:color w:val="000000"/>
        </w:rPr>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5104397" w14:textId="77777777" w:rsidR="00E31FF7" w:rsidRDefault="00E31FF7" w:rsidP="00E31FF7">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BFDB8F7" w14:textId="77777777" w:rsidR="00E31FF7" w:rsidRDefault="00E31FF7" w:rsidP="00E31FF7">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4FADD603" w14:textId="77777777" w:rsidR="00E31FF7" w:rsidRDefault="00E31FF7" w:rsidP="00E31FF7">
      <w:pPr>
        <w:spacing w:line="480" w:lineRule="auto"/>
        <w:ind w:left="720" w:hanging="720"/>
        <w:rPr>
          <w:color w:val="000000"/>
        </w:rPr>
      </w:pPr>
      <w:r>
        <w:rPr>
          <w:rStyle w:val="Surname"/>
          <w:color w:val="000000"/>
        </w:rPr>
        <w:lastRenderedPageBreak/>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5AF81BB6" w14:textId="77777777" w:rsidR="00E31FF7" w:rsidRDefault="00E31FF7" w:rsidP="00E31FF7">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7B4C0129" w14:textId="77777777" w:rsidR="00E31FF7" w:rsidRDefault="00E31FF7" w:rsidP="00E31FF7">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2DD57F40"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727F8FBE"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22BA4F88"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089D046" w14:textId="77777777" w:rsidR="00E31FF7" w:rsidRDefault="00E31FF7" w:rsidP="00E31FF7">
      <w:pPr>
        <w:spacing w:line="480" w:lineRule="auto"/>
        <w:ind w:left="720" w:hanging="720"/>
        <w:rPr>
          <w:color w:val="000000"/>
        </w:rPr>
      </w:pPr>
      <w:r>
        <w:rPr>
          <w:rStyle w:val="Surname"/>
          <w:color w:val="000000"/>
        </w:rPr>
        <w:lastRenderedPageBreak/>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207EC4B"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2500AB13"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5AFC9BA" w14:textId="77777777" w:rsidR="00E31FF7" w:rsidRDefault="00E31FF7" w:rsidP="00E31FF7">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63DAA588" w14:textId="77777777" w:rsidR="00E31FF7" w:rsidRDefault="00E31FF7" w:rsidP="00E31FF7">
      <w:pP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60D3EC0" w14:textId="77777777" w:rsidR="00E31FF7" w:rsidRDefault="00E31FF7" w:rsidP="00E31FF7">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552D3E9D" w14:textId="77777777" w:rsidR="00E31FF7" w:rsidRDefault="00E31FF7" w:rsidP="00E31FF7">
      <w:pP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43C7F855" w14:textId="77777777" w:rsidR="00E31FF7" w:rsidRDefault="00E31FF7" w:rsidP="00E31FF7">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698EB2E9" w14:textId="77777777" w:rsidR="00E31FF7" w:rsidRDefault="00E31FF7" w:rsidP="00E31FF7">
      <w:pPr>
        <w:spacing w:line="480" w:lineRule="auto"/>
        <w:ind w:left="720" w:hanging="720"/>
        <w:rPr>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22729347"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2088BD39"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38CFF08D" w14:textId="77777777" w:rsidR="00E31FF7" w:rsidRDefault="00E31FF7" w:rsidP="00E31FF7">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C4C1795" w14:textId="77777777" w:rsidR="00E31FF7" w:rsidRDefault="00E31FF7" w:rsidP="00E31FF7">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2E31781C" w14:textId="77777777" w:rsidR="00E31FF7" w:rsidRDefault="00E31FF7" w:rsidP="00E31FF7">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3AD9A0DD" w14:textId="77777777" w:rsidR="00E31FF7" w:rsidRDefault="00E31FF7" w:rsidP="00E31FF7">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49FD1E31" w14:textId="77777777" w:rsidR="00E31FF7" w:rsidRDefault="00E31FF7" w:rsidP="00E31FF7">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0E7C2AD3"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4C839F24"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xml:space="preserve">. </w:t>
      </w:r>
      <w:r>
        <w:rPr>
          <w:rStyle w:val="TitleName"/>
          <w:i/>
          <w:iCs/>
          <w:color w:val="000000"/>
        </w:rPr>
        <w:lastRenderedPageBreak/>
        <w:t>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707D14A6"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098E05B7"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287DF60E"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03552FE3"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61ABECD" w:rsidR="00887A22" w:rsidRPr="00887A22" w:rsidRDefault="00E31FF7" w:rsidP="00E31FF7">
      <w:pPr>
        <w:spacing w:after="0" w:line="480" w:lineRule="auto"/>
        <w:ind w:left="720" w:hanging="720"/>
        <w:contextualSpacing/>
        <w:rPr>
          <w:rFonts w:eastAsia="Times New Roman" w:cs="Times New Roman"/>
          <w:szCs w:val="24"/>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228" w:name="_Toc251423653"/>
      <w:r>
        <w:br w:type="page"/>
      </w:r>
      <w:bookmarkEnd w:id="228"/>
    </w:p>
    <w:p w14:paraId="478B895D" w14:textId="77777777" w:rsidR="00BC4246" w:rsidRPr="0070192C" w:rsidRDefault="00BC4246" w:rsidP="00BC4246">
      <w:pPr>
        <w:pStyle w:val="Heading1"/>
      </w:pPr>
      <w:bookmarkStart w:id="229" w:name="_Toc464831684"/>
      <w:bookmarkStart w:id="230" w:name="_Toc465328416"/>
      <w:bookmarkStart w:id="231" w:name="_Toc169700489"/>
      <w:r w:rsidRPr="0070192C">
        <w:lastRenderedPageBreak/>
        <w:t xml:space="preserve">Appendix </w:t>
      </w:r>
      <w:proofErr w:type="spellStart"/>
      <w:r w:rsidRPr="0070192C">
        <w:t>A</w:t>
      </w:r>
      <w:proofErr w:type="spellEnd"/>
      <w:r>
        <w:t xml:space="preserve"> </w:t>
      </w:r>
      <w:r>
        <w:br/>
      </w:r>
      <w:bookmarkEnd w:id="229"/>
      <w:bookmarkEnd w:id="230"/>
      <w:r>
        <w:t>Annotated Bibliography</w:t>
      </w:r>
      <w:bookmarkEnd w:id="231"/>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232" w:name="_Toc464831685"/>
      <w:bookmarkStart w:id="233" w:name="_Toc465328417"/>
      <w:bookmarkStart w:id="234" w:name="_Toc169700490"/>
      <w:r w:rsidRPr="0070192C">
        <w:lastRenderedPageBreak/>
        <w:t>Appendix B</w:t>
      </w:r>
      <w:r>
        <w:t xml:space="preserve"> </w:t>
      </w:r>
      <w:r>
        <w:br/>
      </w:r>
      <w:bookmarkEnd w:id="232"/>
      <w:bookmarkEnd w:id="233"/>
      <w:r w:rsidRPr="0092696A">
        <w:t>Topic Description and Supporting Literature</w:t>
      </w:r>
      <w:bookmarkEnd w:id="234"/>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235" w:name="_Toc169700491"/>
      <w:r w:rsidRPr="0070192C">
        <w:lastRenderedPageBreak/>
        <w:t xml:space="preserve">Appendix </w:t>
      </w:r>
      <w:r>
        <w:t xml:space="preserve">C </w:t>
      </w:r>
      <w:r>
        <w:br/>
      </w:r>
      <w:r w:rsidRPr="0070192C">
        <w:t xml:space="preserve"> </w:t>
      </w:r>
      <w:r>
        <w:t>GitHub Details</w:t>
      </w:r>
      <w:bookmarkEnd w:id="235"/>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76DF0">
      <w:headerReference w:type="default" r:id="rId37"/>
      <w:footerReference w:type="default" r:id="rId38"/>
      <w:headerReference w:type="first" r:id="rId39"/>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Mohamed Yoosuf Mohamed Nabeel" w:date="2024-04-14T20:25:00Z" w:initials="MN">
    <w:p w14:paraId="2074AE1B" w14:textId="75A91A61" w:rsidR="2B27771B" w:rsidRDefault="2B27771B">
      <w:pPr>
        <w:pStyle w:val="CommentText"/>
      </w:pPr>
      <w:r>
        <w:t>Minor comment: 5G and 6G technologies</w:t>
      </w:r>
      <w:r>
        <w:rPr>
          <w:rStyle w:val="CommentReference"/>
        </w:rPr>
        <w:annotationRef/>
      </w:r>
    </w:p>
  </w:comment>
  <w:comment w:id="16" w:author="Hashim Shaik" w:date="2024-04-15T14:58:00Z" w:initials="HS">
    <w:p w14:paraId="208F07CD" w14:textId="77777777" w:rsidR="009608DB" w:rsidRDefault="009608DB" w:rsidP="009608DB">
      <w:pPr>
        <w:pStyle w:val="CommentText"/>
      </w:pPr>
      <w:r>
        <w:rPr>
          <w:rStyle w:val="CommentReference"/>
        </w:rPr>
        <w:annotationRef/>
      </w:r>
      <w:r>
        <w:t>Included both 5G and 6G technologies as foliage impact both the technologies.</w:t>
      </w:r>
    </w:p>
  </w:comment>
  <w:comment w:id="24" w:author="Mohamed Yoosuf Mohamed Nabeel" w:date="2024-04-14T20:54:00Z" w:initials="MN">
    <w:p w14:paraId="0822C96D" w14:textId="000AD7A9" w:rsidR="2B27771B" w:rsidRDefault="2B27771B">
      <w:pPr>
        <w:pStyle w:val="CommentText"/>
      </w:pPr>
      <w:r>
        <w:t>Minor: This study aims to..</w:t>
      </w:r>
      <w:r>
        <w:rPr>
          <w:rStyle w:val="CommentReference"/>
        </w:rPr>
        <w:annotationRef/>
      </w:r>
    </w:p>
  </w:comment>
  <w:comment w:id="25" w:author="Hashim Shaik" w:date="2024-04-15T15:00:00Z" w:initials="HS">
    <w:p w14:paraId="1DF0468C" w14:textId="77777777" w:rsidR="009608DB" w:rsidRDefault="009608DB" w:rsidP="009608DB">
      <w:pPr>
        <w:pStyle w:val="CommentText"/>
      </w:pPr>
      <w:r>
        <w:rPr>
          <w:rStyle w:val="CommentReference"/>
        </w:rPr>
        <w:annotationRef/>
      </w:r>
      <w:r>
        <w:t>Corrected as per the suggestion.</w:t>
      </w:r>
    </w:p>
  </w:comment>
  <w:comment w:id="26" w:author="Mohamed Yoosuf Mohamed Nabeel" w:date="2024-04-14T20:55:00Z" w:initials="MN">
    <w:p w14:paraId="50E0452A" w14:textId="30A00BE2" w:rsidR="2B27771B" w:rsidRDefault="2B27771B">
      <w:pPr>
        <w:pStyle w:val="CommentText"/>
      </w:pPr>
      <w:r>
        <w:t>What does it mean to train a model meticulously?</w:t>
      </w:r>
      <w:r>
        <w:rPr>
          <w:rStyle w:val="CommentReference"/>
        </w:rPr>
        <w:annotationRef/>
      </w:r>
    </w:p>
  </w:comment>
  <w:comment w:id="27" w:author="Hashim Shaik" w:date="2024-04-15T15:43:00Z" w:initials="HS">
    <w:p w14:paraId="0E03F9C7" w14:textId="77777777" w:rsidR="000D55FA" w:rsidRDefault="000D55FA" w:rsidP="000D55FA">
      <w:pPr>
        <w:pStyle w:val="CommentText"/>
      </w:pPr>
      <w:r>
        <w:rPr>
          <w:rStyle w:val="CommentReference"/>
        </w:rPr>
        <w:annotationRef/>
      </w:r>
      <w:r>
        <w:t>Rigorously train the model with satellite imagery.</w:t>
      </w:r>
    </w:p>
  </w:comment>
  <w:comment w:id="40" w:author="Mohamed Yoosuf Mohamed Nabeel" w:date="2024-04-14T21:26:00Z" w:initials="MN">
    <w:p w14:paraId="6AB86676" w14:textId="40725107" w:rsidR="2B27771B" w:rsidRDefault="2B27771B">
      <w:pPr>
        <w:pStyle w:val="CommentText"/>
      </w:pPr>
      <w:r>
        <w:t>How did you come up with 60%?</w:t>
      </w:r>
      <w:r>
        <w:rPr>
          <w:rStyle w:val="CommentReference"/>
        </w:rPr>
        <w:annotationRef/>
      </w:r>
    </w:p>
  </w:comment>
  <w:comment w:id="41" w:author="Hashim Shaik" w:date="2024-04-15T16:19:00Z" w:initials="HS">
    <w:p w14:paraId="1FA6E628" w14:textId="77777777" w:rsidR="008A5CC8" w:rsidRDefault="008A5CC8" w:rsidP="008A5CC8">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38" w:author="Irene Tsapara" w:date="2024-03-23T10:52:00Z" w:initials="IT">
    <w:p w14:paraId="0206D20A" w14:textId="66DCDB48"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9"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42"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3"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44"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45"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47"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8"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9"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4"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55"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56"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57"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62"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104"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105"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6"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107"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 w:id="112" w:author="Author" w:date="2019-03-20T16:58:00Z" w:initials="AU">
    <w:p w14:paraId="4887830B" w14:textId="77777777" w:rsidR="00291284" w:rsidRDefault="00291284" w:rsidP="00291284">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3" w:author="Author" w:date="2019-03-20T16:59:00Z" w:initials="AU">
    <w:p w14:paraId="11BB2560" w14:textId="77777777" w:rsidR="00291284" w:rsidRDefault="00291284" w:rsidP="00291284">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7" w:author="Author" w:date="2019-03-20T16:58:00Z" w:initials="AU">
    <w:p w14:paraId="53958853" w14:textId="77777777" w:rsidR="00291284" w:rsidRDefault="00291284" w:rsidP="00291284">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4" w:author="Author" w:date="2019-03-20T16:58:00Z" w:initials="AU">
    <w:p w14:paraId="2A9BB7B0" w14:textId="77777777" w:rsidR="00291284" w:rsidRPr="003D3FE1" w:rsidRDefault="00291284" w:rsidP="00291284">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32E2A51E" w14:textId="77777777" w:rsidR="00291284" w:rsidRDefault="00291284" w:rsidP="00291284">
      <w:pPr>
        <w:pStyle w:val="CommentText"/>
      </w:pPr>
    </w:p>
  </w:comment>
  <w:comment w:id="115" w:author="Mohamed Yoosuf Mohamed Nabeel" w:date="2024-06-14T23:21:00Z" w:initials="MN">
    <w:p w14:paraId="3BE542FF" w14:textId="77777777" w:rsidR="00291284" w:rsidRDefault="00291284" w:rsidP="00291284">
      <w:pPr>
        <w:pStyle w:val="CommentText"/>
      </w:pPr>
      <w:r>
        <w:rPr>
          <w:rStyle w:val="CommentReference"/>
        </w:rPr>
        <w:annotationRef/>
      </w:r>
      <w:r w:rsidRPr="1BE55831">
        <w:t>Please add an introductory paragraph mentioning what you are covering in this chapter. Further, provide an overview of the literature search strategies used.</w:t>
      </w:r>
    </w:p>
  </w:comment>
  <w:comment w:id="116" w:author="Hashim Shaik" w:date="2024-06-17T15:20:00Z" w:initials="HS">
    <w:p w14:paraId="6547F4F8" w14:textId="77777777" w:rsidR="00291284" w:rsidRDefault="00291284" w:rsidP="00291284">
      <w:pPr>
        <w:pStyle w:val="CommentText"/>
      </w:pPr>
      <w:r>
        <w:rPr>
          <w:rStyle w:val="CommentReference"/>
        </w:rPr>
        <w:annotationRef/>
      </w:r>
      <w:r>
        <w:t>This is written as per the new guidelines of DP_DM (April2024). We can review it again and rewrite or do the edits.</w:t>
      </w:r>
    </w:p>
  </w:comment>
  <w:comment w:id="120" w:author="Irene Tsapara" w:date="2024-06-05T16:41:00Z" w:initials="IT">
    <w:p w14:paraId="64AFBD82" w14:textId="77777777" w:rsidR="004C33BE" w:rsidRDefault="004C33BE" w:rsidP="004C33BE">
      <w:pPr>
        <w:pStyle w:val="CommentText"/>
      </w:pPr>
      <w:r>
        <w:rPr>
          <w:rStyle w:val="CommentReference"/>
        </w:rPr>
        <w:annotationRef/>
      </w:r>
      <w:r>
        <w:t>You are now in a new Chapter, all the acronyms need to be redefined before they are  used.</w:t>
      </w:r>
    </w:p>
  </w:comment>
  <w:comment w:id="121" w:author="Hashim Shaik" w:date="2024-06-17T20:05:00Z" w:initials="HS">
    <w:p w14:paraId="24DB3F50" w14:textId="77777777" w:rsidR="00D871DB" w:rsidRDefault="00D871DB" w:rsidP="00D871DB">
      <w:pPr>
        <w:pStyle w:val="CommentText"/>
      </w:pPr>
      <w:r>
        <w:rPr>
          <w:rStyle w:val="CommentReference"/>
        </w:rPr>
        <w:annotationRef/>
      </w:r>
      <w:r>
        <w:t>Since, I am appending chapters as I move along, do I need to do this?</w:t>
      </w:r>
    </w:p>
  </w:comment>
  <w:comment w:id="122" w:author="Irene Tsapara" w:date="2024-06-05T16:42:00Z" w:initials="IT">
    <w:p w14:paraId="07CA1351" w14:textId="4BE74D81" w:rsidR="004C33BE" w:rsidRDefault="004C33BE" w:rsidP="004C33BE">
      <w:pPr>
        <w:pStyle w:val="CommentText"/>
      </w:pPr>
      <w:r>
        <w:rPr>
          <w:rStyle w:val="CommentReference"/>
        </w:rPr>
        <w:annotationRef/>
      </w:r>
      <w:r>
        <w:t>This is too long of a least for a short paragraph, expand and share what each one of them told you? In their research,</w:t>
      </w:r>
    </w:p>
  </w:comment>
  <w:comment w:id="123" w:author="Hashim Shaik" w:date="2024-06-19T12:16:00Z" w:initials="HS">
    <w:p w14:paraId="6422125F" w14:textId="77777777" w:rsidR="001B0A6F" w:rsidRDefault="001B0A6F" w:rsidP="001B0A6F">
      <w:pPr>
        <w:pStyle w:val="CommentText"/>
      </w:pPr>
      <w:r>
        <w:rPr>
          <w:rStyle w:val="CommentReference"/>
        </w:rPr>
        <w:annotationRef/>
      </w:r>
      <w:r>
        <w:t>Rewrote the para and citations provided inline.</w:t>
      </w:r>
    </w:p>
  </w:comment>
  <w:comment w:id="126" w:author="Mohamed Yoosuf Mohamed Nabeel" w:date="2024-06-14T23:22:00Z" w:initials="MN">
    <w:p w14:paraId="7934933A" w14:textId="09DE491E" w:rsidR="00291284" w:rsidRDefault="00291284" w:rsidP="00291284">
      <w:pPr>
        <w:pStyle w:val="CommentText"/>
      </w:pPr>
      <w:r>
        <w:rPr>
          <w:rStyle w:val="CommentReference"/>
        </w:rPr>
        <w:annotationRef/>
      </w:r>
      <w:r w:rsidRPr="182AD60F">
        <w:t>Typo</w:t>
      </w:r>
    </w:p>
  </w:comment>
  <w:comment w:id="127" w:author="Hashim Shaik" w:date="2024-06-17T15:19:00Z" w:initials="HS">
    <w:p w14:paraId="7101059D" w14:textId="77777777" w:rsidR="00291284" w:rsidRDefault="00291284" w:rsidP="00291284">
      <w:pPr>
        <w:pStyle w:val="CommentText"/>
      </w:pPr>
      <w:r>
        <w:rPr>
          <w:rStyle w:val="CommentReference"/>
        </w:rPr>
        <w:annotationRef/>
      </w:r>
      <w:r>
        <w:t>It is not a typo, The title itself is “</w:t>
      </w:r>
      <w:r>
        <w:rPr>
          <w:color w:val="212529"/>
          <w:highlight w:val="white"/>
        </w:rPr>
        <w:t>Philadelphia LiDAR - LAS Files 2022 {2022}</w:t>
      </w:r>
      <w:r>
        <w:t xml:space="preserve">”. Please check the link: </w:t>
      </w:r>
      <w:hyperlink r:id="rId2" w:history="1">
        <w:r w:rsidRPr="00777BE5">
          <w:rPr>
            <w:rStyle w:val="Hyperlink"/>
            <w:sz w:val="20"/>
          </w:rPr>
          <w:t>https://geo.btaa.org/catalog/pasda-7154</w:t>
        </w:r>
      </w:hyperlink>
    </w:p>
  </w:comment>
  <w:comment w:id="124" w:author="Irene Tsapara" w:date="2024-06-05T16:43:00Z" w:initials="IT">
    <w:p w14:paraId="5C9B21BC" w14:textId="77777777" w:rsidR="004C33BE" w:rsidRDefault="004C33BE" w:rsidP="004C33BE">
      <w:pPr>
        <w:pStyle w:val="CommentText"/>
      </w:pPr>
      <w:r>
        <w:rPr>
          <w:rStyle w:val="CommentReference"/>
        </w:rPr>
        <w:annotationRef/>
      </w:r>
      <w:r>
        <w:t>same</w:t>
      </w:r>
    </w:p>
  </w:comment>
  <w:comment w:id="125" w:author="Hashim Shaik" w:date="2024-06-18T23:43:00Z" w:initials="HS">
    <w:p w14:paraId="7D3F82D0" w14:textId="77777777" w:rsidR="00332A6E" w:rsidRDefault="00332A6E" w:rsidP="00332A6E">
      <w:pPr>
        <w:pStyle w:val="CommentText"/>
      </w:pPr>
      <w:r>
        <w:rPr>
          <w:rStyle w:val="CommentReference"/>
        </w:rPr>
        <w:annotationRef/>
      </w:r>
      <w:r>
        <w:t>Cited the references separately.</w:t>
      </w:r>
    </w:p>
  </w:comment>
  <w:comment w:id="128" w:author="Irene Tsapara" w:date="2024-06-05T16:43:00Z" w:initials="IT">
    <w:p w14:paraId="74929B59" w14:textId="78D79666" w:rsidR="004C33BE" w:rsidRDefault="004C33BE" w:rsidP="004C33BE">
      <w:pPr>
        <w:pStyle w:val="CommentText"/>
      </w:pPr>
      <w:r>
        <w:rPr>
          <w:rStyle w:val="CommentReference"/>
        </w:rPr>
        <w:annotationRef/>
      </w:r>
      <w:r>
        <w:t>same</w:t>
      </w:r>
    </w:p>
  </w:comment>
  <w:comment w:id="129" w:author="Hashim Shaik" w:date="2024-06-18T23:50:00Z" w:initials="HS">
    <w:p w14:paraId="2624B75B" w14:textId="77777777" w:rsidR="00332A6E" w:rsidRDefault="00332A6E" w:rsidP="00332A6E">
      <w:pPr>
        <w:pStyle w:val="CommentText"/>
      </w:pPr>
      <w:r>
        <w:rPr>
          <w:rStyle w:val="CommentReference"/>
        </w:rPr>
        <w:annotationRef/>
      </w:r>
      <w:r>
        <w:t>Rewrote the para with inline citations.</w:t>
      </w:r>
    </w:p>
  </w:comment>
  <w:comment w:id="130" w:author="Irene Tsapara" w:date="2024-06-05T16:43:00Z" w:initials="IT">
    <w:p w14:paraId="26DA44D0" w14:textId="73379652" w:rsidR="004C33BE" w:rsidRDefault="004C33BE" w:rsidP="004C33BE">
      <w:pPr>
        <w:pStyle w:val="CommentText"/>
      </w:pPr>
      <w:r>
        <w:rPr>
          <w:rStyle w:val="CommentReference"/>
        </w:rPr>
        <w:annotationRef/>
      </w:r>
      <w:r>
        <w:t>same</w:t>
      </w:r>
    </w:p>
  </w:comment>
  <w:comment w:id="131" w:author="Hashim Shaik" w:date="2024-06-19T09:41:00Z" w:initials="HS">
    <w:p w14:paraId="544210E1" w14:textId="77777777" w:rsidR="007926C9" w:rsidRDefault="007926C9" w:rsidP="007926C9">
      <w:pPr>
        <w:pStyle w:val="CommentText"/>
      </w:pPr>
      <w:r>
        <w:rPr>
          <w:rStyle w:val="CommentReference"/>
        </w:rPr>
        <w:annotationRef/>
      </w:r>
      <w:r>
        <w:t>Rewrote the para with inline citations.</w:t>
      </w:r>
    </w:p>
  </w:comment>
  <w:comment w:id="132" w:author="Mohamed Yoosuf Mohamed Nabeel" w:date="2024-06-14T23:24:00Z" w:initials="MN">
    <w:p w14:paraId="627B6553" w14:textId="77777777" w:rsidR="00291284" w:rsidRDefault="00291284" w:rsidP="00291284">
      <w:pPr>
        <w:pStyle w:val="CommentText"/>
      </w:pPr>
      <w:r>
        <w:rPr>
          <w:rStyle w:val="CommentReference"/>
        </w:rPr>
        <w:annotationRef/>
      </w:r>
      <w:r w:rsidRPr="679A59DB">
        <w:t>As I mentioned above, please provide this information at the beginning of this chapter.</w:t>
      </w:r>
    </w:p>
  </w:comment>
  <w:comment w:id="133" w:author="Hashim Shaik" w:date="2024-06-17T15:21:00Z" w:initials="HS">
    <w:p w14:paraId="32EAFD17" w14:textId="77777777" w:rsidR="00291284" w:rsidRDefault="00291284" w:rsidP="00291284">
      <w:pPr>
        <w:pStyle w:val="CommentText"/>
      </w:pPr>
      <w:r>
        <w:rPr>
          <w:rStyle w:val="CommentReference"/>
        </w:rPr>
        <w:annotationRef/>
      </w:r>
      <w:r>
        <w:t>Modified the above Paragraphs as per the comments from Dr. Tsapara. Hope that will address it. Let’s review together and do the changes as needed.</w:t>
      </w:r>
    </w:p>
  </w:comment>
  <w:comment w:id="135" w:author="Irene Tsapara" w:date="2024-06-05T16:44:00Z" w:initials="IT">
    <w:p w14:paraId="215D5CA8" w14:textId="5017FDB1" w:rsidR="004C33BE" w:rsidRDefault="004C33BE" w:rsidP="004C33BE">
      <w:pPr>
        <w:pStyle w:val="CommentText"/>
      </w:pPr>
      <w:r>
        <w:rPr>
          <w:rStyle w:val="CommentReference"/>
        </w:rPr>
        <w:annotationRef/>
      </w:r>
      <w:r>
        <w:t>You are doing a rgeat job until here but it is important to include each of the authors and explain what you learned from their research, not to only summarize. This is not OK. At this point, I recommend you to meet with an academic coach for the Chapter 2.</w:t>
      </w:r>
    </w:p>
  </w:comment>
  <w:comment w:id="136" w:author="Hashim Shaik" w:date="2024-06-17T20:08:00Z" w:initials="HS">
    <w:p w14:paraId="49670353" w14:textId="77777777" w:rsidR="00650FDC" w:rsidRDefault="00D871DB" w:rsidP="00650FDC">
      <w:pPr>
        <w:pStyle w:val="CommentText"/>
      </w:pPr>
      <w:r>
        <w:rPr>
          <w:rStyle w:val="CommentReference"/>
        </w:rPr>
        <w:annotationRef/>
      </w:r>
      <w:r w:rsidR="00650FDC">
        <w:rPr>
          <w:color w:val="000000"/>
        </w:rPr>
        <w:t>I rewrote the paragraph and have the citations listed separately. The reason I have a long list is, I referred to quite a few on the same topic and they all conclude the same. Hence, I wrote a summary and have these references cited.</w:t>
      </w:r>
    </w:p>
  </w:comment>
  <w:comment w:id="138" w:author="Mohamed Yoosuf Mohamed Nabeel" w:date="2024-06-15T00:00:00Z" w:initials="MN">
    <w:p w14:paraId="28208AEB" w14:textId="20217986" w:rsidR="00291284" w:rsidRDefault="00291284" w:rsidP="00291284">
      <w:pPr>
        <w:pStyle w:val="CommentText"/>
      </w:pPr>
      <w:r>
        <w:rPr>
          <w:rStyle w:val="CommentReference"/>
        </w:rPr>
        <w:annotationRef/>
      </w:r>
      <w:r w:rsidRPr="7BBA0F4F">
        <w:t>The relationship in the figure does not look like linear.</w:t>
      </w:r>
    </w:p>
  </w:comment>
  <w:comment w:id="139" w:author="Hashim Shaik" w:date="2024-06-17T13:03:00Z" w:initials="HS">
    <w:p w14:paraId="037E2667" w14:textId="77777777" w:rsidR="00291284" w:rsidRDefault="00291284" w:rsidP="00291284">
      <w:pPr>
        <w:pStyle w:val="CommentText"/>
      </w:pPr>
      <w:r>
        <w:rPr>
          <w:rStyle w:val="CommentReference"/>
        </w:rPr>
        <w:annotationRef/>
      </w:r>
      <w:r>
        <w:t>This is inline with the Barb as per the article: “</w:t>
      </w:r>
      <w:r>
        <w:rPr>
          <w:b/>
          <w:bCs/>
          <w:color w:val="333333"/>
          <w:highlight w:val="white"/>
        </w:rPr>
        <w:t>Analysis of Vegetation and Penetration Losses in 5G mmWave Communication Systems</w:t>
      </w:r>
      <w:r>
        <w:t>”</w:t>
      </w:r>
    </w:p>
  </w:comment>
  <w:comment w:id="140" w:author="Hashim Shaik" w:date="2024-06-17T13:03:00Z" w:initials="HS">
    <w:p w14:paraId="1993E668" w14:textId="77777777" w:rsidR="00291284" w:rsidRDefault="00291284" w:rsidP="00291284">
      <w:pPr>
        <w:pStyle w:val="CommentText"/>
      </w:pPr>
      <w:r>
        <w:rPr>
          <w:rStyle w:val="CommentReference"/>
        </w:rPr>
        <w:annotationRef/>
      </w:r>
      <w:r>
        <w:t>Added the citation.</w:t>
      </w:r>
    </w:p>
  </w:comment>
  <w:comment w:id="142" w:author="Mohamed Yoosuf Mohamed Nabeel" w:date="2024-06-14T23:58:00Z" w:initials="MN">
    <w:p w14:paraId="7EBE6993" w14:textId="77777777" w:rsidR="00291284" w:rsidRDefault="00291284" w:rsidP="00291284">
      <w:pPr>
        <w:pStyle w:val="CommentText"/>
      </w:pPr>
      <w:r>
        <w:rPr>
          <w:rStyle w:val="CommentReference"/>
        </w:rPr>
        <w:annotationRef/>
      </w:r>
      <w:r w:rsidRPr="5948435D">
        <w:t>This figure is blurry. Can you add a higher-resolution one here?</w:t>
      </w:r>
    </w:p>
  </w:comment>
  <w:comment w:id="143" w:author="Hashim Shaik" w:date="2024-06-17T12:59:00Z" w:initials="HS">
    <w:p w14:paraId="69E52290" w14:textId="77777777" w:rsidR="00291284" w:rsidRDefault="00291284" w:rsidP="00291284">
      <w:pPr>
        <w:pStyle w:val="CommentText"/>
      </w:pPr>
      <w:r>
        <w:rPr>
          <w:rStyle w:val="CommentReference"/>
        </w:rPr>
        <w:annotationRef/>
      </w:r>
      <w:r>
        <w:t>Updated the results with new figure.</w:t>
      </w:r>
    </w:p>
  </w:comment>
  <w:comment w:id="147" w:author="Irene Tsapara" w:date="2024-06-05T16:45:00Z" w:initials="IT">
    <w:p w14:paraId="681498B1" w14:textId="507C0372" w:rsidR="004C33BE" w:rsidRDefault="004C33BE" w:rsidP="004C33BE">
      <w:pPr>
        <w:pStyle w:val="CommentText"/>
      </w:pPr>
      <w:r>
        <w:rPr>
          <w:rStyle w:val="CommentReference"/>
        </w:rPr>
        <w:annotationRef/>
      </w:r>
      <w:r>
        <w:t>How why? And what are the results and the issue?</w:t>
      </w:r>
    </w:p>
  </w:comment>
  <w:comment w:id="148" w:author="Hashim Shaik" w:date="2024-06-17T20:04:00Z" w:initials="HS">
    <w:p w14:paraId="588E9711" w14:textId="77777777" w:rsidR="00147285" w:rsidRDefault="00D871DB" w:rsidP="00147285">
      <w:pPr>
        <w:pStyle w:val="CommentText"/>
      </w:pPr>
      <w:r>
        <w:rPr>
          <w:rStyle w:val="CommentReference"/>
        </w:rPr>
        <w:annotationRef/>
      </w:r>
      <w:r w:rsidR="00147285">
        <w:t>Yes, according to the article "</w:t>
      </w:r>
    </w:p>
    <w:p w14:paraId="71464475" w14:textId="77777777" w:rsidR="00147285" w:rsidRDefault="00147285" w:rsidP="00147285">
      <w:pPr>
        <w:pStyle w:val="CommentText"/>
        <w:ind w:left="540"/>
      </w:pPr>
      <w:r>
        <w:t>Digital Twins: A Systematic Literature Review Based on Data</w:t>
      </w:r>
    </w:p>
    <w:p w14:paraId="2FBD422D" w14:textId="77777777" w:rsidR="00147285" w:rsidRDefault="00147285" w:rsidP="00147285">
      <w:pPr>
        <w:pStyle w:val="CommentText"/>
        <w:ind w:left="540"/>
      </w:pPr>
      <w:r>
        <w:t>Analysis and Topic Modeling" by Kukushkin, Digital Twins find applications in various industries and domains, including:</w:t>
      </w:r>
    </w:p>
    <w:p w14:paraId="0AA093FD" w14:textId="77777777" w:rsidR="00147285" w:rsidRDefault="00147285" w:rsidP="00147285">
      <w:pPr>
        <w:pStyle w:val="CommentText"/>
        <w:numPr>
          <w:ilvl w:val="0"/>
          <w:numId w:val="42"/>
        </w:numPr>
      </w:pPr>
      <w:r>
        <w:t>Manufacturing: Digital twins are utilized in manufacturing processes to optimize production, improve quality control, and enable predictive maintenance of equipment and machinery.</w:t>
      </w:r>
    </w:p>
    <w:p w14:paraId="4D5A0A01" w14:textId="77777777" w:rsidR="00147285" w:rsidRDefault="00147285" w:rsidP="00147285">
      <w:pPr>
        <w:pStyle w:val="CommentText"/>
        <w:numPr>
          <w:ilvl w:val="0"/>
          <w:numId w:val="42"/>
        </w:numPr>
      </w:pPr>
      <w:r>
        <w:t>Industry 4.0: Digital twins play a key role in Industry 4.0 initiatives by facilitating smart manufacturing, real-time monitoring, and data-driven decision-making in industrial settings.</w:t>
      </w:r>
    </w:p>
    <w:p w14:paraId="123EB1F1" w14:textId="77777777" w:rsidR="00147285" w:rsidRDefault="00147285" w:rsidP="00147285">
      <w:pPr>
        <w:pStyle w:val="CommentText"/>
        <w:numPr>
          <w:ilvl w:val="0"/>
          <w:numId w:val="42"/>
        </w:numPr>
      </w:pPr>
      <w:r>
        <w:t>Production planning: Digital twins support production planning activities by providing virtual representations of manufacturing processes, enabling simulation, analysis, and optimization of production workflows.</w:t>
      </w:r>
    </w:p>
    <w:p w14:paraId="0A3D1B68" w14:textId="77777777" w:rsidR="00147285" w:rsidRDefault="00147285" w:rsidP="00147285">
      <w:pPr>
        <w:pStyle w:val="CommentText"/>
        <w:numPr>
          <w:ilvl w:val="0"/>
          <w:numId w:val="42"/>
        </w:numPr>
      </w:pPr>
      <w:r>
        <w:t>Supply chain management: Digital twins are applied in supply chain management to enhance visibility, traceability, and efficiency across the supply chain network, enabling better coordination and responsiveness to changing market demands.</w:t>
      </w:r>
    </w:p>
    <w:p w14:paraId="655128BD" w14:textId="77777777" w:rsidR="00147285" w:rsidRDefault="00147285" w:rsidP="00147285">
      <w:pPr>
        <w:pStyle w:val="CommentText"/>
        <w:numPr>
          <w:ilvl w:val="0"/>
          <w:numId w:val="42"/>
        </w:numPr>
      </w:pPr>
      <w:r>
        <w:t>Construction: Digital twins are used in the construction industry to create virtual models of building projects, improve project management, and optimize construction processes through simulation and visualization.</w:t>
      </w:r>
    </w:p>
    <w:p w14:paraId="7594D132" w14:textId="77777777" w:rsidR="00147285" w:rsidRDefault="00147285" w:rsidP="00147285">
      <w:pPr>
        <w:pStyle w:val="CommentText"/>
        <w:numPr>
          <w:ilvl w:val="0"/>
          <w:numId w:val="42"/>
        </w:numPr>
      </w:pPr>
      <w:r>
        <w:t>Healthcare: Digital twins find applications in healthcare for personalized medicine, patient monitoring, and treatment optimization by creating virtual representations of biological systems and medical devices.</w:t>
      </w:r>
    </w:p>
    <w:p w14:paraId="059C2C55" w14:textId="77777777" w:rsidR="00147285" w:rsidRDefault="00147285" w:rsidP="00147285">
      <w:pPr>
        <w:pStyle w:val="CommentText"/>
        <w:ind w:left="540"/>
      </w:pPr>
      <w:r>
        <w:t>These diverse applications demonstrate the versatility and potential impact of digital twins across a wide range of industries, highlighting their role in driving innovation, efficiency, and performance improvement in various sectors. Hence, I provided the citations for references with few lines listed.</w:t>
      </w:r>
    </w:p>
  </w:comment>
  <w:comment w:id="152" w:author="Mohamed Yoosuf Mohamed Nabeel" w:date="2024-06-15T00:10:00Z" w:initials="MN">
    <w:p w14:paraId="4BCFB8D2" w14:textId="17B13193" w:rsidR="00A85B65" w:rsidRDefault="00A85B65" w:rsidP="00A85B65">
      <w:pPr>
        <w:pStyle w:val="CommentText"/>
      </w:pPr>
      <w:r>
        <w:rPr>
          <w:rStyle w:val="CommentReference"/>
        </w:rPr>
        <w:annotationRef/>
      </w:r>
      <w:r w:rsidRPr="05305BFF">
        <w:t>Add references here</w:t>
      </w:r>
    </w:p>
  </w:comment>
  <w:comment w:id="153" w:author="Hashim Shaik" w:date="2024-06-17T14:33:00Z" w:initials="HS">
    <w:p w14:paraId="7AF23E21" w14:textId="77777777" w:rsidR="00A85B65" w:rsidRDefault="00A85B65" w:rsidP="00A85B65">
      <w:pPr>
        <w:pStyle w:val="CommentText"/>
      </w:pPr>
      <w:r>
        <w:rPr>
          <w:rStyle w:val="CommentReference"/>
        </w:rPr>
        <w:annotationRef/>
      </w:r>
      <w:r>
        <w:t>Added relevant references.</w:t>
      </w:r>
    </w:p>
  </w:comment>
  <w:comment w:id="158" w:author="Author" w:date="2020-09-20T16:56:00Z" w:initials="AU">
    <w:p w14:paraId="79054BC3" w14:textId="18BE7D3A" w:rsidR="00E000B3" w:rsidRDefault="00E000B3" w:rsidP="00E000B3">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59" w:author="Mohamed Yoosuf Mohamed Nabeel" w:date="2024-06-15T00:13:00Z" w:initials="MN">
    <w:p w14:paraId="72CEDFC8" w14:textId="77777777" w:rsidR="00A85B65" w:rsidRDefault="00A85B65" w:rsidP="00A85B65">
      <w:pPr>
        <w:pStyle w:val="CommentText"/>
      </w:pPr>
      <w:r>
        <w:rPr>
          <w:rStyle w:val="CommentReference"/>
        </w:rPr>
        <w:annotationRef/>
      </w:r>
      <w:r w:rsidRPr="073021EE">
        <w:t>How is your study different from these relevant studies? They should be compared to your work.</w:t>
      </w:r>
    </w:p>
  </w:comment>
  <w:comment w:id="160" w:author="Hashim Shaik" w:date="2024-06-17T15:14:00Z" w:initials="HS">
    <w:p w14:paraId="056BEB28" w14:textId="77777777" w:rsidR="00650FDC" w:rsidRDefault="00A85B65" w:rsidP="00650FDC">
      <w:pPr>
        <w:pStyle w:val="CommentText"/>
      </w:pPr>
      <w:r>
        <w:rPr>
          <w:rStyle w:val="CommentReference"/>
        </w:rPr>
        <w:annotationRef/>
      </w:r>
      <w:r w:rsidR="00650FDC">
        <w:rPr>
          <w:color w:val="000000"/>
        </w:rPr>
        <w:t>There is no direct comparison of what exactly is being done in my study. Here what I am doing is, taking advantages of Digital twin representation of foliage for better network planning. Traditionally, LiDAR or UAV data is used to estimate the impact of foliage. Instead of using traditional methods, constructing a digital with foliage by using Computer vision instance segmentation of ML models, by extracting the foliage/vegetation form satellite images. This is a new way to address the foliage impact in deploying wireless communication networks by using digital twin representation of foliage. At the end compared with Digital twin representation of foliage data with traditional data to prove that the framework gives similar level of confidence (comparing foliage from both the sources).</w:t>
      </w:r>
    </w:p>
  </w:comment>
  <w:comment w:id="161" w:author="Mohamed Yoosuf Mohamed Nabeel" w:date="2024-06-15T00:14:00Z" w:initials="MN">
    <w:p w14:paraId="78DADFDC" w14:textId="6063CCEA" w:rsidR="00A85B65" w:rsidRDefault="00A85B65" w:rsidP="00A85B65">
      <w:pPr>
        <w:pStyle w:val="CommentText"/>
      </w:pPr>
      <w:r>
        <w:rPr>
          <w:rStyle w:val="CommentReference"/>
        </w:rPr>
        <w:annotationRef/>
      </w:r>
      <w:r w:rsidRPr="1012FEF8">
        <w:t>Use DT consistently.</w:t>
      </w:r>
    </w:p>
  </w:comment>
  <w:comment w:id="162" w:author="Hashim Shaik" w:date="2024-06-17T15:22:00Z" w:initials="HS">
    <w:p w14:paraId="7FCAEE75" w14:textId="77777777" w:rsidR="00A85B65" w:rsidRDefault="00A85B65" w:rsidP="00A85B65">
      <w:pPr>
        <w:pStyle w:val="CommentText"/>
      </w:pPr>
      <w:r>
        <w:rPr>
          <w:rStyle w:val="CommentReference"/>
        </w:rPr>
        <w:annotationRef/>
      </w:r>
      <w:r>
        <w:t>Ok. Corrected it as commented.</w:t>
      </w:r>
    </w:p>
  </w:comment>
  <w:comment w:id="165" w:author="Author" w:initials="A">
    <w:p w14:paraId="5B3876C4" w14:textId="77777777" w:rsidR="00E000B3" w:rsidRDefault="00E000B3" w:rsidP="00E000B3">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69" w:author="Author" w:initials="A">
    <w:p w14:paraId="20313205" w14:textId="77777777" w:rsidR="00E000B3" w:rsidRDefault="00E000B3" w:rsidP="00E000B3">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70" w:author="Irene Tsapara" w:date="2024-06-05T16:47:00Z" w:initials="IT">
    <w:p w14:paraId="4F421996" w14:textId="77777777" w:rsidR="004C33BE" w:rsidRDefault="004C33BE" w:rsidP="004C33BE">
      <w:pPr>
        <w:pStyle w:val="CommentText"/>
      </w:pPr>
      <w:r>
        <w:rPr>
          <w:rStyle w:val="CommentReference"/>
        </w:rPr>
        <w:annotationRef/>
      </w:r>
      <w:r>
        <w:t>ChatGPT</w:t>
      </w:r>
    </w:p>
  </w:comment>
  <w:comment w:id="171" w:author="Hashim Shaik" w:date="2024-06-17T16:29:00Z" w:initials="HS">
    <w:p w14:paraId="19A0EE3C" w14:textId="77777777" w:rsidR="00A16912" w:rsidRDefault="00A16912" w:rsidP="00A16912">
      <w:pPr>
        <w:pStyle w:val="CommentText"/>
      </w:pPr>
      <w:r>
        <w:rPr>
          <w:rStyle w:val="CommentReference"/>
        </w:rPr>
        <w:annotationRef/>
      </w:r>
      <w:r>
        <w:t>Rewrite the entire para.</w:t>
      </w:r>
    </w:p>
  </w:comment>
  <w:comment w:id="175" w:author="Author" w:initials="A">
    <w:p w14:paraId="60C18DC7" w14:textId="77754B0E" w:rsidR="00167573" w:rsidRDefault="00167573" w:rsidP="00167573">
      <w:pPr>
        <w:pStyle w:val="CommentText"/>
      </w:pPr>
      <w:r>
        <w:rPr>
          <w:rStyle w:val="CommentReference"/>
        </w:rPr>
        <w:annotationRef/>
      </w:r>
      <w:r w:rsidRPr="00042D9C">
        <w:t>You can copy and paste from your Chapter 1.</w:t>
      </w:r>
    </w:p>
  </w:comment>
  <w:comment w:id="176" w:author="Author" w:initials="A">
    <w:p w14:paraId="7C68E5F4" w14:textId="77777777" w:rsidR="00167573" w:rsidRDefault="00167573" w:rsidP="00167573">
      <w:pPr>
        <w:pStyle w:val="CommentText"/>
      </w:pPr>
      <w:r>
        <w:rPr>
          <w:rStyle w:val="CommentReference"/>
        </w:rPr>
        <w:annotationRef/>
      </w:r>
      <w:r w:rsidRPr="00BD2103">
        <w:t>Chapter 2 includes th</w:t>
      </w:r>
      <w:r>
        <w:t>e statement that it is to have 30-6</w:t>
      </w:r>
      <w:r w:rsidRPr="00BD2103">
        <w:t xml:space="preserve">0 pages. </w:t>
      </w:r>
      <w:r>
        <w:t>D</w:t>
      </w:r>
      <w:r w:rsidRPr="00BD2103">
        <w:t>epending on the topic this can be shorter.</w:t>
      </w:r>
      <w:r>
        <w:t xml:space="preserve"> Refer to your Chair for guidance. </w:t>
      </w:r>
    </w:p>
  </w:comment>
  <w:comment w:id="179"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82"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4" w:history="1">
        <w:r w:rsidRPr="00104633">
          <w:rPr>
            <w:rStyle w:val="Hyperlink"/>
            <w:rFonts w:eastAsiaTheme="majorEastAsia"/>
            <w:sz w:val="20"/>
          </w:rPr>
          <w:t>here.</w:t>
        </w:r>
      </w:hyperlink>
    </w:p>
  </w:comment>
  <w:comment w:id="183" w:author="Author" w:initials="A">
    <w:p w14:paraId="4E8C975D" w14:textId="77777777" w:rsidR="00167573" w:rsidRDefault="00167573">
      <w:pPr>
        <w:pStyle w:val="CommentText"/>
        <w:numPr>
          <w:ilvl w:val="0"/>
          <w:numId w:val="4"/>
        </w:numPr>
      </w:pPr>
      <w:r>
        <w:rPr>
          <w:rStyle w:val="CommentReference"/>
        </w:rPr>
        <w:annotationRef/>
      </w:r>
      <w:r>
        <w:t>In this section the following sections are required: Data collection/acquisition</w:t>
      </w:r>
    </w:p>
    <w:p w14:paraId="0297B869" w14:textId="77777777" w:rsidR="00167573" w:rsidRDefault="00167573">
      <w:pPr>
        <w:pStyle w:val="CommentText"/>
        <w:numPr>
          <w:ilvl w:val="0"/>
          <w:numId w:val="4"/>
        </w:numPr>
      </w:pPr>
      <w:r>
        <w:t>Data Integration</w:t>
      </w:r>
    </w:p>
    <w:p w14:paraId="118A3DA8" w14:textId="77777777" w:rsidR="00167573" w:rsidRDefault="00167573">
      <w:pPr>
        <w:pStyle w:val="CommentText"/>
        <w:numPr>
          <w:ilvl w:val="0"/>
          <w:numId w:val="4"/>
        </w:numPr>
      </w:pPr>
      <w:r>
        <w:t>Data Preparation</w:t>
      </w:r>
    </w:p>
    <w:p w14:paraId="7F6C21A2" w14:textId="77777777" w:rsidR="00167573" w:rsidRDefault="00167573">
      <w:pPr>
        <w:pStyle w:val="CommentText"/>
        <w:numPr>
          <w:ilvl w:val="1"/>
          <w:numId w:val="4"/>
        </w:numPr>
      </w:pPr>
      <w:r>
        <w:t>Data Cleaning</w:t>
      </w:r>
    </w:p>
    <w:p w14:paraId="72533F41" w14:textId="77777777" w:rsidR="00167573" w:rsidRDefault="00167573">
      <w:pPr>
        <w:pStyle w:val="CommentText"/>
        <w:numPr>
          <w:ilvl w:val="1"/>
          <w:numId w:val="4"/>
        </w:numPr>
      </w:pPr>
      <w:r>
        <w:t>Data Feature Engineering</w:t>
      </w:r>
    </w:p>
    <w:p w14:paraId="7EAEA71B" w14:textId="77777777" w:rsidR="00167573" w:rsidRDefault="00167573">
      <w:pPr>
        <w:pStyle w:val="CommentText"/>
        <w:numPr>
          <w:ilvl w:val="1"/>
          <w:numId w:val="4"/>
        </w:numPr>
      </w:pPr>
      <w:r>
        <w:t>Data Transformation</w:t>
      </w:r>
    </w:p>
    <w:p w14:paraId="0D4DB8D0" w14:textId="77777777" w:rsidR="00167573" w:rsidRDefault="00167573">
      <w:pPr>
        <w:pStyle w:val="CommentText"/>
        <w:numPr>
          <w:ilvl w:val="0"/>
          <w:numId w:val="4"/>
        </w:numPr>
      </w:pPr>
      <w:r>
        <w:t>Exploratory Data Analysis ( Preliminary )</w:t>
      </w:r>
    </w:p>
    <w:p w14:paraId="79B7BCBB" w14:textId="77777777" w:rsidR="00167573" w:rsidRDefault="00167573">
      <w:pPr>
        <w:pStyle w:val="CommentText"/>
        <w:numPr>
          <w:ilvl w:val="0"/>
          <w:numId w:val="4"/>
        </w:numPr>
      </w:pPr>
      <w:r>
        <w:t>Data Mining Preparation</w:t>
      </w:r>
    </w:p>
    <w:p w14:paraId="18D0427B" w14:textId="77777777" w:rsidR="00167573" w:rsidRDefault="00167573">
      <w:pPr>
        <w:pStyle w:val="CommentText"/>
        <w:numPr>
          <w:ilvl w:val="1"/>
          <w:numId w:val="4"/>
        </w:numPr>
      </w:pPr>
      <w:r>
        <w:t>Training/Testing preparation</w:t>
      </w:r>
    </w:p>
    <w:p w14:paraId="08931592" w14:textId="77777777" w:rsidR="00167573" w:rsidRDefault="00167573">
      <w:pPr>
        <w:pStyle w:val="CommentText"/>
        <w:numPr>
          <w:ilvl w:val="1"/>
          <w:numId w:val="4"/>
        </w:numPr>
      </w:pPr>
      <w:r>
        <w:t>Validation measures and plan</w:t>
      </w:r>
    </w:p>
    <w:p w14:paraId="0DAF2DF3" w14:textId="77777777" w:rsidR="00167573" w:rsidRDefault="00167573">
      <w:pPr>
        <w:pStyle w:val="CommentText"/>
        <w:numPr>
          <w:ilvl w:val="1"/>
          <w:numId w:val="4"/>
        </w:numPr>
      </w:pPr>
      <w:r>
        <w:t>Hypertuning and Optimization plan</w:t>
      </w:r>
    </w:p>
    <w:p w14:paraId="148287B1" w14:textId="77777777" w:rsidR="00167573" w:rsidRDefault="00167573">
      <w:pPr>
        <w:pStyle w:val="CommentText"/>
        <w:numPr>
          <w:ilvl w:val="0"/>
          <w:numId w:val="4"/>
        </w:numPr>
      </w:pPr>
      <w:r>
        <w:t>Data Modeling</w:t>
      </w:r>
    </w:p>
    <w:p w14:paraId="6E9C3E8E" w14:textId="77777777" w:rsidR="00167573" w:rsidRDefault="00167573">
      <w:pPr>
        <w:pStyle w:val="CommentText"/>
        <w:numPr>
          <w:ilvl w:val="0"/>
          <w:numId w:val="4"/>
        </w:numPr>
      </w:pPr>
      <w:r>
        <w:t>Data Modeling Evaluation</w:t>
      </w:r>
    </w:p>
    <w:p w14:paraId="7B18C2B2" w14:textId="77777777" w:rsidR="00167573" w:rsidRDefault="00167573">
      <w:pPr>
        <w:pStyle w:val="CommentText"/>
        <w:numPr>
          <w:ilvl w:val="0"/>
          <w:numId w:val="4"/>
        </w:numPr>
      </w:pPr>
      <w:r>
        <w:t>Data Analysis, Model Comparisons, and Data Model evaluation.</w:t>
      </w:r>
    </w:p>
  </w:comment>
  <w:comment w:id="186"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87" w:author="Author" w:initials="A">
    <w:p w14:paraId="073FEA9B" w14:textId="77777777" w:rsidR="00167573" w:rsidRDefault="00167573" w:rsidP="00167573">
      <w:pPr>
        <w:pStyle w:val="CommentText"/>
        <w:ind w:left="1440"/>
      </w:pPr>
      <w:r>
        <w:rPr>
          <w:rStyle w:val="CommentReference"/>
        </w:rPr>
        <w:annotationRef/>
      </w:r>
      <w:r>
        <w:t>Explain the type of sampling used and its appropriateness for the dissertation proposal methodology and design, considering both frequentist approaches and data synthesis strategies. Quantitative studies include a comprehensive power analysis detailing parameters such as effect size, alpha, beta, and the number of groups. This analysis should provide evidence that the minimum required sample size will be achieved in the proposal or was achieved in the manuscript. Additionally, it outlines methods for synthesizing data, such as meta-analysis or integrative data analysis, explaining how these methods complement the frequentist approach and enhance the overall research design. Describe the procedures for aggregating and analyzing combined datasets, ensuring the synthesis aligns with the research objectives and questions.</w:t>
      </w:r>
    </w:p>
  </w:comment>
  <w:comment w:id="188" w:author="Author" w:initials="A">
    <w:p w14:paraId="3A17FC5F" w14:textId="77777777" w:rsidR="00167573" w:rsidRDefault="00167573" w:rsidP="00167573">
      <w:pPr>
        <w:pStyle w:val="CommentText"/>
        <w:ind w:left="720"/>
      </w:pPr>
      <w:r>
        <w:rPr>
          <w:rStyle w:val="CommentReference"/>
        </w:rPr>
        <w:annotationRef/>
      </w:r>
      <w:r>
        <w:t>Include Meta-analysis, aggregating results from multiple studies addressing a similar research question to derive a consolidated effect size. Leverage the power of cumulative data, thus enhancing the precision of effect size estimates and potentially uncovering trends that individual studies might not detect. Consider including integrative data analysis by combining raw data from multiple studies into a single dataset for analysis, offering a deeper, more nuanced understanding of the research question.</w:t>
      </w:r>
    </w:p>
    <w:p w14:paraId="4539ADF7" w14:textId="77777777" w:rsidR="00167573" w:rsidRDefault="00167573" w:rsidP="00167573">
      <w:pPr>
        <w:pStyle w:val="CommentText"/>
        <w:ind w:left="720"/>
      </w:pPr>
      <w:r>
        <w:t>Both meta-analysis and integrative data analysis complement the frequentist approach by providing a broader, more comprehensive perspective on the data. Refer to synthesis methods, by aggregating data across studies, can significantly increase statistical power beyond what individual studies might achieve.</w:t>
      </w:r>
    </w:p>
    <w:p w14:paraId="50D3B452" w14:textId="77777777" w:rsidR="00167573" w:rsidRDefault="00167573" w:rsidP="00167573">
      <w:pPr>
        <w:pStyle w:val="CommentText"/>
        <w:ind w:left="720"/>
      </w:pPr>
      <w:r>
        <w:t>To effectively synthesize data, the dissertation should outline precise procedures for aggregating and analyzing combined datasets. This involves detailing the criteria for selecting studies or datasets to include, the methods for standardizing data points across different sources, and the statistical techniques employed to analyze the aggregated data. Ensuring the data synthesis aligns with the research objectives and questions is crucial. This alignment requires a thoughtful approach to integrating disparate data, considering the variations in study designs, populations, and measurement tools among the sources.</w:t>
      </w:r>
    </w:p>
  </w:comment>
  <w:comment w:id="189" w:author="Author" w:initials="A">
    <w:p w14:paraId="64B99497" w14:textId="77777777" w:rsidR="00167573" w:rsidRDefault="00167573" w:rsidP="00167573">
      <w:pPr>
        <w:pStyle w:val="CommentText"/>
      </w:pPr>
      <w:r>
        <w:rPr>
          <w:rStyle w:val="CommentReference"/>
        </w:rPr>
        <w:annotationRef/>
      </w:r>
      <w:r w:rsidRPr="003D3FE1">
        <w:rPr>
          <w:sz w:val="22"/>
        </w:rPr>
        <w:t>Tip: Many qualitative and mixed methods studies require multiple sources of data. Describe how the data will be (proposal) or were (manuscript) obtained from each source.</w:t>
      </w:r>
    </w:p>
  </w:comment>
  <w:comment w:id="192"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93"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94" w:author="Author" w:initials="A">
    <w:p w14:paraId="5A41F7DE" w14:textId="77777777" w:rsidR="00167573" w:rsidRDefault="00167573" w:rsidP="00167573">
      <w:pPr>
        <w:pStyle w:val="CommentText"/>
      </w:pPr>
      <w:r>
        <w:rPr>
          <w:rStyle w:val="CommentReference"/>
        </w:rPr>
        <w:annotationRef/>
      </w:r>
      <w:r w:rsidRPr="003D3FE1">
        <w:rPr>
          <w:sz w:val="22"/>
        </w:rPr>
        <w:t>Verify with the IRB whether permission is needed or a pilot application needs to be completed.</w:t>
      </w:r>
      <w:r>
        <w:rPr>
          <w:sz w:val="22"/>
        </w:rPr>
        <w:t xml:space="preserve"> Locate IRB resources </w:t>
      </w:r>
      <w:hyperlink r:id="rId5" w:history="1">
        <w:r w:rsidRPr="0001480B">
          <w:rPr>
            <w:rStyle w:val="Hyperlink"/>
            <w:sz w:val="22"/>
          </w:rPr>
          <w:t>here</w:t>
        </w:r>
      </w:hyperlink>
      <w:r>
        <w:rPr>
          <w:sz w:val="22"/>
        </w:rPr>
        <w:t>.</w:t>
      </w:r>
    </w:p>
  </w:comment>
  <w:comment w:id="195" w:author="Author" w:initials="A">
    <w:p w14:paraId="2FCEF1B1" w14:textId="77777777" w:rsidR="00167573" w:rsidRDefault="00167573" w:rsidP="00167573">
      <w:pPr>
        <w:pStyle w:val="CommentText"/>
      </w:pPr>
      <w:r>
        <w:rPr>
          <w:rStyle w:val="CommentReference"/>
        </w:rPr>
        <w:annotationRef/>
      </w:r>
      <w:hyperlink r:id="rId6" w:history="1">
        <w:r w:rsidRPr="00594D09">
          <w:rPr>
            <w:rStyle w:val="Hyperlink"/>
            <w:sz w:val="20"/>
          </w:rPr>
          <w:t>Homepage - Creative Commons</w:t>
        </w:r>
      </w:hyperlink>
      <w:r>
        <w:t xml:space="preserve"> </w:t>
      </w:r>
    </w:p>
  </w:comment>
  <w:comment w:id="196" w:author="Author" w:initials="A">
    <w:p w14:paraId="311AD850" w14:textId="77777777" w:rsidR="00167573" w:rsidRDefault="00167573" w:rsidP="00167573">
      <w:pPr>
        <w:pStyle w:val="CommentText"/>
      </w:pPr>
      <w:r>
        <w:rPr>
          <w:rStyle w:val="CommentReference"/>
        </w:rPr>
        <w:annotationRef/>
      </w:r>
      <w:hyperlink r:id="rId7" w:history="1">
        <w:r w:rsidRPr="002367E0">
          <w:rPr>
            <w:rStyle w:val="Hyperlink"/>
            <w:sz w:val="20"/>
          </w:rPr>
          <w:t>Licenses — Open Data Commons: legal tools for open data</w:t>
        </w:r>
      </w:hyperlink>
      <w:r>
        <w:t xml:space="preserve"> </w:t>
      </w:r>
    </w:p>
  </w:comment>
  <w:comment w:id="197" w:author="Author" w:initials="A">
    <w:p w14:paraId="6DE933B3" w14:textId="77777777" w:rsidR="00167573" w:rsidRDefault="00167573" w:rsidP="00167573">
      <w:pPr>
        <w:pStyle w:val="CommentText"/>
      </w:pPr>
      <w:r>
        <w:rPr>
          <w:rStyle w:val="CommentReference"/>
        </w:rPr>
        <w:annotationRef/>
      </w:r>
      <w:r>
        <w:t>Examples of what to include depending on your study and your requirements.</w:t>
      </w:r>
    </w:p>
    <w:p w14:paraId="26715489" w14:textId="77777777" w:rsidR="00167573" w:rsidRDefault="00167573" w:rsidP="00167573">
      <w:pPr>
        <w:pStyle w:val="CommentText"/>
      </w:pPr>
      <w:r>
        <w:t>1. Software and Tools:</w:t>
      </w:r>
    </w:p>
    <w:p w14:paraId="64C4E502" w14:textId="77777777" w:rsidR="00167573" w:rsidRDefault="00167573" w:rsidP="00167573">
      <w:pPr>
        <w:pStyle w:val="CommentText"/>
      </w:pPr>
    </w:p>
    <w:p w14:paraId="70926460" w14:textId="77777777" w:rsidR="00167573" w:rsidRDefault="00167573" w:rsidP="00167573">
      <w:pPr>
        <w:pStyle w:val="CommentText"/>
      </w:pPr>
      <w:r>
        <w:t>Data Analysis Software: Specify the primary software packages used for data analysis (e.g., R, Python with libraries such as Pandas, NumPy, SciPy, Scikit-learn).</w:t>
      </w:r>
    </w:p>
    <w:p w14:paraId="3B21B13C" w14:textId="77777777" w:rsidR="00167573" w:rsidRDefault="00167573" w:rsidP="00167573">
      <w:pPr>
        <w:pStyle w:val="CommentText"/>
      </w:pPr>
    </w:p>
    <w:p w14:paraId="1699161A" w14:textId="77777777" w:rsidR="00167573" w:rsidRDefault="00167573" w:rsidP="00167573">
      <w:pPr>
        <w:pStyle w:val="CommentText"/>
      </w:pPr>
      <w:r>
        <w:t>Database Management Systems: Mention any database systems employed (e.g., SQL, MongoDB) for data storage and retrieval.</w:t>
      </w:r>
    </w:p>
    <w:p w14:paraId="09F1ABFB" w14:textId="77777777" w:rsidR="00167573" w:rsidRDefault="00167573" w:rsidP="00167573">
      <w:pPr>
        <w:pStyle w:val="CommentText"/>
      </w:pPr>
    </w:p>
    <w:p w14:paraId="175F6912" w14:textId="77777777" w:rsidR="00167573" w:rsidRDefault="00167573" w:rsidP="00167573">
      <w:pPr>
        <w:pStyle w:val="CommentText"/>
      </w:pPr>
      <w:r>
        <w:t>Data Visualization Tools: Include tools used for visualizing data (e.g., Tableau, Matplotlib, Seaborn, GGplot).</w:t>
      </w:r>
    </w:p>
    <w:p w14:paraId="424E8372" w14:textId="77777777" w:rsidR="00167573" w:rsidRDefault="00167573" w:rsidP="00167573">
      <w:pPr>
        <w:pStyle w:val="CommentText"/>
      </w:pPr>
    </w:p>
    <w:p w14:paraId="59159730" w14:textId="77777777" w:rsidR="00167573" w:rsidRDefault="00167573" w:rsidP="00167573">
      <w:pPr>
        <w:pStyle w:val="CommentText"/>
      </w:pPr>
      <w:r>
        <w:t>Machine Learning Frameworks: Detail any machine learning libraries and frameworks (e.g., TensorFlow, PyTorch, Keras) if applicable.</w:t>
      </w:r>
    </w:p>
    <w:p w14:paraId="2C55E00F" w14:textId="77777777" w:rsidR="00167573" w:rsidRDefault="00167573" w:rsidP="00167573">
      <w:pPr>
        <w:pStyle w:val="CommentText"/>
      </w:pPr>
    </w:p>
    <w:p w14:paraId="75816E32" w14:textId="77777777" w:rsidR="00167573" w:rsidRDefault="00167573" w:rsidP="00167573">
      <w:pPr>
        <w:pStyle w:val="CommentText"/>
      </w:pPr>
      <w:r>
        <w:t>Big Data Technologies: If dealing with large datasets, specify big data technologies used (e.g., Apache Hadoop, Spark).</w:t>
      </w:r>
    </w:p>
    <w:p w14:paraId="016D70B3" w14:textId="77777777" w:rsidR="00167573" w:rsidRDefault="00167573" w:rsidP="00167573">
      <w:pPr>
        <w:pStyle w:val="CommentText"/>
      </w:pPr>
    </w:p>
    <w:p w14:paraId="5E89324E" w14:textId="77777777" w:rsidR="00167573" w:rsidRDefault="00167573" w:rsidP="00167573">
      <w:pPr>
        <w:pStyle w:val="CommentText"/>
      </w:pPr>
      <w:r>
        <w:t>2. Data Sources and Datasets:</w:t>
      </w:r>
    </w:p>
    <w:p w14:paraId="505BCBC7" w14:textId="77777777" w:rsidR="00167573" w:rsidRDefault="00167573" w:rsidP="00167573">
      <w:pPr>
        <w:pStyle w:val="CommentText"/>
      </w:pPr>
    </w:p>
    <w:p w14:paraId="6CA576BE" w14:textId="77777777" w:rsidR="00167573" w:rsidRDefault="00167573" w:rsidP="00167573">
      <w:pPr>
        <w:pStyle w:val="CommentText"/>
      </w:pPr>
      <w:r>
        <w:t>Origin of Datasets: Describe the sources of your datasets, whether they are publicly available, purchased, or proprietary.</w:t>
      </w:r>
    </w:p>
    <w:p w14:paraId="22C954FB" w14:textId="77777777" w:rsidR="00167573" w:rsidRDefault="00167573" w:rsidP="00167573">
      <w:pPr>
        <w:pStyle w:val="CommentText"/>
      </w:pPr>
    </w:p>
    <w:p w14:paraId="20CDE1B3" w14:textId="77777777" w:rsidR="00167573" w:rsidRDefault="00167573" w:rsidP="00167573">
      <w:pPr>
        <w:pStyle w:val="CommentText"/>
      </w:pPr>
      <w:r>
        <w:t>Data Characteristics: Outline the nature of the data (e.g., structured, unstructured, semi-structured) and its domains (e.g., social media data, transactional data).</w:t>
      </w:r>
    </w:p>
    <w:p w14:paraId="15585291" w14:textId="77777777" w:rsidR="00167573" w:rsidRDefault="00167573" w:rsidP="00167573">
      <w:pPr>
        <w:pStyle w:val="CommentText"/>
      </w:pPr>
    </w:p>
    <w:p w14:paraId="7864438A" w14:textId="77777777" w:rsidR="00167573" w:rsidRDefault="00167573" w:rsidP="00167573">
      <w:pPr>
        <w:pStyle w:val="CommentText"/>
      </w:pPr>
      <w:r>
        <w:t>Data Privacy and Ethics: Address any privacy and ethical considerations related to the data, including anonymization processes if applicable.</w:t>
      </w:r>
    </w:p>
    <w:p w14:paraId="397FEE2F" w14:textId="77777777" w:rsidR="00167573" w:rsidRDefault="00167573" w:rsidP="00167573">
      <w:pPr>
        <w:pStyle w:val="CommentText"/>
      </w:pPr>
    </w:p>
    <w:p w14:paraId="7BE14E06" w14:textId="77777777" w:rsidR="00167573" w:rsidRDefault="00167573" w:rsidP="00167573">
      <w:pPr>
        <w:pStyle w:val="CommentText"/>
      </w:pPr>
      <w:r>
        <w:t>For Licensed Datasets, the license number and the link to the dataset should be included here and in your abstract.</w:t>
      </w:r>
    </w:p>
    <w:p w14:paraId="0D7B2AED" w14:textId="77777777" w:rsidR="00167573" w:rsidRDefault="00167573" w:rsidP="00167573">
      <w:pPr>
        <w:pStyle w:val="CommentText"/>
      </w:pPr>
    </w:p>
    <w:p w14:paraId="492A8B8E" w14:textId="77777777" w:rsidR="00167573" w:rsidRDefault="00167573" w:rsidP="00167573">
      <w:pPr>
        <w:pStyle w:val="CommentText"/>
      </w:pPr>
      <w:r>
        <w:t>3. Testing and Validation of Tools:</w:t>
      </w:r>
    </w:p>
    <w:p w14:paraId="0038AF0A" w14:textId="77777777" w:rsidR="00167573" w:rsidRDefault="00167573" w:rsidP="00167573">
      <w:pPr>
        <w:pStyle w:val="CommentText"/>
      </w:pPr>
    </w:p>
    <w:p w14:paraId="199FCE0E" w14:textId="77777777" w:rsidR="00167573" w:rsidRDefault="00167573" w:rsidP="00167573">
      <w:pPr>
        <w:pStyle w:val="CommentText"/>
      </w:pPr>
      <w:r>
        <w:t>Field Testing: Describe any field testing or pilot studies conducted to test the chosen tools and methodologies. Include results and any modifications made based on these tests.</w:t>
      </w:r>
    </w:p>
    <w:p w14:paraId="22B0A424" w14:textId="77777777" w:rsidR="00167573" w:rsidRDefault="00167573" w:rsidP="00167573">
      <w:pPr>
        <w:pStyle w:val="CommentText"/>
      </w:pPr>
    </w:p>
    <w:p w14:paraId="6D95ABA2" w14:textId="77777777" w:rsidR="00167573" w:rsidRDefault="00167573" w:rsidP="00167573">
      <w:pPr>
        <w:pStyle w:val="CommentText"/>
      </w:pPr>
      <w:r>
        <w:t>Instrument Validation: If using specific data collection instruments or algorithms, provide evidence of their reliability and validity.</w:t>
      </w:r>
    </w:p>
    <w:p w14:paraId="21E65EDD" w14:textId="77777777" w:rsidR="00167573" w:rsidRDefault="00167573" w:rsidP="00167573">
      <w:pPr>
        <w:pStyle w:val="CommentText"/>
      </w:pPr>
    </w:p>
    <w:p w14:paraId="1DD20540" w14:textId="77777777" w:rsidR="00167573" w:rsidRDefault="00167573" w:rsidP="00167573">
      <w:pPr>
        <w:pStyle w:val="CommentText"/>
      </w:pPr>
      <w:r>
        <w:t>5. Additional Materials:</w:t>
      </w:r>
    </w:p>
    <w:p w14:paraId="1D202E3C" w14:textId="77777777" w:rsidR="00167573" w:rsidRDefault="00167573" w:rsidP="00167573">
      <w:pPr>
        <w:pStyle w:val="CommentText"/>
      </w:pPr>
    </w:p>
    <w:p w14:paraId="769A804C" w14:textId="77777777" w:rsidR="00167573" w:rsidRDefault="00167573" w:rsidP="00167573">
      <w:pPr>
        <w:pStyle w:val="CommentText"/>
      </w:pPr>
      <w:r>
        <w:t>Supplementary Tools: Mention any supplementary tools used for specific functions (e.g., data scraping tools, text analysis software).</w:t>
      </w:r>
    </w:p>
    <w:p w14:paraId="2038CEE9" w14:textId="77777777" w:rsidR="00167573" w:rsidRDefault="00167573" w:rsidP="00167573">
      <w:pPr>
        <w:pStyle w:val="CommentText"/>
      </w:pPr>
    </w:p>
    <w:p w14:paraId="3E667851" w14:textId="77777777" w:rsidR="00167573" w:rsidRDefault="00167573" w:rsidP="00167573">
      <w:pPr>
        <w:pStyle w:val="CommentText"/>
      </w:pPr>
      <w:r>
        <w:t>Documentation and Manuals: Provide references to any documentation, user manuals, or tutorials used for understanding and employing the tools and datasets.</w:t>
      </w:r>
    </w:p>
    <w:p w14:paraId="7C2293B0" w14:textId="77777777" w:rsidR="00167573" w:rsidRDefault="00167573" w:rsidP="00167573">
      <w:pPr>
        <w:pStyle w:val="CommentText"/>
      </w:pPr>
    </w:p>
    <w:p w14:paraId="5588C617" w14:textId="77777777" w:rsidR="00167573" w:rsidRDefault="00167573" w:rsidP="00167573">
      <w:pPr>
        <w:pStyle w:val="CommentText"/>
      </w:pPr>
      <w:r>
        <w:t>7. Data Processing and Cleaning Tools:</w:t>
      </w:r>
    </w:p>
    <w:p w14:paraId="7B2443A2" w14:textId="77777777" w:rsidR="00167573" w:rsidRDefault="00167573" w:rsidP="00167573">
      <w:pPr>
        <w:pStyle w:val="CommentText"/>
      </w:pPr>
    </w:p>
    <w:p w14:paraId="3943918B" w14:textId="77777777" w:rsidR="00167573" w:rsidRDefault="00167573" w:rsidP="00167573">
      <w:pPr>
        <w:pStyle w:val="CommentText"/>
      </w:pPr>
      <w:r>
        <w:t>Tools for Data Cleaning: Specify tools and techniques used for data cleaning and preprocessing (e.g., data normalization, handling missing values, outlier detection).</w:t>
      </w:r>
    </w:p>
    <w:p w14:paraId="7033465A" w14:textId="77777777" w:rsidR="00167573" w:rsidRDefault="00167573" w:rsidP="00167573">
      <w:pPr>
        <w:pStyle w:val="CommentText"/>
      </w:pPr>
    </w:p>
    <w:p w14:paraId="7A1EE81F" w14:textId="77777777" w:rsidR="00167573" w:rsidRDefault="00167573" w:rsidP="00167573">
      <w:pPr>
        <w:pStyle w:val="CommentText"/>
      </w:pPr>
      <w:r>
        <w:t>Data Transformation Methods: Describe methods and software for data transformation (e.g., encoding, feature scaling).</w:t>
      </w:r>
    </w:p>
    <w:p w14:paraId="0EBBF02A" w14:textId="77777777" w:rsidR="00167573" w:rsidRDefault="00167573" w:rsidP="00167573">
      <w:pPr>
        <w:pStyle w:val="CommentText"/>
      </w:pPr>
    </w:p>
    <w:p w14:paraId="5AF93B52" w14:textId="77777777" w:rsidR="00167573" w:rsidRDefault="00167573" w:rsidP="00167573">
      <w:pPr>
        <w:pStyle w:val="CommentText"/>
      </w:pPr>
      <w:r>
        <w:t>8. Statistical Analysis Tools:</w:t>
      </w:r>
    </w:p>
    <w:p w14:paraId="26659E3E" w14:textId="77777777" w:rsidR="00167573" w:rsidRDefault="00167573" w:rsidP="00167573">
      <w:pPr>
        <w:pStyle w:val="CommentText"/>
      </w:pPr>
    </w:p>
    <w:p w14:paraId="2374881E" w14:textId="77777777" w:rsidR="00167573" w:rsidRDefault="00167573" w:rsidP="00167573">
      <w:pPr>
        <w:pStyle w:val="CommentText"/>
      </w:pPr>
      <w:r>
        <w:t>Statistical Software: If relevant, include details about statistical software used for hypothesis testing or descriptive analysis (e.g., SPSS, Stata).</w:t>
      </w:r>
    </w:p>
    <w:p w14:paraId="4896A756" w14:textId="77777777" w:rsidR="00167573" w:rsidRDefault="00167573" w:rsidP="00167573">
      <w:pPr>
        <w:pStyle w:val="CommentText"/>
      </w:pPr>
    </w:p>
    <w:p w14:paraId="569E702C" w14:textId="77777777" w:rsidR="00167573" w:rsidRDefault="00167573" w:rsidP="00167573">
      <w:pPr>
        <w:pStyle w:val="CommentText"/>
      </w:pPr>
      <w:r>
        <w:t>9. Computational Resources:</w:t>
      </w:r>
    </w:p>
    <w:p w14:paraId="17423156" w14:textId="77777777" w:rsidR="00167573" w:rsidRDefault="00167573" w:rsidP="00167573">
      <w:pPr>
        <w:pStyle w:val="CommentText"/>
      </w:pPr>
    </w:p>
    <w:p w14:paraId="616B728D" w14:textId="77777777" w:rsidR="00167573" w:rsidRDefault="00167573" w:rsidP="00167573">
      <w:pPr>
        <w:pStyle w:val="CommentText"/>
      </w:pPr>
      <w:r>
        <w:t>Hardware Specifications: Detail the hardware resources utilized, such as server specifications, GPU requirements for deep learning tasks.</w:t>
      </w:r>
    </w:p>
    <w:p w14:paraId="721681E8" w14:textId="77777777" w:rsidR="00167573" w:rsidRDefault="00167573" w:rsidP="00167573">
      <w:pPr>
        <w:pStyle w:val="CommentText"/>
      </w:pPr>
    </w:p>
    <w:p w14:paraId="648296B1" w14:textId="77777777" w:rsidR="00167573" w:rsidRDefault="00167573" w:rsidP="00167573">
      <w:pPr>
        <w:pStyle w:val="CommentText"/>
      </w:pPr>
      <w:r>
        <w:t>Cloud Computing Resources: Mention if cloud services (e.g., AWS, Google Cloud, Azure) were used for data storage or processing.</w:t>
      </w:r>
    </w:p>
    <w:p w14:paraId="00DBF66C" w14:textId="77777777" w:rsidR="00167573" w:rsidRDefault="00167573" w:rsidP="00167573">
      <w:pPr>
        <w:pStyle w:val="CommentText"/>
      </w:pPr>
    </w:p>
    <w:p w14:paraId="118932DA" w14:textId="77777777" w:rsidR="00167573" w:rsidRDefault="00167573" w:rsidP="00167573">
      <w:pPr>
        <w:pStyle w:val="CommentText"/>
      </w:pPr>
      <w:r>
        <w:t>10. Collaborative and Version Control Tools:</w:t>
      </w:r>
    </w:p>
    <w:p w14:paraId="57708FB7" w14:textId="77777777" w:rsidR="00167573" w:rsidRDefault="00167573" w:rsidP="00167573">
      <w:pPr>
        <w:pStyle w:val="CommentText"/>
      </w:pPr>
    </w:p>
    <w:p w14:paraId="14463F81" w14:textId="77777777" w:rsidR="00167573" w:rsidRDefault="00167573" w:rsidP="00167573">
      <w:pPr>
        <w:pStyle w:val="CommentText"/>
      </w:pPr>
      <w:r>
        <w:t>Version Control Systems: Include information about version control systems used (e.g., Git, SVN).</w:t>
      </w:r>
    </w:p>
    <w:p w14:paraId="65FEF5C1" w14:textId="77777777" w:rsidR="00167573" w:rsidRDefault="00167573" w:rsidP="00167573">
      <w:pPr>
        <w:pStyle w:val="CommentText"/>
      </w:pPr>
    </w:p>
    <w:p w14:paraId="0126C84E" w14:textId="77777777" w:rsidR="00167573" w:rsidRDefault="00167573" w:rsidP="00167573">
      <w:pPr>
        <w:pStyle w:val="CommentText"/>
      </w:pPr>
      <w:r>
        <w:t>Collaboration Platforms: Specify any platforms used for collaboration among team members (e.g., GitHub, Bitbucket, JIRA).</w:t>
      </w:r>
    </w:p>
    <w:p w14:paraId="47DF0DFC" w14:textId="77777777" w:rsidR="00167573" w:rsidRDefault="00167573" w:rsidP="00167573">
      <w:pPr>
        <w:pStyle w:val="CommentText"/>
      </w:pPr>
    </w:p>
    <w:p w14:paraId="5328587C" w14:textId="77777777" w:rsidR="00167573" w:rsidRDefault="00167573" w:rsidP="00167573">
      <w:pPr>
        <w:pStyle w:val="CommentText"/>
      </w:pPr>
      <w:r>
        <w:t>11. Ethical Considerations and Compliance:</w:t>
      </w:r>
    </w:p>
    <w:p w14:paraId="4DD76D7B" w14:textId="77777777" w:rsidR="00167573" w:rsidRDefault="00167573" w:rsidP="00167573">
      <w:pPr>
        <w:pStyle w:val="CommentText"/>
      </w:pPr>
    </w:p>
    <w:p w14:paraId="5C8FD8C1" w14:textId="77777777" w:rsidR="00167573" w:rsidRDefault="00167573" w:rsidP="00167573">
      <w:pPr>
        <w:pStyle w:val="CommentText"/>
      </w:pPr>
      <w:r>
        <w:t>Data Security Tools: Discuss tools and methods used for ensuring data security and compliance with regulations (e.g., GDPR, HIPAA).</w:t>
      </w:r>
    </w:p>
    <w:p w14:paraId="157B527C" w14:textId="77777777" w:rsidR="00167573" w:rsidRDefault="00167573" w:rsidP="00167573">
      <w:pPr>
        <w:pStyle w:val="CommentText"/>
      </w:pPr>
    </w:p>
  </w:comment>
  <w:comment w:id="200" w:author="Author" w:initials="A">
    <w:p w14:paraId="371827E1" w14:textId="77777777" w:rsidR="00167573" w:rsidRDefault="00167573" w:rsidP="00167573">
      <w:pPr>
        <w:pStyle w:val="CommentText"/>
      </w:pPr>
      <w:r>
        <w:rPr>
          <w:rStyle w:val="CommentReference"/>
        </w:rPr>
        <w:annotationRef/>
      </w:r>
      <w:r>
        <w:t>Operational definitions are distinct from the conceptual definitions provided in the Definition of Terms section. Specifically, operational definitions indicate how the variables will be (proposal) or were (manuscript) measured.</w:t>
      </w:r>
    </w:p>
    <w:p w14:paraId="34BEAB7F" w14:textId="77777777" w:rsidR="00167573" w:rsidRDefault="00167573" w:rsidP="00167573">
      <w:pPr>
        <w:pStyle w:val="CommentText"/>
      </w:pPr>
      <w:r>
        <w:t>The Variable Dictionary should also be included for all Variables from the original dataset ( before the pre-processing in the Appendix)</w:t>
      </w:r>
    </w:p>
  </w:comment>
  <w:comment w:id="201" w:author="Author" w:initials="A">
    <w:p w14:paraId="11C5E8ED" w14:textId="77777777" w:rsidR="00167573" w:rsidRDefault="00167573" w:rsidP="00167573">
      <w:pPr>
        <w:pStyle w:val="CommentText"/>
      </w:pPr>
      <w:r>
        <w:rPr>
          <w:rStyle w:val="CommentReference"/>
        </w:rPr>
        <w:annotationRef/>
      </w:r>
      <w:r w:rsidRPr="003D3FE1">
        <w:rPr>
          <w:sz w:val="22"/>
          <w:szCs w:val="22"/>
        </w:rPr>
        <w:t>A paragraph is not required to introduce the operational definitions; a single sentence introducing this section is sufficient.</w:t>
      </w:r>
    </w:p>
  </w:comment>
  <w:comment w:id="202" w:author="Author" w:initials="A">
    <w:p w14:paraId="70859201" w14:textId="77777777" w:rsidR="00167573" w:rsidRPr="00A4025A" w:rsidRDefault="00167573" w:rsidP="00167573">
      <w:pPr>
        <w:pStyle w:val="CommentText"/>
        <w:rPr>
          <w:sz w:val="22"/>
          <w:szCs w:val="22"/>
        </w:rPr>
      </w:pPr>
      <w:r>
        <w:rPr>
          <w:rStyle w:val="CommentReference"/>
        </w:rPr>
        <w:annotationRef/>
      </w:r>
      <w:r w:rsidRPr="00A4025A">
        <w:rPr>
          <w:rStyle w:val="CommentReference"/>
        </w:rPr>
        <w:annotationRef/>
      </w:r>
      <w:r w:rsidRPr="00A4025A">
        <w:rPr>
          <w:sz w:val="22"/>
          <w:szCs w:val="22"/>
        </w:rPr>
        <w:t xml:space="preserve">Replace “XXX” with the first study variable. Repeat this process for all the study variables. </w:t>
      </w:r>
    </w:p>
    <w:p w14:paraId="4F3F1C42" w14:textId="77777777" w:rsidR="00167573" w:rsidRPr="00A4025A" w:rsidRDefault="00167573" w:rsidP="00167573">
      <w:pPr>
        <w:pStyle w:val="CommentText"/>
        <w:rPr>
          <w:sz w:val="22"/>
          <w:szCs w:val="22"/>
        </w:rPr>
      </w:pPr>
    </w:p>
    <w:p w14:paraId="432BFF65" w14:textId="77777777" w:rsidR="00167573" w:rsidRDefault="00167573" w:rsidP="00167573">
      <w:pPr>
        <w:pStyle w:val="CommentText"/>
      </w:pPr>
      <w:r w:rsidRPr="00A4025A">
        <w:t>Maintain Level 3 heading formatting for each variable.</w:t>
      </w:r>
      <w:r>
        <w:t xml:space="preserve"> </w:t>
      </w:r>
    </w:p>
  </w:comment>
  <w:comment w:id="205" w:author="Author" w:initials="A">
    <w:p w14:paraId="09F1A35B" w14:textId="77777777" w:rsidR="00167573" w:rsidRDefault="00167573" w:rsidP="00167573">
      <w:pPr>
        <w:pStyle w:val="CommentText"/>
      </w:pPr>
      <w:r>
        <w:rPr>
          <w:rStyle w:val="CommentReference"/>
        </w:rPr>
        <w:annotationRef/>
      </w:r>
      <w:r>
        <w:t>In this section, you should describe in depth all the steps and processes you intend to complete during your study.</w:t>
      </w:r>
    </w:p>
    <w:p w14:paraId="16148F7C" w14:textId="77777777" w:rsidR="00167573" w:rsidRDefault="00167573" w:rsidP="00167573">
      <w:pPr>
        <w:pStyle w:val="CommentText"/>
      </w:pPr>
      <w:r>
        <w:t>A thorough understanding of the process, requirements, implications, and consequences should be considered before you write this section.</w:t>
      </w:r>
    </w:p>
    <w:p w14:paraId="2DD14F15" w14:textId="77777777" w:rsidR="00167573" w:rsidRDefault="00167573" w:rsidP="00167573">
      <w:pPr>
        <w:pStyle w:val="CommentText"/>
      </w:pPr>
      <w:r>
        <w:t>In the case that you have already completed the Preprocessing phase you already have a good idea of what is required.</w:t>
      </w:r>
    </w:p>
  </w:comment>
  <w:comment w:id="206" w:author="Guest User" w:date="2024-03-03T21:46:00Z" w:initials="GU">
    <w:p w14:paraId="285F3F8F" w14:textId="77777777" w:rsidR="00255153" w:rsidRDefault="00255153" w:rsidP="00255153">
      <w:pPr>
        <w:pStyle w:val="CommentText"/>
      </w:pPr>
      <w:r>
        <w:t>How do you decide on creating 640x640 pixel grid here? (instead of say 1024x1024)</w:t>
      </w:r>
      <w:r>
        <w:rPr>
          <w:rStyle w:val="CommentReference"/>
        </w:rPr>
        <w:annotationRef/>
      </w:r>
    </w:p>
  </w:comment>
  <w:comment w:id="209" w:author="Author" w:initials="A">
    <w:p w14:paraId="51D39399" w14:textId="77777777" w:rsidR="00167573" w:rsidRDefault="00167573" w:rsidP="00167573">
      <w:pPr>
        <w:pStyle w:val="CommentText"/>
      </w:pPr>
      <w:r>
        <w:rPr>
          <w:rStyle w:val="CommentReference"/>
        </w:rPr>
        <w:annotationRef/>
      </w:r>
      <w:r>
        <w:rPr>
          <w:rStyle w:val="CommentReference"/>
        </w:rPr>
        <w:annotationRef/>
      </w:r>
      <w:r>
        <w:t xml:space="preserve">The Academic Success Center has a weekly group session on both Writing Quantitative and Writing Qualitative Analysis. Learn more about these sessions and find the link to register </w:t>
      </w:r>
      <w:hyperlink r:id="rId8" w:history="1">
        <w:r w:rsidRPr="00104633">
          <w:rPr>
            <w:rStyle w:val="Hyperlink"/>
            <w:rFonts w:eastAsiaTheme="majorEastAsia"/>
            <w:sz w:val="20"/>
          </w:rPr>
          <w:t>here.</w:t>
        </w:r>
      </w:hyperlink>
    </w:p>
    <w:p w14:paraId="3CD22C8C" w14:textId="77777777" w:rsidR="00167573" w:rsidRDefault="00167573" w:rsidP="00167573">
      <w:pPr>
        <w:pStyle w:val="CommentText"/>
      </w:pPr>
    </w:p>
  </w:comment>
  <w:comment w:id="210" w:author="Author" w:initials="A">
    <w:p w14:paraId="6603DA23" w14:textId="77777777" w:rsidR="00167573" w:rsidRDefault="00167573" w:rsidP="00167573">
      <w:pPr>
        <w:pStyle w:val="CommentText"/>
      </w:pPr>
      <w:r>
        <w:rPr>
          <w:rStyle w:val="CommentReference"/>
        </w:rPr>
        <w:annotationRef/>
      </w:r>
      <w:r>
        <w:t>If your study is comparative or quantitative, you should complete a data analysis of the statistical measures you used to compare the algorithms.</w:t>
      </w:r>
    </w:p>
    <w:p w14:paraId="3CD46468" w14:textId="77777777" w:rsidR="00167573" w:rsidRDefault="00167573" w:rsidP="00167573">
      <w:pPr>
        <w:pStyle w:val="CommentText"/>
      </w:pPr>
      <w:r>
        <w:t>If your study is a quantitative conclusive analysis, then Data Analysis on the conclusive measures is also required.</w:t>
      </w:r>
    </w:p>
    <w:p w14:paraId="3B1CAEA4" w14:textId="77777777" w:rsidR="00167573" w:rsidRDefault="00167573" w:rsidP="00167573">
      <w:pPr>
        <w:pStyle w:val="CommentText"/>
      </w:pPr>
      <w:r>
        <w:t>If your study is experimental or constructive, you should complete data analysis based on the measures that are the best fit for your methodologies.</w:t>
      </w:r>
    </w:p>
  </w:comment>
  <w:comment w:id="211" w:author="Author" w:initials="A">
    <w:p w14:paraId="5664A0A5" w14:textId="77777777" w:rsidR="00167573" w:rsidRDefault="00167573" w:rsidP="00167573">
      <w:pPr>
        <w:pStyle w:val="CommentText"/>
        <w:ind w:left="720"/>
      </w:pPr>
      <w:r>
        <w:rPr>
          <w:rStyle w:val="CommentReference"/>
        </w:rPr>
        <w:annotationRef/>
      </w:r>
      <w:r>
        <w:t>Provide evidence that the statistical test chosen is appropriate to test the hypotheses and that the data meets the assumptions of the statistical tests. This step should also be done programmatically, and the program should be added to the appendix. Results, graphs, and Charts for this part of the study should be completed and presented here.</w:t>
      </w:r>
    </w:p>
  </w:comment>
  <w:comment w:id="212" w:author="Author" w:initials="A">
    <w:p w14:paraId="6D73B653" w14:textId="77777777" w:rsidR="00167573" w:rsidRDefault="00167573" w:rsidP="00167573">
      <w:pPr>
        <w:pStyle w:val="CommentText"/>
        <w:ind w:left="720"/>
      </w:pPr>
      <w:r>
        <w:rPr>
          <w:rStyle w:val="CommentReference"/>
        </w:rPr>
        <w:annotationRef/>
      </w:r>
      <w:r>
        <w:t>Qualitative studies in Data Science should also be completed programmatically, using appropriate algorithms such as Sentiment Analysis, Lexicons, GenAI and/or NLP algorithms etc.</w:t>
      </w:r>
    </w:p>
  </w:comment>
  <w:comment w:id="215"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9" w:history="1">
        <w:r w:rsidRPr="003D3FE1">
          <w:rPr>
            <w:rStyle w:val="Hyperlink"/>
            <w:rFonts w:eastAsiaTheme="majorEastAsia"/>
            <w:sz w:val="22"/>
            <w:szCs w:val="22"/>
          </w:rPr>
          <w:t>here</w:t>
        </w:r>
      </w:hyperlink>
      <w:r w:rsidRPr="003D3FE1">
        <w:rPr>
          <w:sz w:val="22"/>
          <w:szCs w:val="22"/>
        </w:rPr>
        <w:t>.</w:t>
      </w:r>
    </w:p>
  </w:comment>
  <w:comment w:id="218" w:author="Author" w:initials="A">
    <w:p w14:paraId="60F96D30" w14:textId="77777777" w:rsidR="00167573" w:rsidRDefault="00167573" w:rsidP="00167573">
      <w:pPr>
        <w:pStyle w:val="CommentText"/>
      </w:pPr>
      <w:r>
        <w:rPr>
          <w:rStyle w:val="CommentReference"/>
        </w:rPr>
        <w:annotationRef/>
      </w:r>
      <w:r w:rsidRPr="003D3FE1">
        <w:rPr>
          <w:sz w:val="22"/>
          <w:szCs w:val="22"/>
        </w:rPr>
        <w:t xml:space="preserve">Tip: The study limitations will be revisited in Chapter 5. </w:t>
      </w:r>
    </w:p>
  </w:comment>
  <w:comment w:id="221"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224"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74AE1B" w15:done="0"/>
  <w15:commentEx w15:paraId="208F07CD" w15:paraIdParent="2074AE1B" w15:done="0"/>
  <w15:commentEx w15:paraId="0822C96D" w15:done="0"/>
  <w15:commentEx w15:paraId="1DF0468C" w15:paraIdParent="0822C96D" w15:done="0"/>
  <w15:commentEx w15:paraId="50E0452A" w15:done="0"/>
  <w15:commentEx w15:paraId="0E03F9C7" w15:paraIdParent="50E0452A" w15:done="0"/>
  <w15:commentEx w15:paraId="6AB86676" w15:done="0"/>
  <w15:commentEx w15:paraId="1FA6E628" w15:paraIdParent="6AB86676" w15:done="0"/>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Ex w15:paraId="4887830B" w15:done="0"/>
  <w15:commentEx w15:paraId="11BB2560" w15:done="0"/>
  <w15:commentEx w15:paraId="53958853" w15:done="0"/>
  <w15:commentEx w15:paraId="32E2A51E" w15:done="0"/>
  <w15:commentEx w15:paraId="3BE542FF" w15:done="0"/>
  <w15:commentEx w15:paraId="6547F4F8" w15:paraIdParent="3BE542FF" w15:done="0"/>
  <w15:commentEx w15:paraId="64AFBD82" w15:done="0"/>
  <w15:commentEx w15:paraId="24DB3F50" w15:paraIdParent="64AFBD82" w15:done="0"/>
  <w15:commentEx w15:paraId="07CA1351" w15:done="0"/>
  <w15:commentEx w15:paraId="6422125F" w15:paraIdParent="07CA1351" w15:done="0"/>
  <w15:commentEx w15:paraId="7934933A" w15:done="0"/>
  <w15:commentEx w15:paraId="7101059D" w15:paraIdParent="7934933A" w15:done="0"/>
  <w15:commentEx w15:paraId="5C9B21BC" w15:done="0"/>
  <w15:commentEx w15:paraId="7D3F82D0" w15:paraIdParent="5C9B21BC" w15:done="0"/>
  <w15:commentEx w15:paraId="74929B59" w15:done="0"/>
  <w15:commentEx w15:paraId="2624B75B" w15:paraIdParent="74929B59" w15:done="0"/>
  <w15:commentEx w15:paraId="26DA44D0" w15:done="0"/>
  <w15:commentEx w15:paraId="544210E1" w15:paraIdParent="26DA44D0" w15:done="0"/>
  <w15:commentEx w15:paraId="627B6553" w15:done="0"/>
  <w15:commentEx w15:paraId="32EAFD17" w15:paraIdParent="627B6553" w15:done="0"/>
  <w15:commentEx w15:paraId="215D5CA8" w15:done="0"/>
  <w15:commentEx w15:paraId="49670353" w15:paraIdParent="215D5CA8" w15:done="0"/>
  <w15:commentEx w15:paraId="28208AEB" w15:done="0"/>
  <w15:commentEx w15:paraId="037E2667" w15:paraIdParent="28208AEB" w15:done="0"/>
  <w15:commentEx w15:paraId="1993E668" w15:paraIdParent="28208AEB" w15:done="0"/>
  <w15:commentEx w15:paraId="7EBE6993" w15:done="0"/>
  <w15:commentEx w15:paraId="69E52290" w15:paraIdParent="7EBE6993" w15:done="0"/>
  <w15:commentEx w15:paraId="681498B1" w15:done="0"/>
  <w15:commentEx w15:paraId="059C2C55" w15:paraIdParent="681498B1" w15:done="0"/>
  <w15:commentEx w15:paraId="4BCFB8D2" w15:done="0"/>
  <w15:commentEx w15:paraId="7AF23E21" w15:paraIdParent="4BCFB8D2" w15:done="0"/>
  <w15:commentEx w15:paraId="79054BC3" w15:done="0"/>
  <w15:commentEx w15:paraId="72CEDFC8" w15:done="0"/>
  <w15:commentEx w15:paraId="056BEB28" w15:paraIdParent="72CEDFC8" w15:done="0"/>
  <w15:commentEx w15:paraId="78DADFDC" w15:done="0"/>
  <w15:commentEx w15:paraId="7FCAEE75" w15:paraIdParent="78DADFDC" w15:done="0"/>
  <w15:commentEx w15:paraId="5B3876C4" w15:done="0"/>
  <w15:commentEx w15:paraId="20313205" w15:done="0"/>
  <w15:commentEx w15:paraId="4F421996" w15:done="0"/>
  <w15:commentEx w15:paraId="19A0EE3C" w15:paraIdParent="4F421996" w15:done="0"/>
  <w15:commentEx w15:paraId="60C18DC7" w15:done="0"/>
  <w15:commentEx w15:paraId="7C68E5F4" w15:done="0"/>
  <w15:commentEx w15:paraId="5F4AB999" w15:done="0"/>
  <w15:commentEx w15:paraId="50BF1B71" w15:done="0"/>
  <w15:commentEx w15:paraId="7B18C2B2" w15:done="0"/>
  <w15:commentEx w15:paraId="7FF22344" w15:done="0"/>
  <w15:commentEx w15:paraId="073FEA9B" w15:done="0"/>
  <w15:commentEx w15:paraId="50D3B452" w15:done="0"/>
  <w15:commentEx w15:paraId="64B99497" w15:done="0"/>
  <w15:commentEx w15:paraId="5007DCD3" w15:done="0"/>
  <w15:commentEx w15:paraId="58AF5AF9" w15:done="0"/>
  <w15:commentEx w15:paraId="5A41F7DE" w15:done="0"/>
  <w15:commentEx w15:paraId="2FCEF1B1" w15:done="0"/>
  <w15:commentEx w15:paraId="311AD850" w15:done="0"/>
  <w15:commentEx w15:paraId="157B527C" w15:done="0"/>
  <w15:commentEx w15:paraId="34BEAB7F" w15:done="0"/>
  <w15:commentEx w15:paraId="11C5E8ED" w15:done="0"/>
  <w15:commentEx w15:paraId="432BFF65" w15:done="0"/>
  <w15:commentEx w15:paraId="2DD14F15" w15:done="0"/>
  <w15:commentEx w15:paraId="285F3F8F" w15:done="0"/>
  <w15:commentEx w15:paraId="3CD22C8C" w15:done="0"/>
  <w15:commentEx w15:paraId="3B1CAEA4" w15:done="0"/>
  <w15:commentEx w15:paraId="5664A0A5" w15:done="0"/>
  <w15:commentEx w15:paraId="6D73B653" w15:done="0"/>
  <w15:commentEx w15:paraId="0B268CEF" w15:done="0"/>
  <w15:commentEx w15:paraId="60F96D30" w15:done="0"/>
  <w15:commentEx w15:paraId="5BDEA566" w15:done="0"/>
  <w15:commentEx w15:paraId="2BD5D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616019CD" w16cex:dateUtc="2024-06-15T06:21:00Z"/>
  <w16cex:commentExtensible w16cex:durableId="04217892" w16cex:dateUtc="2024-06-17T19:20:00Z"/>
  <w16cex:commentExtensible w16cex:durableId="12B16CBF" w16cex:dateUtc="2024-06-05T21:41:00Z"/>
  <w16cex:commentExtensible w16cex:durableId="77AD68B9" w16cex:dateUtc="2024-06-18T00:05:00Z"/>
  <w16cex:commentExtensible w16cex:durableId="3E14CA5C" w16cex:dateUtc="2024-06-05T21:42:00Z"/>
  <w16cex:commentExtensible w16cex:durableId="78E7D9DA" w16cex:dateUtc="2024-06-19T16:16:00Z"/>
  <w16cex:commentExtensible w16cex:durableId="14A25DFC" w16cex:dateUtc="2024-06-15T06:22:00Z"/>
  <w16cex:commentExtensible w16cex:durableId="7463D5DF" w16cex:dateUtc="2024-06-17T19:19:00Z"/>
  <w16cex:commentExtensible w16cex:durableId="2628BEA8" w16cex:dateUtc="2024-06-05T21:43:00Z"/>
  <w16cex:commentExtensible w16cex:durableId="02239F9A" w16cex:dateUtc="2024-06-19T03:43:00Z"/>
  <w16cex:commentExtensible w16cex:durableId="6EC002FB" w16cex:dateUtc="2024-06-05T21:43:00Z"/>
  <w16cex:commentExtensible w16cex:durableId="462AE1C4" w16cex:dateUtc="2024-06-19T03:50:00Z"/>
  <w16cex:commentExtensible w16cex:durableId="38402ADE" w16cex:dateUtc="2024-06-05T21:43:00Z"/>
  <w16cex:commentExtensible w16cex:durableId="6FE36190" w16cex:dateUtc="2024-06-19T13:41:00Z"/>
  <w16cex:commentExtensible w16cex:durableId="3BC1EE11" w16cex:dateUtc="2024-06-15T06:24:00Z"/>
  <w16cex:commentExtensible w16cex:durableId="48414956" w16cex:dateUtc="2024-06-17T19:21:00Z"/>
  <w16cex:commentExtensible w16cex:durableId="28C25ED7" w16cex:dateUtc="2024-06-05T21:44:00Z"/>
  <w16cex:commentExtensible w16cex:durableId="1C1F2D2D" w16cex:dateUtc="2024-06-18T00:08:00Z"/>
  <w16cex:commentExtensible w16cex:durableId="4C0E340B" w16cex:dateUtc="2024-06-15T07:00:00Z"/>
  <w16cex:commentExtensible w16cex:durableId="64E2C74C" w16cex:dateUtc="2024-06-17T17:03:00Z"/>
  <w16cex:commentExtensible w16cex:durableId="0A721B16" w16cex:dateUtc="2024-06-17T17:03:00Z"/>
  <w16cex:commentExtensible w16cex:durableId="4946E80B" w16cex:dateUtc="2024-06-15T06:58:00Z"/>
  <w16cex:commentExtensible w16cex:durableId="1F4C9BC0" w16cex:dateUtc="2024-06-17T16:59:00Z"/>
  <w16cex:commentExtensible w16cex:durableId="783F725B" w16cex:dateUtc="2024-06-05T21:45:00Z"/>
  <w16cex:commentExtensible w16cex:durableId="4B651331" w16cex:dateUtc="2024-06-18T00:04:00Z"/>
  <w16cex:commentExtensible w16cex:durableId="72C75FC5" w16cex:dateUtc="2024-06-15T07:10:00Z"/>
  <w16cex:commentExtensible w16cex:durableId="5AF13D7D" w16cex:dateUtc="2024-06-17T18:33:00Z"/>
  <w16cex:commentExtensible w16cex:durableId="23121205" w16cex:dateUtc="2020-09-20T23:56:00Z"/>
  <w16cex:commentExtensible w16cex:durableId="617513E3" w16cex:dateUtc="2024-06-15T07:13:00Z"/>
  <w16cex:commentExtensible w16cex:durableId="10AA668D" w16cex:dateUtc="2024-06-17T19:14:00Z"/>
  <w16cex:commentExtensible w16cex:durableId="1E1F8EC5" w16cex:dateUtc="2024-06-15T07:14:00Z"/>
  <w16cex:commentExtensible w16cex:durableId="2C7C1CD7" w16cex:dateUtc="2024-06-17T19:22:00Z"/>
  <w16cex:commentExtensible w16cex:durableId="3B79BA1C" w16cex:dateUtc="2024-06-05T21:47:00Z"/>
  <w16cex:commentExtensible w16cex:durableId="73D4E1FC" w16cex:dateUtc="2024-06-17T20:29:00Z"/>
  <w16cex:commentExtensible w16cex:durableId="605833D2" w16cex:dateUtc="2024-03-04T05: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74AE1B" w16cid:durableId="6563AB01"/>
  <w16cid:commentId w16cid:paraId="208F07CD" w16cid:durableId="1D783557"/>
  <w16cid:commentId w16cid:paraId="0822C96D" w16cid:durableId="7EE633E4"/>
  <w16cid:commentId w16cid:paraId="1DF0468C" w16cid:durableId="114B2A9C"/>
  <w16cid:commentId w16cid:paraId="50E0452A" w16cid:durableId="1579D8AC"/>
  <w16cid:commentId w16cid:paraId="0E03F9C7" w16cid:durableId="3C0A226F"/>
  <w16cid:commentId w16cid:paraId="6AB86676" w16cid:durableId="3CB50FAD"/>
  <w16cid:commentId w16cid:paraId="1FA6E628" w16cid:durableId="7048A8DA"/>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Id w16cid:paraId="4887830B" w16cid:durableId="226EB78C"/>
  <w16cid:commentId w16cid:paraId="11BB2560" w16cid:durableId="226EB78D"/>
  <w16cid:commentId w16cid:paraId="53958853" w16cid:durableId="226EB78E"/>
  <w16cid:commentId w16cid:paraId="32E2A51E" w16cid:durableId="226EB78F"/>
  <w16cid:commentId w16cid:paraId="3BE542FF" w16cid:durableId="616019CD"/>
  <w16cid:commentId w16cid:paraId="6547F4F8" w16cid:durableId="04217892"/>
  <w16cid:commentId w16cid:paraId="64AFBD82" w16cid:durableId="12B16CBF"/>
  <w16cid:commentId w16cid:paraId="24DB3F50" w16cid:durableId="77AD68B9"/>
  <w16cid:commentId w16cid:paraId="07CA1351" w16cid:durableId="3E14CA5C"/>
  <w16cid:commentId w16cid:paraId="6422125F" w16cid:durableId="78E7D9DA"/>
  <w16cid:commentId w16cid:paraId="7934933A" w16cid:durableId="14A25DFC"/>
  <w16cid:commentId w16cid:paraId="7101059D" w16cid:durableId="7463D5DF"/>
  <w16cid:commentId w16cid:paraId="5C9B21BC" w16cid:durableId="2628BEA8"/>
  <w16cid:commentId w16cid:paraId="7D3F82D0" w16cid:durableId="02239F9A"/>
  <w16cid:commentId w16cid:paraId="74929B59" w16cid:durableId="6EC002FB"/>
  <w16cid:commentId w16cid:paraId="2624B75B" w16cid:durableId="462AE1C4"/>
  <w16cid:commentId w16cid:paraId="26DA44D0" w16cid:durableId="38402ADE"/>
  <w16cid:commentId w16cid:paraId="544210E1" w16cid:durableId="6FE36190"/>
  <w16cid:commentId w16cid:paraId="627B6553" w16cid:durableId="3BC1EE11"/>
  <w16cid:commentId w16cid:paraId="32EAFD17" w16cid:durableId="48414956"/>
  <w16cid:commentId w16cid:paraId="215D5CA8" w16cid:durableId="28C25ED7"/>
  <w16cid:commentId w16cid:paraId="49670353" w16cid:durableId="1C1F2D2D"/>
  <w16cid:commentId w16cid:paraId="28208AEB" w16cid:durableId="4C0E340B"/>
  <w16cid:commentId w16cid:paraId="037E2667" w16cid:durableId="64E2C74C"/>
  <w16cid:commentId w16cid:paraId="1993E668" w16cid:durableId="0A721B16"/>
  <w16cid:commentId w16cid:paraId="7EBE6993" w16cid:durableId="4946E80B"/>
  <w16cid:commentId w16cid:paraId="69E52290" w16cid:durableId="1F4C9BC0"/>
  <w16cid:commentId w16cid:paraId="681498B1" w16cid:durableId="783F725B"/>
  <w16cid:commentId w16cid:paraId="059C2C55" w16cid:durableId="4B651331"/>
  <w16cid:commentId w16cid:paraId="4BCFB8D2" w16cid:durableId="72C75FC5"/>
  <w16cid:commentId w16cid:paraId="7AF23E21" w16cid:durableId="5AF13D7D"/>
  <w16cid:commentId w16cid:paraId="79054BC3" w16cid:durableId="23121205"/>
  <w16cid:commentId w16cid:paraId="72CEDFC8" w16cid:durableId="617513E3"/>
  <w16cid:commentId w16cid:paraId="056BEB28" w16cid:durableId="10AA668D"/>
  <w16cid:commentId w16cid:paraId="78DADFDC" w16cid:durableId="1E1F8EC5"/>
  <w16cid:commentId w16cid:paraId="7FCAEE75" w16cid:durableId="2C7C1CD7"/>
  <w16cid:commentId w16cid:paraId="5B3876C4" w16cid:durableId="63A52D70"/>
  <w16cid:commentId w16cid:paraId="20313205" w16cid:durableId="13A503AA"/>
  <w16cid:commentId w16cid:paraId="4F421996" w16cid:durableId="3B79BA1C"/>
  <w16cid:commentId w16cid:paraId="19A0EE3C" w16cid:durableId="73D4E1FC"/>
  <w16cid:commentId w16cid:paraId="60C18DC7" w16cid:durableId="0F96BC41"/>
  <w16cid:commentId w16cid:paraId="7C68E5F4" w16cid:durableId="284FF8CC"/>
  <w16cid:commentId w16cid:paraId="5F4AB999" w16cid:durableId="20F8697A"/>
  <w16cid:commentId w16cid:paraId="50BF1B71" w16cid:durableId="176B14F4"/>
  <w16cid:commentId w16cid:paraId="7B18C2B2" w16cid:durableId="4972BDE9"/>
  <w16cid:commentId w16cid:paraId="7FF22344" w16cid:durableId="57BF0BCD"/>
  <w16cid:commentId w16cid:paraId="073FEA9B" w16cid:durableId="33C9BF4E"/>
  <w16cid:commentId w16cid:paraId="50D3B452" w16cid:durableId="5323B3C7"/>
  <w16cid:commentId w16cid:paraId="64B99497" w16cid:durableId="54285465"/>
  <w16cid:commentId w16cid:paraId="5007DCD3" w16cid:durableId="54A80AC8"/>
  <w16cid:commentId w16cid:paraId="58AF5AF9" w16cid:durableId="20652981"/>
  <w16cid:commentId w16cid:paraId="5A41F7DE" w16cid:durableId="43F3FD48"/>
  <w16cid:commentId w16cid:paraId="2FCEF1B1" w16cid:durableId="489E3D1D"/>
  <w16cid:commentId w16cid:paraId="311AD850" w16cid:durableId="6E78DDD7"/>
  <w16cid:commentId w16cid:paraId="157B527C" w16cid:durableId="5379B876"/>
  <w16cid:commentId w16cid:paraId="34BEAB7F" w16cid:durableId="6893591F"/>
  <w16cid:commentId w16cid:paraId="11C5E8ED" w16cid:durableId="2D18D799"/>
  <w16cid:commentId w16cid:paraId="432BFF65" w16cid:durableId="23AA5625"/>
  <w16cid:commentId w16cid:paraId="2DD14F15" w16cid:durableId="18F489E7"/>
  <w16cid:commentId w16cid:paraId="285F3F8F" w16cid:durableId="605833D2"/>
  <w16cid:commentId w16cid:paraId="3CD22C8C" w16cid:durableId="00B4D268"/>
  <w16cid:commentId w16cid:paraId="3B1CAEA4" w16cid:durableId="0A798462"/>
  <w16cid:commentId w16cid:paraId="5664A0A5" w16cid:durableId="0D6BE995"/>
  <w16cid:commentId w16cid:paraId="6D73B653" w16cid:durableId="0E637BC0"/>
  <w16cid:commentId w16cid:paraId="0B268CEF" w16cid:durableId="7C4D2F50"/>
  <w16cid:commentId w16cid:paraId="60F96D30" w16cid:durableId="5B4D50BE"/>
  <w16cid:commentId w16cid:paraId="5BDEA566" w16cid:durableId="1B317742"/>
  <w16cid:commentId w16cid:paraId="2BD5DCCD" w16cid:durableId="230B69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87214" w14:textId="77777777" w:rsidR="004912FA" w:rsidRDefault="004912FA">
      <w:pPr>
        <w:spacing w:after="0" w:line="240" w:lineRule="auto"/>
      </w:pPr>
      <w:r>
        <w:separator/>
      </w:r>
    </w:p>
  </w:endnote>
  <w:endnote w:type="continuationSeparator" w:id="0">
    <w:p w14:paraId="1B3E6616" w14:textId="77777777" w:rsidR="004912FA" w:rsidRDefault="004912FA">
      <w:pPr>
        <w:spacing w:after="0" w:line="240" w:lineRule="auto"/>
      </w:pPr>
      <w:r>
        <w:continuationSeparator/>
      </w:r>
    </w:p>
  </w:endnote>
  <w:endnote w:type="continuationNotice" w:id="1">
    <w:p w14:paraId="6383F32E" w14:textId="77777777" w:rsidR="004912FA" w:rsidRDefault="004912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C75D0" w14:textId="77777777" w:rsidR="004912FA" w:rsidRDefault="004912FA">
      <w:pPr>
        <w:spacing w:after="0" w:line="240" w:lineRule="auto"/>
      </w:pPr>
      <w:r>
        <w:separator/>
      </w:r>
    </w:p>
  </w:footnote>
  <w:footnote w:type="continuationSeparator" w:id="0">
    <w:p w14:paraId="476D92D7" w14:textId="77777777" w:rsidR="004912FA" w:rsidRDefault="004912FA">
      <w:pPr>
        <w:spacing w:after="0" w:line="240" w:lineRule="auto"/>
      </w:pPr>
      <w:r>
        <w:continuationSeparator/>
      </w:r>
    </w:p>
  </w:footnote>
  <w:footnote w:type="continuationNotice" w:id="1">
    <w:p w14:paraId="13803DBC" w14:textId="77777777" w:rsidR="004912FA" w:rsidRDefault="004912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3"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4"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5"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6"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7"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8"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9"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0"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1" w15:restartNumberingAfterBreak="0">
    <w:nsid w:val="34641328"/>
    <w:multiLevelType w:val="hybridMultilevel"/>
    <w:tmpl w:val="58D68D1A"/>
    <w:lvl w:ilvl="0" w:tplc="981604F4">
      <w:start w:val="1"/>
      <w:numFmt w:val="decimal"/>
      <w:lvlText w:val="%1."/>
      <w:lvlJc w:val="left"/>
      <w:pPr>
        <w:ind w:left="1440" w:hanging="360"/>
      </w:pPr>
    </w:lvl>
    <w:lvl w:ilvl="1" w:tplc="66CC2D42">
      <w:start w:val="1"/>
      <w:numFmt w:val="decimal"/>
      <w:lvlText w:val="%2."/>
      <w:lvlJc w:val="left"/>
      <w:pPr>
        <w:ind w:left="1440" w:hanging="360"/>
      </w:pPr>
    </w:lvl>
    <w:lvl w:ilvl="2" w:tplc="91281A1E">
      <w:start w:val="1"/>
      <w:numFmt w:val="decimal"/>
      <w:lvlText w:val="%3."/>
      <w:lvlJc w:val="left"/>
      <w:pPr>
        <w:ind w:left="1440" w:hanging="360"/>
      </w:pPr>
    </w:lvl>
    <w:lvl w:ilvl="3" w:tplc="3AF6661C">
      <w:start w:val="1"/>
      <w:numFmt w:val="decimal"/>
      <w:lvlText w:val="%4."/>
      <w:lvlJc w:val="left"/>
      <w:pPr>
        <w:ind w:left="1440" w:hanging="360"/>
      </w:pPr>
    </w:lvl>
    <w:lvl w:ilvl="4" w:tplc="C2444BAC">
      <w:start w:val="1"/>
      <w:numFmt w:val="decimal"/>
      <w:lvlText w:val="%5."/>
      <w:lvlJc w:val="left"/>
      <w:pPr>
        <w:ind w:left="1440" w:hanging="360"/>
      </w:pPr>
    </w:lvl>
    <w:lvl w:ilvl="5" w:tplc="84A41A14">
      <w:start w:val="1"/>
      <w:numFmt w:val="decimal"/>
      <w:lvlText w:val="%6."/>
      <w:lvlJc w:val="left"/>
      <w:pPr>
        <w:ind w:left="1440" w:hanging="360"/>
      </w:pPr>
    </w:lvl>
    <w:lvl w:ilvl="6" w:tplc="F43C4438">
      <w:start w:val="1"/>
      <w:numFmt w:val="decimal"/>
      <w:lvlText w:val="%7."/>
      <w:lvlJc w:val="left"/>
      <w:pPr>
        <w:ind w:left="1440" w:hanging="360"/>
      </w:pPr>
    </w:lvl>
    <w:lvl w:ilvl="7" w:tplc="A3743AB8">
      <w:start w:val="1"/>
      <w:numFmt w:val="decimal"/>
      <w:lvlText w:val="%8."/>
      <w:lvlJc w:val="left"/>
      <w:pPr>
        <w:ind w:left="1440" w:hanging="360"/>
      </w:pPr>
    </w:lvl>
    <w:lvl w:ilvl="8" w:tplc="32680946">
      <w:start w:val="1"/>
      <w:numFmt w:val="decimal"/>
      <w:lvlText w:val="%9."/>
      <w:lvlJc w:val="left"/>
      <w:pPr>
        <w:ind w:left="1440" w:hanging="360"/>
      </w:pPr>
    </w:lvl>
  </w:abstractNum>
  <w:abstractNum w:abstractNumId="22"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5" w15:restartNumberingAfterBreak="0">
    <w:nsid w:val="3D1B78FD"/>
    <w:multiLevelType w:val="hybridMultilevel"/>
    <w:tmpl w:val="963AAABA"/>
    <w:lvl w:ilvl="0" w:tplc="1DC6915A">
      <w:start w:val="1"/>
      <w:numFmt w:val="decimal"/>
      <w:lvlText w:val="%1."/>
      <w:lvlJc w:val="left"/>
      <w:pPr>
        <w:ind w:left="1440" w:hanging="360"/>
      </w:pPr>
    </w:lvl>
    <w:lvl w:ilvl="1" w:tplc="AE06CCB8">
      <w:start w:val="1"/>
      <w:numFmt w:val="decimal"/>
      <w:lvlText w:val="%2."/>
      <w:lvlJc w:val="left"/>
      <w:pPr>
        <w:ind w:left="1440" w:hanging="360"/>
      </w:pPr>
    </w:lvl>
    <w:lvl w:ilvl="2" w:tplc="2592CA26">
      <w:start w:val="1"/>
      <w:numFmt w:val="decimal"/>
      <w:lvlText w:val="%3."/>
      <w:lvlJc w:val="left"/>
      <w:pPr>
        <w:ind w:left="1440" w:hanging="360"/>
      </w:pPr>
    </w:lvl>
    <w:lvl w:ilvl="3" w:tplc="88C80AE8">
      <w:start w:val="1"/>
      <w:numFmt w:val="decimal"/>
      <w:lvlText w:val="%4."/>
      <w:lvlJc w:val="left"/>
      <w:pPr>
        <w:ind w:left="1440" w:hanging="360"/>
      </w:pPr>
    </w:lvl>
    <w:lvl w:ilvl="4" w:tplc="A15839AC">
      <w:start w:val="1"/>
      <w:numFmt w:val="decimal"/>
      <w:lvlText w:val="%5."/>
      <w:lvlJc w:val="left"/>
      <w:pPr>
        <w:ind w:left="1440" w:hanging="360"/>
      </w:pPr>
    </w:lvl>
    <w:lvl w:ilvl="5" w:tplc="C7440F2C">
      <w:start w:val="1"/>
      <w:numFmt w:val="decimal"/>
      <w:lvlText w:val="%6."/>
      <w:lvlJc w:val="left"/>
      <w:pPr>
        <w:ind w:left="1440" w:hanging="360"/>
      </w:pPr>
    </w:lvl>
    <w:lvl w:ilvl="6" w:tplc="544C8240">
      <w:start w:val="1"/>
      <w:numFmt w:val="decimal"/>
      <w:lvlText w:val="%7."/>
      <w:lvlJc w:val="left"/>
      <w:pPr>
        <w:ind w:left="1440" w:hanging="360"/>
      </w:pPr>
    </w:lvl>
    <w:lvl w:ilvl="7" w:tplc="6786F830">
      <w:start w:val="1"/>
      <w:numFmt w:val="decimal"/>
      <w:lvlText w:val="%8."/>
      <w:lvlJc w:val="left"/>
      <w:pPr>
        <w:ind w:left="1440" w:hanging="360"/>
      </w:pPr>
    </w:lvl>
    <w:lvl w:ilvl="8" w:tplc="CB9C9DFC">
      <w:start w:val="1"/>
      <w:numFmt w:val="decimal"/>
      <w:lvlText w:val="%9."/>
      <w:lvlJc w:val="left"/>
      <w:pPr>
        <w:ind w:left="1440" w:hanging="360"/>
      </w:pPr>
    </w:lvl>
  </w:abstractNum>
  <w:abstractNum w:abstractNumId="26"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7"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28"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29"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0"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1"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2"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3"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4" w15:restartNumberingAfterBreak="0">
    <w:nsid w:val="6E590E58"/>
    <w:multiLevelType w:val="hybridMultilevel"/>
    <w:tmpl w:val="D3506224"/>
    <w:lvl w:ilvl="0" w:tplc="788E7766">
      <w:start w:val="1"/>
      <w:numFmt w:val="decimal"/>
      <w:lvlText w:val="%1."/>
      <w:lvlJc w:val="left"/>
      <w:pPr>
        <w:ind w:left="1440" w:hanging="360"/>
      </w:pPr>
    </w:lvl>
    <w:lvl w:ilvl="1" w:tplc="EE68A4C4">
      <w:start w:val="1"/>
      <w:numFmt w:val="decimal"/>
      <w:lvlText w:val="%2."/>
      <w:lvlJc w:val="left"/>
      <w:pPr>
        <w:ind w:left="1440" w:hanging="360"/>
      </w:pPr>
    </w:lvl>
    <w:lvl w:ilvl="2" w:tplc="70C8150E">
      <w:start w:val="1"/>
      <w:numFmt w:val="decimal"/>
      <w:lvlText w:val="%3."/>
      <w:lvlJc w:val="left"/>
      <w:pPr>
        <w:ind w:left="1440" w:hanging="360"/>
      </w:pPr>
    </w:lvl>
    <w:lvl w:ilvl="3" w:tplc="2A822D82">
      <w:start w:val="1"/>
      <w:numFmt w:val="decimal"/>
      <w:lvlText w:val="%4."/>
      <w:lvlJc w:val="left"/>
      <w:pPr>
        <w:ind w:left="1440" w:hanging="360"/>
      </w:pPr>
    </w:lvl>
    <w:lvl w:ilvl="4" w:tplc="56F6B36A">
      <w:start w:val="1"/>
      <w:numFmt w:val="decimal"/>
      <w:lvlText w:val="%5."/>
      <w:lvlJc w:val="left"/>
      <w:pPr>
        <w:ind w:left="1440" w:hanging="360"/>
      </w:pPr>
    </w:lvl>
    <w:lvl w:ilvl="5" w:tplc="75A470FA">
      <w:start w:val="1"/>
      <w:numFmt w:val="decimal"/>
      <w:lvlText w:val="%6."/>
      <w:lvlJc w:val="left"/>
      <w:pPr>
        <w:ind w:left="1440" w:hanging="360"/>
      </w:pPr>
    </w:lvl>
    <w:lvl w:ilvl="6" w:tplc="9D6EF158">
      <w:start w:val="1"/>
      <w:numFmt w:val="decimal"/>
      <w:lvlText w:val="%7."/>
      <w:lvlJc w:val="left"/>
      <w:pPr>
        <w:ind w:left="1440" w:hanging="360"/>
      </w:pPr>
    </w:lvl>
    <w:lvl w:ilvl="7" w:tplc="5A82BF08">
      <w:start w:val="1"/>
      <w:numFmt w:val="decimal"/>
      <w:lvlText w:val="%8."/>
      <w:lvlJc w:val="left"/>
      <w:pPr>
        <w:ind w:left="1440" w:hanging="360"/>
      </w:pPr>
    </w:lvl>
    <w:lvl w:ilvl="8" w:tplc="4874FFF0">
      <w:start w:val="1"/>
      <w:numFmt w:val="decimal"/>
      <w:lvlText w:val="%9."/>
      <w:lvlJc w:val="left"/>
      <w:pPr>
        <w:ind w:left="1440" w:hanging="360"/>
      </w:pPr>
    </w:lvl>
  </w:abstractNum>
  <w:abstractNum w:abstractNumId="35"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37"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38"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39"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0"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2"/>
  </w:num>
  <w:num w:numId="4" w16cid:durableId="586813585">
    <w:abstractNumId w:val="40"/>
  </w:num>
  <w:num w:numId="5" w16cid:durableId="2123255645">
    <w:abstractNumId w:val="29"/>
  </w:num>
  <w:num w:numId="6" w16cid:durableId="443772533">
    <w:abstractNumId w:val="30"/>
  </w:num>
  <w:num w:numId="7" w16cid:durableId="988829514">
    <w:abstractNumId w:val="16"/>
  </w:num>
  <w:num w:numId="8" w16cid:durableId="759716675">
    <w:abstractNumId w:val="20"/>
  </w:num>
  <w:num w:numId="9" w16cid:durableId="342904573">
    <w:abstractNumId w:val="38"/>
  </w:num>
  <w:num w:numId="10" w16cid:durableId="158352232">
    <w:abstractNumId w:val="19"/>
  </w:num>
  <w:num w:numId="11" w16cid:durableId="21514128">
    <w:abstractNumId w:val="9"/>
  </w:num>
  <w:num w:numId="12" w16cid:durableId="1233202729">
    <w:abstractNumId w:val="39"/>
  </w:num>
  <w:num w:numId="13" w16cid:durableId="1295794937">
    <w:abstractNumId w:val="17"/>
  </w:num>
  <w:num w:numId="14" w16cid:durableId="875200251">
    <w:abstractNumId w:val="24"/>
  </w:num>
  <w:num w:numId="15" w16cid:durableId="1456753566">
    <w:abstractNumId w:val="27"/>
  </w:num>
  <w:num w:numId="16" w16cid:durableId="818497277">
    <w:abstractNumId w:val="31"/>
  </w:num>
  <w:num w:numId="17" w16cid:durableId="1338387596">
    <w:abstractNumId w:val="28"/>
  </w:num>
  <w:num w:numId="18" w16cid:durableId="325596594">
    <w:abstractNumId w:val="36"/>
  </w:num>
  <w:num w:numId="19" w16cid:durableId="1862009988">
    <w:abstractNumId w:val="18"/>
  </w:num>
  <w:num w:numId="20" w16cid:durableId="1546865107">
    <w:abstractNumId w:val="13"/>
  </w:num>
  <w:num w:numId="21" w16cid:durableId="932931654">
    <w:abstractNumId w:val="8"/>
  </w:num>
  <w:num w:numId="22" w16cid:durableId="996152032">
    <w:abstractNumId w:val="26"/>
  </w:num>
  <w:num w:numId="23" w16cid:durableId="478350475">
    <w:abstractNumId w:val="14"/>
  </w:num>
  <w:num w:numId="24" w16cid:durableId="1155993785">
    <w:abstractNumId w:val="32"/>
  </w:num>
  <w:num w:numId="25" w16cid:durableId="777411109">
    <w:abstractNumId w:val="33"/>
  </w:num>
  <w:num w:numId="26" w16cid:durableId="1395473657">
    <w:abstractNumId w:val="10"/>
  </w:num>
  <w:num w:numId="27" w16cid:durableId="648095615">
    <w:abstractNumId w:val="37"/>
  </w:num>
  <w:num w:numId="28" w16cid:durableId="861285758">
    <w:abstractNumId w:val="15"/>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3"/>
    <w:lvlOverride w:ilvl="0">
      <w:startOverride w:val="1"/>
    </w:lvlOverride>
  </w:num>
  <w:num w:numId="37" w16cid:durableId="1408042317">
    <w:abstractNumId w:val="35"/>
  </w:num>
  <w:num w:numId="38" w16cid:durableId="52967227">
    <w:abstractNumId w:val="11"/>
  </w:num>
  <w:num w:numId="39" w16cid:durableId="522329270">
    <w:abstractNumId w:val="21"/>
  </w:num>
  <w:num w:numId="40" w16cid:durableId="356278760">
    <w:abstractNumId w:val="34"/>
  </w:num>
  <w:num w:numId="41" w16cid:durableId="1050303137">
    <w:abstractNumId w:val="25"/>
  </w:num>
  <w:num w:numId="42" w16cid:durableId="1461192526">
    <w:abstractNumId w:val="12"/>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rson w15:author="Guest User">
    <w15:presenceInfo w15:providerId="AD" w15:userId="S::urn:spo:anon#8f2c2f788ff9d91d8dc9d03ce30d617fca89cf77b26249e86db83cf317d325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35ECC"/>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1537"/>
    <w:rsid w:val="0009591E"/>
    <w:rsid w:val="00096688"/>
    <w:rsid w:val="000A5B90"/>
    <w:rsid w:val="000A7A17"/>
    <w:rsid w:val="000B25D7"/>
    <w:rsid w:val="000C156C"/>
    <w:rsid w:val="000C3454"/>
    <w:rsid w:val="000C6657"/>
    <w:rsid w:val="000C6EE8"/>
    <w:rsid w:val="000C71AF"/>
    <w:rsid w:val="000D4B2E"/>
    <w:rsid w:val="000D55FA"/>
    <w:rsid w:val="000D5D6C"/>
    <w:rsid w:val="000D62B6"/>
    <w:rsid w:val="000D6362"/>
    <w:rsid w:val="000D6434"/>
    <w:rsid w:val="000E1EC6"/>
    <w:rsid w:val="000E2EE9"/>
    <w:rsid w:val="000E596E"/>
    <w:rsid w:val="000F10CE"/>
    <w:rsid w:val="000F66A8"/>
    <w:rsid w:val="000F70E7"/>
    <w:rsid w:val="0010238E"/>
    <w:rsid w:val="0010609C"/>
    <w:rsid w:val="0011439B"/>
    <w:rsid w:val="00116489"/>
    <w:rsid w:val="00117071"/>
    <w:rsid w:val="001209B3"/>
    <w:rsid w:val="00122F8C"/>
    <w:rsid w:val="001265C6"/>
    <w:rsid w:val="00136358"/>
    <w:rsid w:val="0013717E"/>
    <w:rsid w:val="001424F7"/>
    <w:rsid w:val="0014415B"/>
    <w:rsid w:val="00146FA9"/>
    <w:rsid w:val="00147285"/>
    <w:rsid w:val="0015022C"/>
    <w:rsid w:val="0015294B"/>
    <w:rsid w:val="0015334D"/>
    <w:rsid w:val="001533AD"/>
    <w:rsid w:val="00163D84"/>
    <w:rsid w:val="001672D0"/>
    <w:rsid w:val="00167573"/>
    <w:rsid w:val="0017341B"/>
    <w:rsid w:val="00175236"/>
    <w:rsid w:val="001814E4"/>
    <w:rsid w:val="00183789"/>
    <w:rsid w:val="001855E4"/>
    <w:rsid w:val="00186728"/>
    <w:rsid w:val="0019168E"/>
    <w:rsid w:val="00196B39"/>
    <w:rsid w:val="001A0BCE"/>
    <w:rsid w:val="001A0CED"/>
    <w:rsid w:val="001A0F17"/>
    <w:rsid w:val="001A1612"/>
    <w:rsid w:val="001A3FB4"/>
    <w:rsid w:val="001A4679"/>
    <w:rsid w:val="001B0A6F"/>
    <w:rsid w:val="001B0FB8"/>
    <w:rsid w:val="001B26EE"/>
    <w:rsid w:val="001B31CD"/>
    <w:rsid w:val="001B5817"/>
    <w:rsid w:val="001B59AB"/>
    <w:rsid w:val="001B748F"/>
    <w:rsid w:val="001C0E8E"/>
    <w:rsid w:val="001C0F06"/>
    <w:rsid w:val="001C3A93"/>
    <w:rsid w:val="001C4899"/>
    <w:rsid w:val="001C50CE"/>
    <w:rsid w:val="001D2FE3"/>
    <w:rsid w:val="001D4012"/>
    <w:rsid w:val="001D6AA8"/>
    <w:rsid w:val="001E0826"/>
    <w:rsid w:val="001E1D9E"/>
    <w:rsid w:val="001E364F"/>
    <w:rsid w:val="001F0B5B"/>
    <w:rsid w:val="001F2EF9"/>
    <w:rsid w:val="001F3098"/>
    <w:rsid w:val="001F3ACE"/>
    <w:rsid w:val="001F5B40"/>
    <w:rsid w:val="001F6B26"/>
    <w:rsid w:val="002017A8"/>
    <w:rsid w:val="00206204"/>
    <w:rsid w:val="002149B1"/>
    <w:rsid w:val="00216181"/>
    <w:rsid w:val="00222211"/>
    <w:rsid w:val="002255D3"/>
    <w:rsid w:val="00227B11"/>
    <w:rsid w:val="00234AB5"/>
    <w:rsid w:val="00237114"/>
    <w:rsid w:val="00237644"/>
    <w:rsid w:val="00237C49"/>
    <w:rsid w:val="00243751"/>
    <w:rsid w:val="00243DD3"/>
    <w:rsid w:val="0024547B"/>
    <w:rsid w:val="00255153"/>
    <w:rsid w:val="00255869"/>
    <w:rsid w:val="002613AE"/>
    <w:rsid w:val="002677A6"/>
    <w:rsid w:val="0028130F"/>
    <w:rsid w:val="002820DE"/>
    <w:rsid w:val="00290A45"/>
    <w:rsid w:val="00291284"/>
    <w:rsid w:val="00292542"/>
    <w:rsid w:val="00297371"/>
    <w:rsid w:val="002974A1"/>
    <w:rsid w:val="002979F8"/>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6F8B"/>
    <w:rsid w:val="002C71CA"/>
    <w:rsid w:val="002C7BE6"/>
    <w:rsid w:val="002D22BF"/>
    <w:rsid w:val="002D27D6"/>
    <w:rsid w:val="002D2E24"/>
    <w:rsid w:val="002D43D5"/>
    <w:rsid w:val="002E0073"/>
    <w:rsid w:val="002E33BF"/>
    <w:rsid w:val="002E3C38"/>
    <w:rsid w:val="002E61FE"/>
    <w:rsid w:val="002F2A83"/>
    <w:rsid w:val="002F2F6B"/>
    <w:rsid w:val="002F59EF"/>
    <w:rsid w:val="002F7423"/>
    <w:rsid w:val="00300279"/>
    <w:rsid w:val="003027E5"/>
    <w:rsid w:val="00302DE1"/>
    <w:rsid w:val="003117A5"/>
    <w:rsid w:val="00311885"/>
    <w:rsid w:val="00312712"/>
    <w:rsid w:val="003139DA"/>
    <w:rsid w:val="00314926"/>
    <w:rsid w:val="00316CC1"/>
    <w:rsid w:val="00316F47"/>
    <w:rsid w:val="0031745F"/>
    <w:rsid w:val="00317B68"/>
    <w:rsid w:val="0032208C"/>
    <w:rsid w:val="00325429"/>
    <w:rsid w:val="00325C4A"/>
    <w:rsid w:val="00332538"/>
    <w:rsid w:val="00332A6E"/>
    <w:rsid w:val="003342C2"/>
    <w:rsid w:val="003359CD"/>
    <w:rsid w:val="0034258C"/>
    <w:rsid w:val="003455C6"/>
    <w:rsid w:val="00345922"/>
    <w:rsid w:val="00347841"/>
    <w:rsid w:val="00352C63"/>
    <w:rsid w:val="003554FC"/>
    <w:rsid w:val="00355D15"/>
    <w:rsid w:val="003567B2"/>
    <w:rsid w:val="00357682"/>
    <w:rsid w:val="003577E5"/>
    <w:rsid w:val="00357FAC"/>
    <w:rsid w:val="00361C43"/>
    <w:rsid w:val="0036576C"/>
    <w:rsid w:val="00366BA1"/>
    <w:rsid w:val="003739B2"/>
    <w:rsid w:val="00375797"/>
    <w:rsid w:val="00376DF0"/>
    <w:rsid w:val="003805C3"/>
    <w:rsid w:val="00380D26"/>
    <w:rsid w:val="00381405"/>
    <w:rsid w:val="003816E1"/>
    <w:rsid w:val="003837E4"/>
    <w:rsid w:val="003943A4"/>
    <w:rsid w:val="00395AFF"/>
    <w:rsid w:val="0039680A"/>
    <w:rsid w:val="00397771"/>
    <w:rsid w:val="003A116E"/>
    <w:rsid w:val="003A3FC9"/>
    <w:rsid w:val="003A4779"/>
    <w:rsid w:val="003B3586"/>
    <w:rsid w:val="003B423F"/>
    <w:rsid w:val="003B5A44"/>
    <w:rsid w:val="003C1B73"/>
    <w:rsid w:val="003C3FAC"/>
    <w:rsid w:val="003C7FA3"/>
    <w:rsid w:val="003D01DB"/>
    <w:rsid w:val="003D04DA"/>
    <w:rsid w:val="003D070A"/>
    <w:rsid w:val="003D5B69"/>
    <w:rsid w:val="003E1463"/>
    <w:rsid w:val="003E4A12"/>
    <w:rsid w:val="003E5C00"/>
    <w:rsid w:val="003F0F9A"/>
    <w:rsid w:val="003F1660"/>
    <w:rsid w:val="003F18E2"/>
    <w:rsid w:val="003F2371"/>
    <w:rsid w:val="003F5700"/>
    <w:rsid w:val="0040593B"/>
    <w:rsid w:val="00406D53"/>
    <w:rsid w:val="0041488C"/>
    <w:rsid w:val="00423C69"/>
    <w:rsid w:val="00426CF5"/>
    <w:rsid w:val="004274C1"/>
    <w:rsid w:val="00427861"/>
    <w:rsid w:val="00434371"/>
    <w:rsid w:val="004365C5"/>
    <w:rsid w:val="0043776D"/>
    <w:rsid w:val="00437910"/>
    <w:rsid w:val="00437E3D"/>
    <w:rsid w:val="00445C66"/>
    <w:rsid w:val="00450F7F"/>
    <w:rsid w:val="00451AE0"/>
    <w:rsid w:val="0045370A"/>
    <w:rsid w:val="00456BC5"/>
    <w:rsid w:val="00456C18"/>
    <w:rsid w:val="00464701"/>
    <w:rsid w:val="0046721F"/>
    <w:rsid w:val="00470BB0"/>
    <w:rsid w:val="004712BC"/>
    <w:rsid w:val="00471725"/>
    <w:rsid w:val="00473BB3"/>
    <w:rsid w:val="0047774B"/>
    <w:rsid w:val="00480334"/>
    <w:rsid w:val="00480EED"/>
    <w:rsid w:val="0048162C"/>
    <w:rsid w:val="0048353F"/>
    <w:rsid w:val="00483A1B"/>
    <w:rsid w:val="004845C6"/>
    <w:rsid w:val="00486BD5"/>
    <w:rsid w:val="004912FA"/>
    <w:rsid w:val="004920CB"/>
    <w:rsid w:val="004A10F3"/>
    <w:rsid w:val="004A4404"/>
    <w:rsid w:val="004B0186"/>
    <w:rsid w:val="004B0C52"/>
    <w:rsid w:val="004B3B95"/>
    <w:rsid w:val="004B5485"/>
    <w:rsid w:val="004B5ACB"/>
    <w:rsid w:val="004C0B7E"/>
    <w:rsid w:val="004C33BE"/>
    <w:rsid w:val="004C5352"/>
    <w:rsid w:val="004C59DB"/>
    <w:rsid w:val="004C6DE7"/>
    <w:rsid w:val="004D5E6E"/>
    <w:rsid w:val="004D681A"/>
    <w:rsid w:val="004E0491"/>
    <w:rsid w:val="004E17A0"/>
    <w:rsid w:val="004E193B"/>
    <w:rsid w:val="004E2D25"/>
    <w:rsid w:val="004E3685"/>
    <w:rsid w:val="004E6C62"/>
    <w:rsid w:val="004F0B64"/>
    <w:rsid w:val="004F3CEF"/>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5A1A"/>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18D"/>
    <w:rsid w:val="005E2B77"/>
    <w:rsid w:val="005E4775"/>
    <w:rsid w:val="005E5279"/>
    <w:rsid w:val="005E6E4D"/>
    <w:rsid w:val="005E72EC"/>
    <w:rsid w:val="005F08C1"/>
    <w:rsid w:val="005F1096"/>
    <w:rsid w:val="005F3496"/>
    <w:rsid w:val="005F534C"/>
    <w:rsid w:val="005F7564"/>
    <w:rsid w:val="005F7AF0"/>
    <w:rsid w:val="006001DD"/>
    <w:rsid w:val="006024B2"/>
    <w:rsid w:val="0060264C"/>
    <w:rsid w:val="00602B21"/>
    <w:rsid w:val="00617AD8"/>
    <w:rsid w:val="0062523F"/>
    <w:rsid w:val="00627FD2"/>
    <w:rsid w:val="00634884"/>
    <w:rsid w:val="00640B63"/>
    <w:rsid w:val="00640B93"/>
    <w:rsid w:val="00643ED2"/>
    <w:rsid w:val="00644A07"/>
    <w:rsid w:val="00644A5A"/>
    <w:rsid w:val="00645E33"/>
    <w:rsid w:val="00647C03"/>
    <w:rsid w:val="00650FDC"/>
    <w:rsid w:val="00652174"/>
    <w:rsid w:val="00652B14"/>
    <w:rsid w:val="00657C20"/>
    <w:rsid w:val="00657E24"/>
    <w:rsid w:val="00657F92"/>
    <w:rsid w:val="0066718D"/>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E0081"/>
    <w:rsid w:val="006F620C"/>
    <w:rsid w:val="006F79A0"/>
    <w:rsid w:val="006F79F1"/>
    <w:rsid w:val="006F7A8D"/>
    <w:rsid w:val="00701027"/>
    <w:rsid w:val="0070192C"/>
    <w:rsid w:val="00702C06"/>
    <w:rsid w:val="0070342F"/>
    <w:rsid w:val="00705AB7"/>
    <w:rsid w:val="007115A6"/>
    <w:rsid w:val="007132E1"/>
    <w:rsid w:val="00713616"/>
    <w:rsid w:val="00716524"/>
    <w:rsid w:val="00716C58"/>
    <w:rsid w:val="007224B3"/>
    <w:rsid w:val="00725387"/>
    <w:rsid w:val="007276EF"/>
    <w:rsid w:val="00731B48"/>
    <w:rsid w:val="007320DF"/>
    <w:rsid w:val="00737795"/>
    <w:rsid w:val="0074246D"/>
    <w:rsid w:val="0075142B"/>
    <w:rsid w:val="00752598"/>
    <w:rsid w:val="00752DE7"/>
    <w:rsid w:val="00753BF1"/>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18B4"/>
    <w:rsid w:val="007926C9"/>
    <w:rsid w:val="00794D04"/>
    <w:rsid w:val="00794D2F"/>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031C"/>
    <w:rsid w:val="007E1FA7"/>
    <w:rsid w:val="007E3542"/>
    <w:rsid w:val="007E6B84"/>
    <w:rsid w:val="007E702B"/>
    <w:rsid w:val="007E7A6C"/>
    <w:rsid w:val="007F1C07"/>
    <w:rsid w:val="007F3CE6"/>
    <w:rsid w:val="007F3DC5"/>
    <w:rsid w:val="007F479F"/>
    <w:rsid w:val="007F54A2"/>
    <w:rsid w:val="007F5B61"/>
    <w:rsid w:val="00800948"/>
    <w:rsid w:val="00802B27"/>
    <w:rsid w:val="00803BCC"/>
    <w:rsid w:val="0080426A"/>
    <w:rsid w:val="00811EB5"/>
    <w:rsid w:val="00813DE8"/>
    <w:rsid w:val="0081503D"/>
    <w:rsid w:val="008163A4"/>
    <w:rsid w:val="00817DC6"/>
    <w:rsid w:val="0082071D"/>
    <w:rsid w:val="00821FD3"/>
    <w:rsid w:val="00823E1B"/>
    <w:rsid w:val="0082460A"/>
    <w:rsid w:val="008306A9"/>
    <w:rsid w:val="0083107B"/>
    <w:rsid w:val="008331EA"/>
    <w:rsid w:val="00834524"/>
    <w:rsid w:val="00836B56"/>
    <w:rsid w:val="008379E0"/>
    <w:rsid w:val="00844EB4"/>
    <w:rsid w:val="00851C4F"/>
    <w:rsid w:val="00853B0E"/>
    <w:rsid w:val="00855FA6"/>
    <w:rsid w:val="00856313"/>
    <w:rsid w:val="0085723C"/>
    <w:rsid w:val="00860A91"/>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F5EFA"/>
    <w:rsid w:val="008F6F98"/>
    <w:rsid w:val="008F75B4"/>
    <w:rsid w:val="009072A4"/>
    <w:rsid w:val="00910C55"/>
    <w:rsid w:val="00911CBD"/>
    <w:rsid w:val="009139F0"/>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8DB"/>
    <w:rsid w:val="00960D22"/>
    <w:rsid w:val="009665AC"/>
    <w:rsid w:val="00966EF7"/>
    <w:rsid w:val="00971EC7"/>
    <w:rsid w:val="0097322A"/>
    <w:rsid w:val="00975DFF"/>
    <w:rsid w:val="009766CD"/>
    <w:rsid w:val="00977088"/>
    <w:rsid w:val="00982E05"/>
    <w:rsid w:val="009854A1"/>
    <w:rsid w:val="009865D9"/>
    <w:rsid w:val="00987882"/>
    <w:rsid w:val="00995862"/>
    <w:rsid w:val="00996370"/>
    <w:rsid w:val="009A5606"/>
    <w:rsid w:val="009B3F0F"/>
    <w:rsid w:val="009B521D"/>
    <w:rsid w:val="009B5DA1"/>
    <w:rsid w:val="009C2C8E"/>
    <w:rsid w:val="009C3643"/>
    <w:rsid w:val="009C449B"/>
    <w:rsid w:val="009C6CAE"/>
    <w:rsid w:val="009C7A6A"/>
    <w:rsid w:val="009C7EF0"/>
    <w:rsid w:val="009D075E"/>
    <w:rsid w:val="009D4A50"/>
    <w:rsid w:val="009E02D8"/>
    <w:rsid w:val="009E0745"/>
    <w:rsid w:val="009E2483"/>
    <w:rsid w:val="009E2802"/>
    <w:rsid w:val="009E6683"/>
    <w:rsid w:val="009F55A7"/>
    <w:rsid w:val="00A018BF"/>
    <w:rsid w:val="00A02308"/>
    <w:rsid w:val="00A03C55"/>
    <w:rsid w:val="00A0695A"/>
    <w:rsid w:val="00A07580"/>
    <w:rsid w:val="00A1461A"/>
    <w:rsid w:val="00A16912"/>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775A0"/>
    <w:rsid w:val="00A81FCB"/>
    <w:rsid w:val="00A82120"/>
    <w:rsid w:val="00A827DA"/>
    <w:rsid w:val="00A842F7"/>
    <w:rsid w:val="00A85B65"/>
    <w:rsid w:val="00A90A5A"/>
    <w:rsid w:val="00A92E35"/>
    <w:rsid w:val="00A957E5"/>
    <w:rsid w:val="00A966D6"/>
    <w:rsid w:val="00A96DC3"/>
    <w:rsid w:val="00AA0750"/>
    <w:rsid w:val="00AA7B3A"/>
    <w:rsid w:val="00AB22F6"/>
    <w:rsid w:val="00AB3F36"/>
    <w:rsid w:val="00AB690D"/>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10F15"/>
    <w:rsid w:val="00B157DA"/>
    <w:rsid w:val="00B157FD"/>
    <w:rsid w:val="00B17F09"/>
    <w:rsid w:val="00B22EB9"/>
    <w:rsid w:val="00B24D61"/>
    <w:rsid w:val="00B2562D"/>
    <w:rsid w:val="00B31159"/>
    <w:rsid w:val="00B40394"/>
    <w:rsid w:val="00B40CA4"/>
    <w:rsid w:val="00B454B9"/>
    <w:rsid w:val="00B47821"/>
    <w:rsid w:val="00B47FD6"/>
    <w:rsid w:val="00B52AA8"/>
    <w:rsid w:val="00B52B8D"/>
    <w:rsid w:val="00B5397A"/>
    <w:rsid w:val="00B54D94"/>
    <w:rsid w:val="00B5740C"/>
    <w:rsid w:val="00B605E5"/>
    <w:rsid w:val="00B6178E"/>
    <w:rsid w:val="00B61C1D"/>
    <w:rsid w:val="00B63284"/>
    <w:rsid w:val="00B6400F"/>
    <w:rsid w:val="00B6683F"/>
    <w:rsid w:val="00B70DE2"/>
    <w:rsid w:val="00B71646"/>
    <w:rsid w:val="00B73DEC"/>
    <w:rsid w:val="00B741DB"/>
    <w:rsid w:val="00B74CCD"/>
    <w:rsid w:val="00B75DD1"/>
    <w:rsid w:val="00B77D77"/>
    <w:rsid w:val="00B81453"/>
    <w:rsid w:val="00B81973"/>
    <w:rsid w:val="00B82ADB"/>
    <w:rsid w:val="00B834F8"/>
    <w:rsid w:val="00B84DAD"/>
    <w:rsid w:val="00B87493"/>
    <w:rsid w:val="00B9374D"/>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0A3"/>
    <w:rsid w:val="00BF7618"/>
    <w:rsid w:val="00C005F4"/>
    <w:rsid w:val="00C0138C"/>
    <w:rsid w:val="00C01432"/>
    <w:rsid w:val="00C02301"/>
    <w:rsid w:val="00C02A43"/>
    <w:rsid w:val="00C0552B"/>
    <w:rsid w:val="00C07696"/>
    <w:rsid w:val="00C07C24"/>
    <w:rsid w:val="00C07E5D"/>
    <w:rsid w:val="00C11164"/>
    <w:rsid w:val="00C135BE"/>
    <w:rsid w:val="00C14612"/>
    <w:rsid w:val="00C23A48"/>
    <w:rsid w:val="00C32701"/>
    <w:rsid w:val="00C36970"/>
    <w:rsid w:val="00C37FE3"/>
    <w:rsid w:val="00C46AF2"/>
    <w:rsid w:val="00C55839"/>
    <w:rsid w:val="00C565E9"/>
    <w:rsid w:val="00C56F9F"/>
    <w:rsid w:val="00C5763B"/>
    <w:rsid w:val="00C604A7"/>
    <w:rsid w:val="00C61CD8"/>
    <w:rsid w:val="00C63B02"/>
    <w:rsid w:val="00C65F8E"/>
    <w:rsid w:val="00C70336"/>
    <w:rsid w:val="00C742DE"/>
    <w:rsid w:val="00C75BF6"/>
    <w:rsid w:val="00C81B70"/>
    <w:rsid w:val="00C91333"/>
    <w:rsid w:val="00C939F2"/>
    <w:rsid w:val="00C93D55"/>
    <w:rsid w:val="00C959ED"/>
    <w:rsid w:val="00C96B1D"/>
    <w:rsid w:val="00C97395"/>
    <w:rsid w:val="00CA0AF9"/>
    <w:rsid w:val="00CA247B"/>
    <w:rsid w:val="00CA4AC4"/>
    <w:rsid w:val="00CA5900"/>
    <w:rsid w:val="00CB11F5"/>
    <w:rsid w:val="00CB47CC"/>
    <w:rsid w:val="00CB554C"/>
    <w:rsid w:val="00CB5698"/>
    <w:rsid w:val="00CC32C0"/>
    <w:rsid w:val="00CC4296"/>
    <w:rsid w:val="00CC4C08"/>
    <w:rsid w:val="00CC6313"/>
    <w:rsid w:val="00CC6CB1"/>
    <w:rsid w:val="00CD266B"/>
    <w:rsid w:val="00CD2DAD"/>
    <w:rsid w:val="00CD6932"/>
    <w:rsid w:val="00CE24C1"/>
    <w:rsid w:val="00CE4856"/>
    <w:rsid w:val="00CE4916"/>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52EF"/>
    <w:rsid w:val="00D164B0"/>
    <w:rsid w:val="00D225C2"/>
    <w:rsid w:val="00D23574"/>
    <w:rsid w:val="00D2583E"/>
    <w:rsid w:val="00D30287"/>
    <w:rsid w:val="00D35B97"/>
    <w:rsid w:val="00D3715B"/>
    <w:rsid w:val="00D41F7B"/>
    <w:rsid w:val="00D42A29"/>
    <w:rsid w:val="00D45641"/>
    <w:rsid w:val="00D462F2"/>
    <w:rsid w:val="00D5709D"/>
    <w:rsid w:val="00D62DD2"/>
    <w:rsid w:val="00D65056"/>
    <w:rsid w:val="00D665F7"/>
    <w:rsid w:val="00D7087A"/>
    <w:rsid w:val="00D73B24"/>
    <w:rsid w:val="00D7669F"/>
    <w:rsid w:val="00D871DB"/>
    <w:rsid w:val="00D90ACF"/>
    <w:rsid w:val="00D9208A"/>
    <w:rsid w:val="00D922B6"/>
    <w:rsid w:val="00D945BB"/>
    <w:rsid w:val="00D96395"/>
    <w:rsid w:val="00DA1FEC"/>
    <w:rsid w:val="00DA46F2"/>
    <w:rsid w:val="00DA7667"/>
    <w:rsid w:val="00DA7699"/>
    <w:rsid w:val="00DA7A41"/>
    <w:rsid w:val="00DA7C89"/>
    <w:rsid w:val="00DB5692"/>
    <w:rsid w:val="00DB5CFC"/>
    <w:rsid w:val="00DC19D4"/>
    <w:rsid w:val="00DC3AFD"/>
    <w:rsid w:val="00DC4737"/>
    <w:rsid w:val="00DC70D7"/>
    <w:rsid w:val="00DD1D53"/>
    <w:rsid w:val="00DD45BF"/>
    <w:rsid w:val="00DD63E3"/>
    <w:rsid w:val="00DE052E"/>
    <w:rsid w:val="00DE105E"/>
    <w:rsid w:val="00DE3164"/>
    <w:rsid w:val="00DE3879"/>
    <w:rsid w:val="00DE4188"/>
    <w:rsid w:val="00DE7511"/>
    <w:rsid w:val="00DF0ACE"/>
    <w:rsid w:val="00DF0C88"/>
    <w:rsid w:val="00DF2078"/>
    <w:rsid w:val="00DF41C6"/>
    <w:rsid w:val="00DF4FD1"/>
    <w:rsid w:val="00DF6C49"/>
    <w:rsid w:val="00E000B3"/>
    <w:rsid w:val="00E00155"/>
    <w:rsid w:val="00E00182"/>
    <w:rsid w:val="00E001E9"/>
    <w:rsid w:val="00E0162C"/>
    <w:rsid w:val="00E01E9B"/>
    <w:rsid w:val="00E033B4"/>
    <w:rsid w:val="00E04CF0"/>
    <w:rsid w:val="00E05BC4"/>
    <w:rsid w:val="00E1172D"/>
    <w:rsid w:val="00E130BA"/>
    <w:rsid w:val="00E14D59"/>
    <w:rsid w:val="00E17801"/>
    <w:rsid w:val="00E21318"/>
    <w:rsid w:val="00E26EEA"/>
    <w:rsid w:val="00E31FF7"/>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3464"/>
    <w:rsid w:val="00EB5B36"/>
    <w:rsid w:val="00EB77C2"/>
    <w:rsid w:val="00EC07BE"/>
    <w:rsid w:val="00EC0838"/>
    <w:rsid w:val="00EC227E"/>
    <w:rsid w:val="00EC2A36"/>
    <w:rsid w:val="00EC6262"/>
    <w:rsid w:val="00EC6472"/>
    <w:rsid w:val="00ED017D"/>
    <w:rsid w:val="00ED01CD"/>
    <w:rsid w:val="00ED0CB8"/>
    <w:rsid w:val="00ED1BAE"/>
    <w:rsid w:val="00ED2C77"/>
    <w:rsid w:val="00ED469F"/>
    <w:rsid w:val="00ED4CD1"/>
    <w:rsid w:val="00ED61AA"/>
    <w:rsid w:val="00ED70C0"/>
    <w:rsid w:val="00ED7581"/>
    <w:rsid w:val="00ED7CFE"/>
    <w:rsid w:val="00EE0AB3"/>
    <w:rsid w:val="00EE3721"/>
    <w:rsid w:val="00EE6224"/>
    <w:rsid w:val="00EF1536"/>
    <w:rsid w:val="00EF783D"/>
    <w:rsid w:val="00F036BD"/>
    <w:rsid w:val="00F07708"/>
    <w:rsid w:val="00F10C00"/>
    <w:rsid w:val="00F10DCF"/>
    <w:rsid w:val="00F10F23"/>
    <w:rsid w:val="00F1334F"/>
    <w:rsid w:val="00F1620E"/>
    <w:rsid w:val="00F171A9"/>
    <w:rsid w:val="00F21E96"/>
    <w:rsid w:val="00F237B1"/>
    <w:rsid w:val="00F24F74"/>
    <w:rsid w:val="00F30157"/>
    <w:rsid w:val="00F344D2"/>
    <w:rsid w:val="00F3692D"/>
    <w:rsid w:val="00F40C94"/>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544D"/>
    <w:rsid w:val="00F77831"/>
    <w:rsid w:val="00F77851"/>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3132"/>
    <w:rsid w:val="00FA36A7"/>
    <w:rsid w:val="00FA5119"/>
    <w:rsid w:val="00FA66A0"/>
    <w:rsid w:val="00FB083F"/>
    <w:rsid w:val="00FB15A7"/>
    <w:rsid w:val="00FB2733"/>
    <w:rsid w:val="00FB3E79"/>
    <w:rsid w:val="00FB7830"/>
    <w:rsid w:val="00FC0846"/>
    <w:rsid w:val="00FC11A3"/>
    <w:rsid w:val="00FC7FB5"/>
    <w:rsid w:val="00FD0B3E"/>
    <w:rsid w:val="00FD17A0"/>
    <w:rsid w:val="00FD1801"/>
    <w:rsid w:val="00FD238C"/>
    <w:rsid w:val="00FE3839"/>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A16912"/>
  </w:style>
  <w:style w:type="character" w:customStyle="1" w:styleId="Date4">
    <w:name w:val="Date4"/>
    <w:basedOn w:val="DefaultParagraphFont"/>
    <w:rsid w:val="00B31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457">
      <w:bodyDiv w:val="1"/>
      <w:marLeft w:val="0"/>
      <w:marRight w:val="0"/>
      <w:marTop w:val="0"/>
      <w:marBottom w:val="0"/>
      <w:divBdr>
        <w:top w:val="none" w:sz="0" w:space="0" w:color="auto"/>
        <w:left w:val="none" w:sz="0" w:space="0" w:color="auto"/>
        <w:bottom w:val="none" w:sz="0" w:space="0" w:color="auto"/>
        <w:right w:val="none" w:sz="0" w:space="0" w:color="auto"/>
      </w:divBdr>
    </w:div>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3262728">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345588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resources.nu.edu/learnasc/dissertationsessions" TargetMode="External"/><Relationship Id="rId3" Type="http://schemas.openxmlformats.org/officeDocument/2006/relationships/hyperlink" Target="https://resources.nu.edu/learnasc/dissertationsessions" TargetMode="External"/><Relationship Id="rId7" Type="http://schemas.openxmlformats.org/officeDocument/2006/relationships/hyperlink" Target="https://opendatacommons.org/licenses/index.html" TargetMode="External"/><Relationship Id="rId2" Type="http://schemas.openxmlformats.org/officeDocument/2006/relationships/hyperlink" Target="https://geo.btaa.org/catalog/pasda-7154" TargetMode="External"/><Relationship Id="rId1" Type="http://schemas.openxmlformats.org/officeDocument/2006/relationships/hyperlink" Target="https://resources.nu.edu/learnasc/dissertationsessions" TargetMode="External"/><Relationship Id="rId6" Type="http://schemas.openxmlformats.org/officeDocument/2006/relationships/hyperlink" Target="https://creativecommons.org/" TargetMode="External"/><Relationship Id="rId5" Type="http://schemas.openxmlformats.org/officeDocument/2006/relationships/hyperlink" Target="https://resources.nu.edu/irb" TargetMode="External"/><Relationship Id="rId4" Type="http://schemas.openxmlformats.org/officeDocument/2006/relationships/hyperlink" Target="https://resources.nu.edu/learnasc/dissertationsessions" TargetMode="External"/><Relationship Id="rId9" Type="http://schemas.openxmlformats.org/officeDocument/2006/relationships/hyperlink" Target="http://iisit.org/Vol6/IISITv6p323-337Ellis663.pdf"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header" Target="header3.xml"/><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hyperlink" Target="https://josm.openstreetmap.de/"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jpe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jpe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Pages>
  <Words>29679</Words>
  <Characters>169171</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32</cp:revision>
  <dcterms:created xsi:type="dcterms:W3CDTF">2024-06-05T21:47:00Z</dcterms:created>
  <dcterms:modified xsi:type="dcterms:W3CDTF">2024-06-19T18:43:00Z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