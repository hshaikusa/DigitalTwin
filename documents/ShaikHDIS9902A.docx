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0393FD32" w:rsidR="00887A22" w:rsidRDefault="00ED7581" w:rsidP="00AA0750">
      <w:pPr>
        <w:suppressAutoHyphens/>
        <w:spacing w:after="0" w:line="240" w:lineRule="auto"/>
        <w:contextualSpacing/>
        <w:jc w:val="center"/>
        <w:rPr>
          <w:rFonts w:eastAsia="Times New Roman" w:cs="Times New Roman"/>
          <w:szCs w:val="24"/>
        </w:rPr>
      </w:pPr>
      <w:r>
        <w:rPr>
          <w:rFonts w:eastAsia="Times New Roman" w:cs="Times New Roman"/>
          <w:szCs w:val="24"/>
        </w:rPr>
        <w:t>June</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490E15D0" w14:textId="623D1C69" w:rsidR="00FA738E"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72410443" w:history="1">
        <w:r w:rsidR="00FA738E" w:rsidRPr="005D5C19">
          <w:rPr>
            <w:rStyle w:val="Hyperlink"/>
            <w:noProof/>
          </w:rPr>
          <w:t>Chapter 1: Introduction</w:t>
        </w:r>
        <w:r w:rsidR="00FA738E">
          <w:rPr>
            <w:noProof/>
            <w:webHidden/>
          </w:rPr>
          <w:tab/>
        </w:r>
        <w:r w:rsidR="00FA738E">
          <w:rPr>
            <w:noProof/>
            <w:webHidden/>
          </w:rPr>
          <w:fldChar w:fldCharType="begin"/>
        </w:r>
        <w:r w:rsidR="00FA738E">
          <w:rPr>
            <w:noProof/>
            <w:webHidden/>
          </w:rPr>
          <w:instrText xml:space="preserve"> PAGEREF _Toc172410443 \h </w:instrText>
        </w:r>
        <w:r w:rsidR="00FA738E">
          <w:rPr>
            <w:noProof/>
            <w:webHidden/>
          </w:rPr>
        </w:r>
        <w:r w:rsidR="00FA738E">
          <w:rPr>
            <w:noProof/>
            <w:webHidden/>
          </w:rPr>
          <w:fldChar w:fldCharType="separate"/>
        </w:r>
        <w:r w:rsidR="00FA738E">
          <w:rPr>
            <w:noProof/>
            <w:webHidden/>
          </w:rPr>
          <w:t>1</w:t>
        </w:r>
        <w:r w:rsidR="00FA738E">
          <w:rPr>
            <w:noProof/>
            <w:webHidden/>
          </w:rPr>
          <w:fldChar w:fldCharType="end"/>
        </w:r>
      </w:hyperlink>
    </w:p>
    <w:p w14:paraId="3C67AC52" w14:textId="772BA560" w:rsidR="00FA738E" w:rsidRDefault="00000000">
      <w:pPr>
        <w:pStyle w:val="TOC2"/>
        <w:rPr>
          <w:rFonts w:asciiTheme="minorHAnsi" w:eastAsiaTheme="minorEastAsia" w:hAnsiTheme="minorHAnsi" w:cstheme="minorBidi"/>
          <w:noProof/>
          <w:kern w:val="2"/>
          <w14:ligatures w14:val="standardContextual"/>
        </w:rPr>
      </w:pPr>
      <w:hyperlink w:anchor="_Toc172410444" w:history="1">
        <w:r w:rsidR="00FA738E" w:rsidRPr="005D5C19">
          <w:rPr>
            <w:rStyle w:val="Hyperlink"/>
            <w:noProof/>
          </w:rPr>
          <w:t>Statement of the Problem</w:t>
        </w:r>
        <w:r w:rsidR="00FA738E">
          <w:rPr>
            <w:noProof/>
            <w:webHidden/>
          </w:rPr>
          <w:tab/>
        </w:r>
        <w:r w:rsidR="00FA738E">
          <w:rPr>
            <w:noProof/>
            <w:webHidden/>
          </w:rPr>
          <w:fldChar w:fldCharType="begin"/>
        </w:r>
        <w:r w:rsidR="00FA738E">
          <w:rPr>
            <w:noProof/>
            <w:webHidden/>
          </w:rPr>
          <w:instrText xml:space="preserve"> PAGEREF _Toc172410444 \h </w:instrText>
        </w:r>
        <w:r w:rsidR="00FA738E">
          <w:rPr>
            <w:noProof/>
            <w:webHidden/>
          </w:rPr>
        </w:r>
        <w:r w:rsidR="00FA738E">
          <w:rPr>
            <w:noProof/>
            <w:webHidden/>
          </w:rPr>
          <w:fldChar w:fldCharType="separate"/>
        </w:r>
        <w:r w:rsidR="00FA738E">
          <w:rPr>
            <w:noProof/>
            <w:webHidden/>
          </w:rPr>
          <w:t>3</w:t>
        </w:r>
        <w:r w:rsidR="00FA738E">
          <w:rPr>
            <w:noProof/>
            <w:webHidden/>
          </w:rPr>
          <w:fldChar w:fldCharType="end"/>
        </w:r>
      </w:hyperlink>
    </w:p>
    <w:p w14:paraId="704AA4DF" w14:textId="221E039A" w:rsidR="00FA738E" w:rsidRDefault="00000000">
      <w:pPr>
        <w:pStyle w:val="TOC2"/>
        <w:rPr>
          <w:rFonts w:asciiTheme="minorHAnsi" w:eastAsiaTheme="minorEastAsia" w:hAnsiTheme="minorHAnsi" w:cstheme="minorBidi"/>
          <w:noProof/>
          <w:kern w:val="2"/>
          <w14:ligatures w14:val="standardContextual"/>
        </w:rPr>
      </w:pPr>
      <w:hyperlink w:anchor="_Toc172410445" w:history="1">
        <w:r w:rsidR="00FA738E" w:rsidRPr="005D5C19">
          <w:rPr>
            <w:rStyle w:val="Hyperlink"/>
            <w:noProof/>
          </w:rPr>
          <w:t>Purpose of the Study</w:t>
        </w:r>
        <w:r w:rsidR="00FA738E">
          <w:rPr>
            <w:noProof/>
            <w:webHidden/>
          </w:rPr>
          <w:tab/>
        </w:r>
        <w:r w:rsidR="00FA738E">
          <w:rPr>
            <w:noProof/>
            <w:webHidden/>
          </w:rPr>
          <w:fldChar w:fldCharType="begin"/>
        </w:r>
        <w:r w:rsidR="00FA738E">
          <w:rPr>
            <w:noProof/>
            <w:webHidden/>
          </w:rPr>
          <w:instrText xml:space="preserve"> PAGEREF _Toc172410445 \h </w:instrText>
        </w:r>
        <w:r w:rsidR="00FA738E">
          <w:rPr>
            <w:noProof/>
            <w:webHidden/>
          </w:rPr>
        </w:r>
        <w:r w:rsidR="00FA738E">
          <w:rPr>
            <w:noProof/>
            <w:webHidden/>
          </w:rPr>
          <w:fldChar w:fldCharType="separate"/>
        </w:r>
        <w:r w:rsidR="00FA738E">
          <w:rPr>
            <w:noProof/>
            <w:webHidden/>
          </w:rPr>
          <w:t>4</w:t>
        </w:r>
        <w:r w:rsidR="00FA738E">
          <w:rPr>
            <w:noProof/>
            <w:webHidden/>
          </w:rPr>
          <w:fldChar w:fldCharType="end"/>
        </w:r>
      </w:hyperlink>
    </w:p>
    <w:p w14:paraId="7AA3EC1B" w14:textId="7E46AA94" w:rsidR="00FA738E" w:rsidRDefault="00000000">
      <w:pPr>
        <w:pStyle w:val="TOC2"/>
        <w:rPr>
          <w:rFonts w:asciiTheme="minorHAnsi" w:eastAsiaTheme="minorEastAsia" w:hAnsiTheme="minorHAnsi" w:cstheme="minorBidi"/>
          <w:noProof/>
          <w:kern w:val="2"/>
          <w14:ligatures w14:val="standardContextual"/>
        </w:rPr>
      </w:pPr>
      <w:hyperlink w:anchor="_Toc172410446" w:history="1">
        <w:r w:rsidR="00FA738E" w:rsidRPr="005D5C19">
          <w:rPr>
            <w:rStyle w:val="Hyperlink"/>
            <w:noProof/>
          </w:rPr>
          <w:t>Introduction to Theoretical or Conceptual Framework</w:t>
        </w:r>
        <w:r w:rsidR="00FA738E">
          <w:rPr>
            <w:noProof/>
            <w:webHidden/>
          </w:rPr>
          <w:tab/>
        </w:r>
        <w:r w:rsidR="00FA738E">
          <w:rPr>
            <w:noProof/>
            <w:webHidden/>
          </w:rPr>
          <w:fldChar w:fldCharType="begin"/>
        </w:r>
        <w:r w:rsidR="00FA738E">
          <w:rPr>
            <w:noProof/>
            <w:webHidden/>
          </w:rPr>
          <w:instrText xml:space="preserve"> PAGEREF _Toc172410446 \h </w:instrText>
        </w:r>
        <w:r w:rsidR="00FA738E">
          <w:rPr>
            <w:noProof/>
            <w:webHidden/>
          </w:rPr>
        </w:r>
        <w:r w:rsidR="00FA738E">
          <w:rPr>
            <w:noProof/>
            <w:webHidden/>
          </w:rPr>
          <w:fldChar w:fldCharType="separate"/>
        </w:r>
        <w:r w:rsidR="00FA738E">
          <w:rPr>
            <w:noProof/>
            <w:webHidden/>
          </w:rPr>
          <w:t>5</w:t>
        </w:r>
        <w:r w:rsidR="00FA738E">
          <w:rPr>
            <w:noProof/>
            <w:webHidden/>
          </w:rPr>
          <w:fldChar w:fldCharType="end"/>
        </w:r>
      </w:hyperlink>
    </w:p>
    <w:p w14:paraId="7DA5B3A1" w14:textId="70068CC9" w:rsidR="00FA738E" w:rsidRDefault="00000000">
      <w:pPr>
        <w:pStyle w:val="TOC2"/>
        <w:rPr>
          <w:rFonts w:asciiTheme="minorHAnsi" w:eastAsiaTheme="minorEastAsia" w:hAnsiTheme="minorHAnsi" w:cstheme="minorBidi"/>
          <w:noProof/>
          <w:kern w:val="2"/>
          <w14:ligatures w14:val="standardContextual"/>
        </w:rPr>
      </w:pPr>
      <w:hyperlink w:anchor="_Toc172410447" w:history="1">
        <w:r w:rsidR="00FA738E" w:rsidRPr="005D5C19">
          <w:rPr>
            <w:rStyle w:val="Hyperlink"/>
            <w:noProof/>
          </w:rPr>
          <w:t>Introduction to Research Methodology and Design (Nature of the Study)</w:t>
        </w:r>
        <w:r w:rsidR="00FA738E">
          <w:rPr>
            <w:noProof/>
            <w:webHidden/>
          </w:rPr>
          <w:tab/>
        </w:r>
        <w:r w:rsidR="00FA738E">
          <w:rPr>
            <w:noProof/>
            <w:webHidden/>
          </w:rPr>
          <w:fldChar w:fldCharType="begin"/>
        </w:r>
        <w:r w:rsidR="00FA738E">
          <w:rPr>
            <w:noProof/>
            <w:webHidden/>
          </w:rPr>
          <w:instrText xml:space="preserve"> PAGEREF _Toc172410447 \h </w:instrText>
        </w:r>
        <w:r w:rsidR="00FA738E">
          <w:rPr>
            <w:noProof/>
            <w:webHidden/>
          </w:rPr>
        </w:r>
        <w:r w:rsidR="00FA738E">
          <w:rPr>
            <w:noProof/>
            <w:webHidden/>
          </w:rPr>
          <w:fldChar w:fldCharType="separate"/>
        </w:r>
        <w:r w:rsidR="00FA738E">
          <w:rPr>
            <w:noProof/>
            <w:webHidden/>
          </w:rPr>
          <w:t>8</w:t>
        </w:r>
        <w:r w:rsidR="00FA738E">
          <w:rPr>
            <w:noProof/>
            <w:webHidden/>
          </w:rPr>
          <w:fldChar w:fldCharType="end"/>
        </w:r>
      </w:hyperlink>
    </w:p>
    <w:p w14:paraId="58E91003" w14:textId="2A9D536B" w:rsidR="00FA738E" w:rsidRDefault="00000000">
      <w:pPr>
        <w:pStyle w:val="TOC2"/>
        <w:rPr>
          <w:rFonts w:asciiTheme="minorHAnsi" w:eastAsiaTheme="minorEastAsia" w:hAnsiTheme="minorHAnsi" w:cstheme="minorBidi"/>
          <w:noProof/>
          <w:kern w:val="2"/>
          <w14:ligatures w14:val="standardContextual"/>
        </w:rPr>
      </w:pPr>
      <w:hyperlink w:anchor="_Toc172410448" w:history="1">
        <w:r w:rsidR="00FA738E" w:rsidRPr="005D5C19">
          <w:rPr>
            <w:rStyle w:val="Hyperlink"/>
            <w:noProof/>
          </w:rPr>
          <w:t>Research Questions</w:t>
        </w:r>
        <w:r w:rsidR="00FA738E">
          <w:rPr>
            <w:noProof/>
            <w:webHidden/>
          </w:rPr>
          <w:tab/>
        </w:r>
        <w:r w:rsidR="00FA738E">
          <w:rPr>
            <w:noProof/>
            <w:webHidden/>
          </w:rPr>
          <w:fldChar w:fldCharType="begin"/>
        </w:r>
        <w:r w:rsidR="00FA738E">
          <w:rPr>
            <w:noProof/>
            <w:webHidden/>
          </w:rPr>
          <w:instrText xml:space="preserve"> PAGEREF _Toc172410448 \h </w:instrText>
        </w:r>
        <w:r w:rsidR="00FA738E">
          <w:rPr>
            <w:noProof/>
            <w:webHidden/>
          </w:rPr>
        </w:r>
        <w:r w:rsidR="00FA738E">
          <w:rPr>
            <w:noProof/>
            <w:webHidden/>
          </w:rPr>
          <w:fldChar w:fldCharType="separate"/>
        </w:r>
        <w:r w:rsidR="00FA738E">
          <w:rPr>
            <w:noProof/>
            <w:webHidden/>
          </w:rPr>
          <w:t>10</w:t>
        </w:r>
        <w:r w:rsidR="00FA738E">
          <w:rPr>
            <w:noProof/>
            <w:webHidden/>
          </w:rPr>
          <w:fldChar w:fldCharType="end"/>
        </w:r>
      </w:hyperlink>
    </w:p>
    <w:p w14:paraId="00182BEB" w14:textId="75D167F9" w:rsidR="00FA738E" w:rsidRDefault="00000000">
      <w:pPr>
        <w:pStyle w:val="TOC2"/>
        <w:rPr>
          <w:rFonts w:asciiTheme="minorHAnsi" w:eastAsiaTheme="minorEastAsia" w:hAnsiTheme="minorHAnsi" w:cstheme="minorBidi"/>
          <w:noProof/>
          <w:kern w:val="2"/>
          <w14:ligatures w14:val="standardContextual"/>
        </w:rPr>
      </w:pPr>
      <w:hyperlink w:anchor="_Toc172410449" w:history="1">
        <w:r w:rsidR="00FA738E" w:rsidRPr="005D5C19">
          <w:rPr>
            <w:rStyle w:val="Hyperlink"/>
            <w:noProof/>
          </w:rPr>
          <w:t>Hypotheses</w:t>
        </w:r>
        <w:r w:rsidR="00FA738E">
          <w:rPr>
            <w:noProof/>
            <w:webHidden/>
          </w:rPr>
          <w:tab/>
        </w:r>
        <w:r w:rsidR="00FA738E">
          <w:rPr>
            <w:noProof/>
            <w:webHidden/>
          </w:rPr>
          <w:fldChar w:fldCharType="begin"/>
        </w:r>
        <w:r w:rsidR="00FA738E">
          <w:rPr>
            <w:noProof/>
            <w:webHidden/>
          </w:rPr>
          <w:instrText xml:space="preserve"> PAGEREF _Toc172410449 \h </w:instrText>
        </w:r>
        <w:r w:rsidR="00FA738E">
          <w:rPr>
            <w:noProof/>
            <w:webHidden/>
          </w:rPr>
        </w:r>
        <w:r w:rsidR="00FA738E">
          <w:rPr>
            <w:noProof/>
            <w:webHidden/>
          </w:rPr>
          <w:fldChar w:fldCharType="separate"/>
        </w:r>
        <w:r w:rsidR="00FA738E">
          <w:rPr>
            <w:noProof/>
            <w:webHidden/>
          </w:rPr>
          <w:t>11</w:t>
        </w:r>
        <w:r w:rsidR="00FA738E">
          <w:rPr>
            <w:noProof/>
            <w:webHidden/>
          </w:rPr>
          <w:fldChar w:fldCharType="end"/>
        </w:r>
      </w:hyperlink>
    </w:p>
    <w:p w14:paraId="3A598E45" w14:textId="535CBE6A" w:rsidR="00FA738E" w:rsidRDefault="00000000">
      <w:pPr>
        <w:pStyle w:val="TOC2"/>
        <w:rPr>
          <w:rFonts w:asciiTheme="minorHAnsi" w:eastAsiaTheme="minorEastAsia" w:hAnsiTheme="minorHAnsi" w:cstheme="minorBidi"/>
          <w:noProof/>
          <w:kern w:val="2"/>
          <w14:ligatures w14:val="standardContextual"/>
        </w:rPr>
      </w:pPr>
      <w:hyperlink w:anchor="_Toc172410450" w:history="1">
        <w:r w:rsidR="00FA738E" w:rsidRPr="005D5C19">
          <w:rPr>
            <w:rStyle w:val="Hyperlink"/>
            <w:noProof/>
          </w:rPr>
          <w:t>Significance of the Study</w:t>
        </w:r>
        <w:r w:rsidR="00FA738E">
          <w:rPr>
            <w:noProof/>
            <w:webHidden/>
          </w:rPr>
          <w:tab/>
        </w:r>
        <w:r w:rsidR="00FA738E">
          <w:rPr>
            <w:noProof/>
            <w:webHidden/>
          </w:rPr>
          <w:fldChar w:fldCharType="begin"/>
        </w:r>
        <w:r w:rsidR="00FA738E">
          <w:rPr>
            <w:noProof/>
            <w:webHidden/>
          </w:rPr>
          <w:instrText xml:space="preserve"> PAGEREF _Toc172410450 \h </w:instrText>
        </w:r>
        <w:r w:rsidR="00FA738E">
          <w:rPr>
            <w:noProof/>
            <w:webHidden/>
          </w:rPr>
        </w:r>
        <w:r w:rsidR="00FA738E">
          <w:rPr>
            <w:noProof/>
            <w:webHidden/>
          </w:rPr>
          <w:fldChar w:fldCharType="separate"/>
        </w:r>
        <w:r w:rsidR="00FA738E">
          <w:rPr>
            <w:noProof/>
            <w:webHidden/>
          </w:rPr>
          <w:t>13</w:t>
        </w:r>
        <w:r w:rsidR="00FA738E">
          <w:rPr>
            <w:noProof/>
            <w:webHidden/>
          </w:rPr>
          <w:fldChar w:fldCharType="end"/>
        </w:r>
      </w:hyperlink>
    </w:p>
    <w:p w14:paraId="18B3B3E1" w14:textId="7C207DCD" w:rsidR="00FA738E" w:rsidRDefault="00000000">
      <w:pPr>
        <w:pStyle w:val="TOC2"/>
        <w:rPr>
          <w:rFonts w:asciiTheme="minorHAnsi" w:eastAsiaTheme="minorEastAsia" w:hAnsiTheme="minorHAnsi" w:cstheme="minorBidi"/>
          <w:noProof/>
          <w:kern w:val="2"/>
          <w14:ligatures w14:val="standardContextual"/>
        </w:rPr>
      </w:pPr>
      <w:hyperlink w:anchor="_Toc172410451" w:history="1">
        <w:r w:rsidR="00FA738E" w:rsidRPr="005D5C19">
          <w:rPr>
            <w:rStyle w:val="Hyperlink"/>
            <w:noProof/>
          </w:rPr>
          <w:t>Definitions of Key Terms</w:t>
        </w:r>
        <w:r w:rsidR="00FA738E">
          <w:rPr>
            <w:noProof/>
            <w:webHidden/>
          </w:rPr>
          <w:tab/>
        </w:r>
        <w:r w:rsidR="00FA738E">
          <w:rPr>
            <w:noProof/>
            <w:webHidden/>
          </w:rPr>
          <w:fldChar w:fldCharType="begin"/>
        </w:r>
        <w:r w:rsidR="00FA738E">
          <w:rPr>
            <w:noProof/>
            <w:webHidden/>
          </w:rPr>
          <w:instrText xml:space="preserve"> PAGEREF _Toc172410451 \h </w:instrText>
        </w:r>
        <w:r w:rsidR="00FA738E">
          <w:rPr>
            <w:noProof/>
            <w:webHidden/>
          </w:rPr>
        </w:r>
        <w:r w:rsidR="00FA738E">
          <w:rPr>
            <w:noProof/>
            <w:webHidden/>
          </w:rPr>
          <w:fldChar w:fldCharType="separate"/>
        </w:r>
        <w:r w:rsidR="00FA738E">
          <w:rPr>
            <w:noProof/>
            <w:webHidden/>
          </w:rPr>
          <w:t>14</w:t>
        </w:r>
        <w:r w:rsidR="00FA738E">
          <w:rPr>
            <w:noProof/>
            <w:webHidden/>
          </w:rPr>
          <w:fldChar w:fldCharType="end"/>
        </w:r>
      </w:hyperlink>
    </w:p>
    <w:p w14:paraId="41087270" w14:textId="1F90E5C2" w:rsidR="00FA738E" w:rsidRDefault="00000000">
      <w:pPr>
        <w:pStyle w:val="TOC2"/>
        <w:rPr>
          <w:rFonts w:asciiTheme="minorHAnsi" w:eastAsiaTheme="minorEastAsia" w:hAnsiTheme="minorHAnsi" w:cstheme="minorBidi"/>
          <w:noProof/>
          <w:kern w:val="2"/>
          <w14:ligatures w14:val="standardContextual"/>
        </w:rPr>
      </w:pPr>
      <w:hyperlink w:anchor="_Toc172410452" w:history="1">
        <w:r w:rsidR="00FA738E" w:rsidRPr="005D5C19">
          <w:rPr>
            <w:rStyle w:val="Hyperlink"/>
            <w:noProof/>
          </w:rPr>
          <w:t>Summary</w:t>
        </w:r>
        <w:r w:rsidR="00FA738E">
          <w:rPr>
            <w:noProof/>
            <w:webHidden/>
          </w:rPr>
          <w:tab/>
        </w:r>
        <w:r w:rsidR="00FA738E">
          <w:rPr>
            <w:noProof/>
            <w:webHidden/>
          </w:rPr>
          <w:fldChar w:fldCharType="begin"/>
        </w:r>
        <w:r w:rsidR="00FA738E">
          <w:rPr>
            <w:noProof/>
            <w:webHidden/>
          </w:rPr>
          <w:instrText xml:space="preserve"> PAGEREF _Toc172410452 \h </w:instrText>
        </w:r>
        <w:r w:rsidR="00FA738E">
          <w:rPr>
            <w:noProof/>
            <w:webHidden/>
          </w:rPr>
        </w:r>
        <w:r w:rsidR="00FA738E">
          <w:rPr>
            <w:noProof/>
            <w:webHidden/>
          </w:rPr>
          <w:fldChar w:fldCharType="separate"/>
        </w:r>
        <w:r w:rsidR="00FA738E">
          <w:rPr>
            <w:noProof/>
            <w:webHidden/>
          </w:rPr>
          <w:t>17</w:t>
        </w:r>
        <w:r w:rsidR="00FA738E">
          <w:rPr>
            <w:noProof/>
            <w:webHidden/>
          </w:rPr>
          <w:fldChar w:fldCharType="end"/>
        </w:r>
      </w:hyperlink>
    </w:p>
    <w:p w14:paraId="7C1B1943" w14:textId="1AB89D5F" w:rsidR="00FA738E" w:rsidRDefault="00000000">
      <w:pPr>
        <w:pStyle w:val="TOC1"/>
        <w:rPr>
          <w:rFonts w:asciiTheme="minorHAnsi" w:eastAsiaTheme="minorEastAsia" w:hAnsiTheme="minorHAnsi" w:cstheme="minorBidi"/>
          <w:noProof/>
          <w:kern w:val="2"/>
          <w:szCs w:val="24"/>
          <w14:ligatures w14:val="standardContextual"/>
        </w:rPr>
      </w:pPr>
      <w:hyperlink w:anchor="_Toc172410453" w:history="1">
        <w:r w:rsidR="00FA738E" w:rsidRPr="005D5C19">
          <w:rPr>
            <w:rStyle w:val="Hyperlink"/>
            <w:noProof/>
          </w:rPr>
          <w:t>Chapter 2: Literature Review</w:t>
        </w:r>
        <w:r w:rsidR="00FA738E">
          <w:rPr>
            <w:noProof/>
            <w:webHidden/>
          </w:rPr>
          <w:tab/>
        </w:r>
        <w:r w:rsidR="00FA738E">
          <w:rPr>
            <w:noProof/>
            <w:webHidden/>
          </w:rPr>
          <w:fldChar w:fldCharType="begin"/>
        </w:r>
        <w:r w:rsidR="00FA738E">
          <w:rPr>
            <w:noProof/>
            <w:webHidden/>
          </w:rPr>
          <w:instrText xml:space="preserve"> PAGEREF _Toc172410453 \h </w:instrText>
        </w:r>
        <w:r w:rsidR="00FA738E">
          <w:rPr>
            <w:noProof/>
            <w:webHidden/>
          </w:rPr>
        </w:r>
        <w:r w:rsidR="00FA738E">
          <w:rPr>
            <w:noProof/>
            <w:webHidden/>
          </w:rPr>
          <w:fldChar w:fldCharType="separate"/>
        </w:r>
        <w:r w:rsidR="00FA738E">
          <w:rPr>
            <w:noProof/>
            <w:webHidden/>
          </w:rPr>
          <w:t>20</w:t>
        </w:r>
        <w:r w:rsidR="00FA738E">
          <w:rPr>
            <w:noProof/>
            <w:webHidden/>
          </w:rPr>
          <w:fldChar w:fldCharType="end"/>
        </w:r>
      </w:hyperlink>
    </w:p>
    <w:p w14:paraId="36A512BB" w14:textId="32B74A02" w:rsidR="00FA738E" w:rsidRDefault="00000000">
      <w:pPr>
        <w:pStyle w:val="TOC2"/>
        <w:rPr>
          <w:rFonts w:asciiTheme="minorHAnsi" w:eastAsiaTheme="minorEastAsia" w:hAnsiTheme="minorHAnsi" w:cstheme="minorBidi"/>
          <w:noProof/>
          <w:kern w:val="2"/>
          <w14:ligatures w14:val="standardContextual"/>
        </w:rPr>
      </w:pPr>
      <w:hyperlink w:anchor="_Toc172410454" w:history="1">
        <w:r w:rsidR="00FA738E" w:rsidRPr="005D5C19">
          <w:rPr>
            <w:rStyle w:val="Hyperlink"/>
            <w:noProof/>
            <w:shd w:val="clear" w:color="auto" w:fill="FFFFFF"/>
          </w:rPr>
          <w:t>Key Areas in Building Digital Twin Representation of Foliage</w:t>
        </w:r>
        <w:r w:rsidR="00FA738E">
          <w:rPr>
            <w:noProof/>
            <w:webHidden/>
          </w:rPr>
          <w:tab/>
        </w:r>
        <w:r w:rsidR="00FA738E">
          <w:rPr>
            <w:noProof/>
            <w:webHidden/>
          </w:rPr>
          <w:fldChar w:fldCharType="begin"/>
        </w:r>
        <w:r w:rsidR="00FA738E">
          <w:rPr>
            <w:noProof/>
            <w:webHidden/>
          </w:rPr>
          <w:instrText xml:space="preserve"> PAGEREF _Toc172410454 \h </w:instrText>
        </w:r>
        <w:r w:rsidR="00FA738E">
          <w:rPr>
            <w:noProof/>
            <w:webHidden/>
          </w:rPr>
        </w:r>
        <w:r w:rsidR="00FA738E">
          <w:rPr>
            <w:noProof/>
            <w:webHidden/>
          </w:rPr>
          <w:fldChar w:fldCharType="separate"/>
        </w:r>
        <w:r w:rsidR="00FA738E">
          <w:rPr>
            <w:noProof/>
            <w:webHidden/>
          </w:rPr>
          <w:t>25</w:t>
        </w:r>
        <w:r w:rsidR="00FA738E">
          <w:rPr>
            <w:noProof/>
            <w:webHidden/>
          </w:rPr>
          <w:fldChar w:fldCharType="end"/>
        </w:r>
      </w:hyperlink>
    </w:p>
    <w:p w14:paraId="75CC5F48" w14:textId="7968BA19" w:rsidR="00FA738E" w:rsidRDefault="00000000">
      <w:pPr>
        <w:pStyle w:val="TOC2"/>
        <w:rPr>
          <w:rFonts w:asciiTheme="minorHAnsi" w:eastAsiaTheme="minorEastAsia" w:hAnsiTheme="minorHAnsi" w:cstheme="minorBidi"/>
          <w:noProof/>
          <w:kern w:val="2"/>
          <w14:ligatures w14:val="standardContextual"/>
        </w:rPr>
      </w:pPr>
      <w:hyperlink w:anchor="_Toc172410455" w:history="1">
        <w:r w:rsidR="00FA738E" w:rsidRPr="005D5C19">
          <w:rPr>
            <w:rStyle w:val="Hyperlink"/>
            <w:noProof/>
          </w:rPr>
          <w:t xml:space="preserve">Digital Twin Representation of Foliage </w:t>
        </w:r>
        <w:r w:rsidR="00FA738E" w:rsidRPr="005D5C19">
          <w:rPr>
            <w:rStyle w:val="Hyperlink"/>
            <w:rFonts w:ascii="Söhne" w:hAnsi="Söhne" w:cs="Calibri"/>
            <w:noProof/>
            <w:shd w:val="clear" w:color="auto" w:fill="FFFFFF"/>
          </w:rPr>
          <w:t>Theoretical</w:t>
        </w:r>
        <w:r w:rsidR="00FA738E" w:rsidRPr="005D5C19">
          <w:rPr>
            <w:rStyle w:val="Hyperlink"/>
            <w:noProof/>
          </w:rPr>
          <w:t xml:space="preserve"> Framework </w:t>
        </w:r>
        <w:r w:rsidR="00FA738E">
          <w:rPr>
            <w:noProof/>
            <w:webHidden/>
          </w:rPr>
          <w:tab/>
        </w:r>
        <w:r w:rsidR="00FA738E">
          <w:rPr>
            <w:noProof/>
            <w:webHidden/>
          </w:rPr>
          <w:fldChar w:fldCharType="begin"/>
        </w:r>
        <w:r w:rsidR="00FA738E">
          <w:rPr>
            <w:noProof/>
            <w:webHidden/>
          </w:rPr>
          <w:instrText xml:space="preserve"> PAGEREF _Toc172410455 \h </w:instrText>
        </w:r>
        <w:r w:rsidR="00FA738E">
          <w:rPr>
            <w:noProof/>
            <w:webHidden/>
          </w:rPr>
        </w:r>
        <w:r w:rsidR="00FA738E">
          <w:rPr>
            <w:noProof/>
            <w:webHidden/>
          </w:rPr>
          <w:fldChar w:fldCharType="separate"/>
        </w:r>
        <w:r w:rsidR="00FA738E">
          <w:rPr>
            <w:noProof/>
            <w:webHidden/>
          </w:rPr>
          <w:t>41</w:t>
        </w:r>
        <w:r w:rsidR="00FA738E">
          <w:rPr>
            <w:noProof/>
            <w:webHidden/>
          </w:rPr>
          <w:fldChar w:fldCharType="end"/>
        </w:r>
      </w:hyperlink>
    </w:p>
    <w:p w14:paraId="3C7034B5" w14:textId="4D965F02" w:rsidR="00FA738E" w:rsidRDefault="00000000">
      <w:pPr>
        <w:pStyle w:val="TOC2"/>
        <w:rPr>
          <w:rFonts w:asciiTheme="minorHAnsi" w:eastAsiaTheme="minorEastAsia" w:hAnsiTheme="minorHAnsi" w:cstheme="minorBidi"/>
          <w:noProof/>
          <w:kern w:val="2"/>
          <w14:ligatures w14:val="standardContextual"/>
        </w:rPr>
      </w:pPr>
      <w:hyperlink w:anchor="_Toc172410456" w:history="1">
        <w:r w:rsidR="00FA738E" w:rsidRPr="005D5C19">
          <w:rPr>
            <w:rStyle w:val="Hyperlink"/>
            <w:noProof/>
          </w:rPr>
          <w:t xml:space="preserve">Data Ethics and Legal Frameworks in the Study of </w:t>
        </w:r>
        <w:r w:rsidR="00FA738E" w:rsidRPr="005D5C19">
          <w:rPr>
            <w:rStyle w:val="Hyperlink"/>
            <w:noProof/>
            <w:shd w:val="clear" w:color="auto" w:fill="FFFFFF"/>
          </w:rPr>
          <w:t>Digital Twin Representation of Foliage</w:t>
        </w:r>
        <w:r w:rsidR="00FA738E" w:rsidRPr="005D5C19">
          <w:rPr>
            <w:rStyle w:val="Hyperlink"/>
            <w:noProof/>
          </w:rPr>
          <w:t xml:space="preserve"> </w:t>
        </w:r>
        <w:r w:rsidR="00FA738E">
          <w:rPr>
            <w:noProof/>
            <w:webHidden/>
          </w:rPr>
          <w:tab/>
        </w:r>
        <w:r w:rsidR="00FA738E">
          <w:rPr>
            <w:noProof/>
            <w:webHidden/>
          </w:rPr>
          <w:fldChar w:fldCharType="begin"/>
        </w:r>
        <w:r w:rsidR="00FA738E">
          <w:rPr>
            <w:noProof/>
            <w:webHidden/>
          </w:rPr>
          <w:instrText xml:space="preserve"> PAGEREF _Toc172410456 \h </w:instrText>
        </w:r>
        <w:r w:rsidR="00FA738E">
          <w:rPr>
            <w:noProof/>
            <w:webHidden/>
          </w:rPr>
        </w:r>
        <w:r w:rsidR="00FA738E">
          <w:rPr>
            <w:noProof/>
            <w:webHidden/>
          </w:rPr>
          <w:fldChar w:fldCharType="separate"/>
        </w:r>
        <w:r w:rsidR="00FA738E">
          <w:rPr>
            <w:noProof/>
            <w:webHidden/>
          </w:rPr>
          <w:t>47</w:t>
        </w:r>
        <w:r w:rsidR="00FA738E">
          <w:rPr>
            <w:noProof/>
            <w:webHidden/>
          </w:rPr>
          <w:fldChar w:fldCharType="end"/>
        </w:r>
      </w:hyperlink>
    </w:p>
    <w:p w14:paraId="37A2DECB" w14:textId="26A17DD4" w:rsidR="00FA738E" w:rsidRDefault="00000000">
      <w:pPr>
        <w:pStyle w:val="TOC2"/>
        <w:rPr>
          <w:rFonts w:asciiTheme="minorHAnsi" w:eastAsiaTheme="minorEastAsia" w:hAnsiTheme="minorHAnsi" w:cstheme="minorBidi"/>
          <w:noProof/>
          <w:kern w:val="2"/>
          <w14:ligatures w14:val="standardContextual"/>
        </w:rPr>
      </w:pPr>
      <w:hyperlink w:anchor="_Toc172410457" w:history="1">
        <w:r w:rsidR="00FA738E" w:rsidRPr="005D5C19">
          <w:rPr>
            <w:rStyle w:val="Hyperlink"/>
            <w:noProof/>
          </w:rPr>
          <w:t>Summary</w:t>
        </w:r>
        <w:r w:rsidR="00FA738E">
          <w:rPr>
            <w:noProof/>
            <w:webHidden/>
          </w:rPr>
          <w:tab/>
        </w:r>
        <w:r w:rsidR="00FA738E">
          <w:rPr>
            <w:noProof/>
            <w:webHidden/>
          </w:rPr>
          <w:fldChar w:fldCharType="begin"/>
        </w:r>
        <w:r w:rsidR="00FA738E">
          <w:rPr>
            <w:noProof/>
            <w:webHidden/>
          </w:rPr>
          <w:instrText xml:space="preserve"> PAGEREF _Toc172410457 \h </w:instrText>
        </w:r>
        <w:r w:rsidR="00FA738E">
          <w:rPr>
            <w:noProof/>
            <w:webHidden/>
          </w:rPr>
        </w:r>
        <w:r w:rsidR="00FA738E">
          <w:rPr>
            <w:noProof/>
            <w:webHidden/>
          </w:rPr>
          <w:fldChar w:fldCharType="separate"/>
        </w:r>
        <w:r w:rsidR="00FA738E">
          <w:rPr>
            <w:noProof/>
            <w:webHidden/>
          </w:rPr>
          <w:t>52</w:t>
        </w:r>
        <w:r w:rsidR="00FA738E">
          <w:rPr>
            <w:noProof/>
            <w:webHidden/>
          </w:rPr>
          <w:fldChar w:fldCharType="end"/>
        </w:r>
      </w:hyperlink>
    </w:p>
    <w:p w14:paraId="7E49DFD1" w14:textId="468CB73A" w:rsidR="00FA738E" w:rsidRDefault="00000000">
      <w:pPr>
        <w:pStyle w:val="TOC1"/>
        <w:rPr>
          <w:rFonts w:asciiTheme="minorHAnsi" w:eastAsiaTheme="minorEastAsia" w:hAnsiTheme="minorHAnsi" w:cstheme="minorBidi"/>
          <w:noProof/>
          <w:kern w:val="2"/>
          <w:szCs w:val="24"/>
          <w14:ligatures w14:val="standardContextual"/>
        </w:rPr>
      </w:pPr>
      <w:hyperlink w:anchor="_Toc172410458" w:history="1">
        <w:r w:rsidR="00FA738E" w:rsidRPr="005D5C19">
          <w:rPr>
            <w:rStyle w:val="Hyperlink"/>
            <w:noProof/>
          </w:rPr>
          <w:t>Chapter 3: Research Methodology</w:t>
        </w:r>
        <w:r w:rsidR="00FA738E">
          <w:rPr>
            <w:noProof/>
            <w:webHidden/>
          </w:rPr>
          <w:tab/>
        </w:r>
        <w:r w:rsidR="00FA738E">
          <w:rPr>
            <w:noProof/>
            <w:webHidden/>
          </w:rPr>
          <w:fldChar w:fldCharType="begin"/>
        </w:r>
        <w:r w:rsidR="00FA738E">
          <w:rPr>
            <w:noProof/>
            <w:webHidden/>
          </w:rPr>
          <w:instrText xml:space="preserve"> PAGEREF _Toc172410458 \h </w:instrText>
        </w:r>
        <w:r w:rsidR="00FA738E">
          <w:rPr>
            <w:noProof/>
            <w:webHidden/>
          </w:rPr>
        </w:r>
        <w:r w:rsidR="00FA738E">
          <w:rPr>
            <w:noProof/>
            <w:webHidden/>
          </w:rPr>
          <w:fldChar w:fldCharType="separate"/>
        </w:r>
        <w:r w:rsidR="00FA738E">
          <w:rPr>
            <w:noProof/>
            <w:webHidden/>
          </w:rPr>
          <w:t>55</w:t>
        </w:r>
        <w:r w:rsidR="00FA738E">
          <w:rPr>
            <w:noProof/>
            <w:webHidden/>
          </w:rPr>
          <w:fldChar w:fldCharType="end"/>
        </w:r>
      </w:hyperlink>
    </w:p>
    <w:p w14:paraId="731C5F77" w14:textId="6A5C92E1" w:rsidR="00FA738E" w:rsidRDefault="00000000">
      <w:pPr>
        <w:pStyle w:val="TOC2"/>
        <w:rPr>
          <w:rFonts w:asciiTheme="minorHAnsi" w:eastAsiaTheme="minorEastAsia" w:hAnsiTheme="minorHAnsi" w:cstheme="minorBidi"/>
          <w:noProof/>
          <w:kern w:val="2"/>
          <w14:ligatures w14:val="standardContextual"/>
        </w:rPr>
      </w:pPr>
      <w:hyperlink w:anchor="_Toc172410459" w:history="1">
        <w:r w:rsidR="00FA738E" w:rsidRPr="005D5C19">
          <w:rPr>
            <w:rStyle w:val="Hyperlink"/>
            <w:noProof/>
          </w:rPr>
          <w:t>Digital Twin Representation of Foliage Research Methodology and Design  Process Diagram</w:t>
        </w:r>
        <w:r w:rsidR="00FA738E">
          <w:rPr>
            <w:noProof/>
            <w:webHidden/>
          </w:rPr>
          <w:tab/>
        </w:r>
        <w:r w:rsidR="00FA738E">
          <w:rPr>
            <w:noProof/>
            <w:webHidden/>
          </w:rPr>
          <w:fldChar w:fldCharType="begin"/>
        </w:r>
        <w:r w:rsidR="00FA738E">
          <w:rPr>
            <w:noProof/>
            <w:webHidden/>
          </w:rPr>
          <w:instrText xml:space="preserve"> PAGEREF _Toc172410459 \h </w:instrText>
        </w:r>
        <w:r w:rsidR="00FA738E">
          <w:rPr>
            <w:noProof/>
            <w:webHidden/>
          </w:rPr>
        </w:r>
        <w:r w:rsidR="00FA738E">
          <w:rPr>
            <w:noProof/>
            <w:webHidden/>
          </w:rPr>
          <w:fldChar w:fldCharType="separate"/>
        </w:r>
        <w:r w:rsidR="00FA738E">
          <w:rPr>
            <w:noProof/>
            <w:webHidden/>
          </w:rPr>
          <w:t>56</w:t>
        </w:r>
        <w:r w:rsidR="00FA738E">
          <w:rPr>
            <w:noProof/>
            <w:webHidden/>
          </w:rPr>
          <w:fldChar w:fldCharType="end"/>
        </w:r>
      </w:hyperlink>
    </w:p>
    <w:p w14:paraId="228752E4" w14:textId="5755163F" w:rsidR="00FA738E" w:rsidRDefault="00000000">
      <w:pPr>
        <w:pStyle w:val="TOC2"/>
        <w:rPr>
          <w:rFonts w:asciiTheme="minorHAnsi" w:eastAsiaTheme="minorEastAsia" w:hAnsiTheme="minorHAnsi" w:cstheme="minorBidi"/>
          <w:noProof/>
          <w:kern w:val="2"/>
          <w14:ligatures w14:val="standardContextual"/>
        </w:rPr>
      </w:pPr>
      <w:hyperlink w:anchor="_Toc172410460" w:history="1">
        <w:r w:rsidR="00FA738E" w:rsidRPr="005D5C19">
          <w:rPr>
            <w:rStyle w:val="Hyperlink"/>
            <w:noProof/>
          </w:rPr>
          <w:t>Research Methodology and Design  of Digital Twin Representation of Foliage</w:t>
        </w:r>
        <w:r w:rsidR="00FA738E">
          <w:rPr>
            <w:noProof/>
            <w:webHidden/>
          </w:rPr>
          <w:tab/>
        </w:r>
        <w:r w:rsidR="00FA738E">
          <w:rPr>
            <w:noProof/>
            <w:webHidden/>
          </w:rPr>
          <w:fldChar w:fldCharType="begin"/>
        </w:r>
        <w:r w:rsidR="00FA738E">
          <w:rPr>
            <w:noProof/>
            <w:webHidden/>
          </w:rPr>
          <w:instrText xml:space="preserve"> PAGEREF _Toc172410460 \h </w:instrText>
        </w:r>
        <w:r w:rsidR="00FA738E">
          <w:rPr>
            <w:noProof/>
            <w:webHidden/>
          </w:rPr>
        </w:r>
        <w:r w:rsidR="00FA738E">
          <w:rPr>
            <w:noProof/>
            <w:webHidden/>
          </w:rPr>
          <w:fldChar w:fldCharType="separate"/>
        </w:r>
        <w:r w:rsidR="00FA738E">
          <w:rPr>
            <w:noProof/>
            <w:webHidden/>
          </w:rPr>
          <w:t>58</w:t>
        </w:r>
        <w:r w:rsidR="00FA738E">
          <w:rPr>
            <w:noProof/>
            <w:webHidden/>
          </w:rPr>
          <w:fldChar w:fldCharType="end"/>
        </w:r>
      </w:hyperlink>
    </w:p>
    <w:p w14:paraId="3C83B5A4" w14:textId="0EDA1ABA" w:rsidR="00FA738E" w:rsidRDefault="00000000">
      <w:pPr>
        <w:pStyle w:val="TOC2"/>
        <w:rPr>
          <w:rFonts w:asciiTheme="minorHAnsi" w:eastAsiaTheme="minorEastAsia" w:hAnsiTheme="minorHAnsi" w:cstheme="minorBidi"/>
          <w:noProof/>
          <w:kern w:val="2"/>
          <w14:ligatures w14:val="standardContextual"/>
        </w:rPr>
      </w:pPr>
      <w:hyperlink w:anchor="_Toc172410461" w:history="1">
        <w:r w:rsidR="00FA738E" w:rsidRPr="005D5C19">
          <w:rPr>
            <w:rStyle w:val="Hyperlink"/>
            <w:noProof/>
          </w:rPr>
          <w:t>Population and Sample</w:t>
        </w:r>
        <w:r w:rsidR="00FA738E">
          <w:rPr>
            <w:noProof/>
            <w:webHidden/>
          </w:rPr>
          <w:tab/>
        </w:r>
        <w:r w:rsidR="00FA738E">
          <w:rPr>
            <w:noProof/>
            <w:webHidden/>
          </w:rPr>
          <w:fldChar w:fldCharType="begin"/>
        </w:r>
        <w:r w:rsidR="00FA738E">
          <w:rPr>
            <w:noProof/>
            <w:webHidden/>
          </w:rPr>
          <w:instrText xml:space="preserve"> PAGEREF _Toc172410461 \h </w:instrText>
        </w:r>
        <w:r w:rsidR="00FA738E">
          <w:rPr>
            <w:noProof/>
            <w:webHidden/>
          </w:rPr>
        </w:r>
        <w:r w:rsidR="00FA738E">
          <w:rPr>
            <w:noProof/>
            <w:webHidden/>
          </w:rPr>
          <w:fldChar w:fldCharType="separate"/>
        </w:r>
        <w:r w:rsidR="00FA738E">
          <w:rPr>
            <w:noProof/>
            <w:webHidden/>
          </w:rPr>
          <w:t>89</w:t>
        </w:r>
        <w:r w:rsidR="00FA738E">
          <w:rPr>
            <w:noProof/>
            <w:webHidden/>
          </w:rPr>
          <w:fldChar w:fldCharType="end"/>
        </w:r>
      </w:hyperlink>
    </w:p>
    <w:p w14:paraId="23DC32FD" w14:textId="765B62C0" w:rsidR="00FA738E" w:rsidRDefault="00000000">
      <w:pPr>
        <w:pStyle w:val="TOC2"/>
        <w:rPr>
          <w:rFonts w:asciiTheme="minorHAnsi" w:eastAsiaTheme="minorEastAsia" w:hAnsiTheme="minorHAnsi" w:cstheme="minorBidi"/>
          <w:noProof/>
          <w:kern w:val="2"/>
          <w14:ligatures w14:val="standardContextual"/>
        </w:rPr>
      </w:pPr>
      <w:hyperlink w:anchor="_Toc172410462" w:history="1">
        <w:r w:rsidR="00FA738E" w:rsidRPr="005D5C19">
          <w:rPr>
            <w:rStyle w:val="Hyperlink"/>
            <w:noProof/>
          </w:rPr>
          <w:t>Materials or Instrumentation</w:t>
        </w:r>
        <w:r w:rsidR="00FA738E">
          <w:rPr>
            <w:noProof/>
            <w:webHidden/>
          </w:rPr>
          <w:tab/>
        </w:r>
        <w:r w:rsidR="00FA738E">
          <w:rPr>
            <w:noProof/>
            <w:webHidden/>
          </w:rPr>
          <w:fldChar w:fldCharType="begin"/>
        </w:r>
        <w:r w:rsidR="00FA738E">
          <w:rPr>
            <w:noProof/>
            <w:webHidden/>
          </w:rPr>
          <w:instrText xml:space="preserve"> PAGEREF _Toc172410462 \h </w:instrText>
        </w:r>
        <w:r w:rsidR="00FA738E">
          <w:rPr>
            <w:noProof/>
            <w:webHidden/>
          </w:rPr>
        </w:r>
        <w:r w:rsidR="00FA738E">
          <w:rPr>
            <w:noProof/>
            <w:webHidden/>
          </w:rPr>
          <w:fldChar w:fldCharType="separate"/>
        </w:r>
        <w:r w:rsidR="00FA738E">
          <w:rPr>
            <w:noProof/>
            <w:webHidden/>
          </w:rPr>
          <w:t>91</w:t>
        </w:r>
        <w:r w:rsidR="00FA738E">
          <w:rPr>
            <w:noProof/>
            <w:webHidden/>
          </w:rPr>
          <w:fldChar w:fldCharType="end"/>
        </w:r>
      </w:hyperlink>
    </w:p>
    <w:p w14:paraId="519CE8A7" w14:textId="13A1138B" w:rsidR="00FA738E" w:rsidRDefault="00000000">
      <w:pPr>
        <w:pStyle w:val="TOC2"/>
        <w:rPr>
          <w:rFonts w:asciiTheme="minorHAnsi" w:eastAsiaTheme="minorEastAsia" w:hAnsiTheme="minorHAnsi" w:cstheme="minorBidi"/>
          <w:noProof/>
          <w:kern w:val="2"/>
          <w14:ligatures w14:val="standardContextual"/>
        </w:rPr>
      </w:pPr>
      <w:hyperlink w:anchor="_Toc172410463" w:history="1">
        <w:r w:rsidR="00FA738E" w:rsidRPr="005D5C19">
          <w:rPr>
            <w:rStyle w:val="Hyperlink"/>
            <w:rFonts w:cs="Times New Roman"/>
            <w:noProof/>
          </w:rPr>
          <w:t>Assumptions in the Construction of Digital Twin Representation of Foliage</w:t>
        </w:r>
        <w:r w:rsidR="00FA738E" w:rsidRPr="005D5C19">
          <w:rPr>
            <w:rStyle w:val="Hyperlink"/>
            <w:noProof/>
          </w:rPr>
          <w:t xml:space="preserve"> </w:t>
        </w:r>
        <w:r w:rsidR="00FA738E">
          <w:rPr>
            <w:noProof/>
            <w:webHidden/>
          </w:rPr>
          <w:tab/>
        </w:r>
        <w:r w:rsidR="00FA738E">
          <w:rPr>
            <w:noProof/>
            <w:webHidden/>
          </w:rPr>
          <w:fldChar w:fldCharType="begin"/>
        </w:r>
        <w:r w:rsidR="00FA738E">
          <w:rPr>
            <w:noProof/>
            <w:webHidden/>
          </w:rPr>
          <w:instrText xml:space="preserve"> PAGEREF _Toc172410463 \h </w:instrText>
        </w:r>
        <w:r w:rsidR="00FA738E">
          <w:rPr>
            <w:noProof/>
            <w:webHidden/>
          </w:rPr>
        </w:r>
        <w:r w:rsidR="00FA738E">
          <w:rPr>
            <w:noProof/>
            <w:webHidden/>
          </w:rPr>
          <w:fldChar w:fldCharType="separate"/>
        </w:r>
        <w:r w:rsidR="00FA738E">
          <w:rPr>
            <w:noProof/>
            <w:webHidden/>
          </w:rPr>
          <w:t>92</w:t>
        </w:r>
        <w:r w:rsidR="00FA738E">
          <w:rPr>
            <w:noProof/>
            <w:webHidden/>
          </w:rPr>
          <w:fldChar w:fldCharType="end"/>
        </w:r>
      </w:hyperlink>
    </w:p>
    <w:p w14:paraId="0B963938" w14:textId="5EA04B73" w:rsidR="00FA738E" w:rsidRDefault="00000000">
      <w:pPr>
        <w:pStyle w:val="TOC2"/>
        <w:rPr>
          <w:rFonts w:asciiTheme="minorHAnsi" w:eastAsiaTheme="minorEastAsia" w:hAnsiTheme="minorHAnsi" w:cstheme="minorBidi"/>
          <w:noProof/>
          <w:kern w:val="2"/>
          <w14:ligatures w14:val="standardContextual"/>
        </w:rPr>
      </w:pPr>
      <w:hyperlink w:anchor="_Toc172410464" w:history="1">
        <w:r w:rsidR="00FA738E" w:rsidRPr="005D5C19">
          <w:rPr>
            <w:rStyle w:val="Hyperlink"/>
            <w:rFonts w:cs="Times New Roman"/>
            <w:noProof/>
          </w:rPr>
          <w:t>L</w:t>
        </w:r>
        <w:r w:rsidR="00FA738E" w:rsidRPr="005D5C19">
          <w:rPr>
            <w:rStyle w:val="Hyperlink"/>
            <w:noProof/>
          </w:rPr>
          <w:t>imitations in the Construction of Digital Twin Representation of Foliage</w:t>
        </w:r>
        <w:r w:rsidR="00FA738E">
          <w:rPr>
            <w:noProof/>
            <w:webHidden/>
          </w:rPr>
          <w:tab/>
        </w:r>
        <w:r w:rsidR="00FA738E">
          <w:rPr>
            <w:noProof/>
            <w:webHidden/>
          </w:rPr>
          <w:fldChar w:fldCharType="begin"/>
        </w:r>
        <w:r w:rsidR="00FA738E">
          <w:rPr>
            <w:noProof/>
            <w:webHidden/>
          </w:rPr>
          <w:instrText xml:space="preserve"> PAGEREF _Toc172410464 \h </w:instrText>
        </w:r>
        <w:r w:rsidR="00FA738E">
          <w:rPr>
            <w:noProof/>
            <w:webHidden/>
          </w:rPr>
        </w:r>
        <w:r w:rsidR="00FA738E">
          <w:rPr>
            <w:noProof/>
            <w:webHidden/>
          </w:rPr>
          <w:fldChar w:fldCharType="separate"/>
        </w:r>
        <w:r w:rsidR="00FA738E">
          <w:rPr>
            <w:noProof/>
            <w:webHidden/>
          </w:rPr>
          <w:t>95</w:t>
        </w:r>
        <w:r w:rsidR="00FA738E">
          <w:rPr>
            <w:noProof/>
            <w:webHidden/>
          </w:rPr>
          <w:fldChar w:fldCharType="end"/>
        </w:r>
      </w:hyperlink>
    </w:p>
    <w:p w14:paraId="1D1DD810" w14:textId="6B954818" w:rsidR="00FA738E" w:rsidRDefault="00000000">
      <w:pPr>
        <w:pStyle w:val="TOC2"/>
        <w:rPr>
          <w:rFonts w:asciiTheme="minorHAnsi" w:eastAsiaTheme="minorEastAsia" w:hAnsiTheme="minorHAnsi" w:cstheme="minorBidi"/>
          <w:noProof/>
          <w:kern w:val="2"/>
          <w14:ligatures w14:val="standardContextual"/>
        </w:rPr>
      </w:pPr>
      <w:hyperlink w:anchor="_Toc172410465" w:history="1">
        <w:r w:rsidR="00FA738E" w:rsidRPr="005D5C19">
          <w:rPr>
            <w:rStyle w:val="Hyperlink"/>
            <w:noProof/>
          </w:rPr>
          <w:t>Delimitations in the Construction of Digital Twin Representation of Foliage</w:t>
        </w:r>
        <w:r w:rsidR="00FA738E">
          <w:rPr>
            <w:noProof/>
            <w:webHidden/>
          </w:rPr>
          <w:tab/>
        </w:r>
        <w:r w:rsidR="00FA738E">
          <w:rPr>
            <w:noProof/>
            <w:webHidden/>
          </w:rPr>
          <w:fldChar w:fldCharType="begin"/>
        </w:r>
        <w:r w:rsidR="00FA738E">
          <w:rPr>
            <w:noProof/>
            <w:webHidden/>
          </w:rPr>
          <w:instrText xml:space="preserve"> PAGEREF _Toc172410465 \h </w:instrText>
        </w:r>
        <w:r w:rsidR="00FA738E">
          <w:rPr>
            <w:noProof/>
            <w:webHidden/>
          </w:rPr>
        </w:r>
        <w:r w:rsidR="00FA738E">
          <w:rPr>
            <w:noProof/>
            <w:webHidden/>
          </w:rPr>
          <w:fldChar w:fldCharType="separate"/>
        </w:r>
        <w:r w:rsidR="00FA738E">
          <w:rPr>
            <w:noProof/>
            <w:webHidden/>
          </w:rPr>
          <w:t>97</w:t>
        </w:r>
        <w:r w:rsidR="00FA738E">
          <w:rPr>
            <w:noProof/>
            <w:webHidden/>
          </w:rPr>
          <w:fldChar w:fldCharType="end"/>
        </w:r>
      </w:hyperlink>
    </w:p>
    <w:p w14:paraId="1CF69291" w14:textId="11BCC6A4" w:rsidR="00FA738E" w:rsidRDefault="00000000">
      <w:pPr>
        <w:pStyle w:val="TOC2"/>
        <w:rPr>
          <w:rFonts w:asciiTheme="minorHAnsi" w:eastAsiaTheme="minorEastAsia" w:hAnsiTheme="minorHAnsi" w:cstheme="minorBidi"/>
          <w:noProof/>
          <w:kern w:val="2"/>
          <w14:ligatures w14:val="standardContextual"/>
        </w:rPr>
      </w:pPr>
      <w:hyperlink w:anchor="_Toc172410466" w:history="1">
        <w:r w:rsidR="00FA738E" w:rsidRPr="005D5C19">
          <w:rPr>
            <w:rStyle w:val="Hyperlink"/>
            <w:noProof/>
          </w:rPr>
          <w:t>Ethical Assurances</w:t>
        </w:r>
        <w:r w:rsidR="00FA738E">
          <w:rPr>
            <w:noProof/>
            <w:webHidden/>
          </w:rPr>
          <w:tab/>
        </w:r>
        <w:r w:rsidR="00FA738E">
          <w:rPr>
            <w:noProof/>
            <w:webHidden/>
          </w:rPr>
          <w:fldChar w:fldCharType="begin"/>
        </w:r>
        <w:r w:rsidR="00FA738E">
          <w:rPr>
            <w:noProof/>
            <w:webHidden/>
          </w:rPr>
          <w:instrText xml:space="preserve"> PAGEREF _Toc172410466 \h </w:instrText>
        </w:r>
        <w:r w:rsidR="00FA738E">
          <w:rPr>
            <w:noProof/>
            <w:webHidden/>
          </w:rPr>
        </w:r>
        <w:r w:rsidR="00FA738E">
          <w:rPr>
            <w:noProof/>
            <w:webHidden/>
          </w:rPr>
          <w:fldChar w:fldCharType="separate"/>
        </w:r>
        <w:r w:rsidR="00FA738E">
          <w:rPr>
            <w:noProof/>
            <w:webHidden/>
          </w:rPr>
          <w:t>98</w:t>
        </w:r>
        <w:r w:rsidR="00FA738E">
          <w:rPr>
            <w:noProof/>
            <w:webHidden/>
          </w:rPr>
          <w:fldChar w:fldCharType="end"/>
        </w:r>
      </w:hyperlink>
    </w:p>
    <w:p w14:paraId="3A61735B" w14:textId="41851D84" w:rsidR="00FA738E" w:rsidRDefault="00000000">
      <w:pPr>
        <w:pStyle w:val="TOC2"/>
        <w:rPr>
          <w:rFonts w:asciiTheme="minorHAnsi" w:eastAsiaTheme="minorEastAsia" w:hAnsiTheme="minorHAnsi" w:cstheme="minorBidi"/>
          <w:noProof/>
          <w:kern w:val="2"/>
          <w14:ligatures w14:val="standardContextual"/>
        </w:rPr>
      </w:pPr>
      <w:hyperlink w:anchor="_Toc172410467" w:history="1">
        <w:r w:rsidR="00FA738E" w:rsidRPr="005D5C19">
          <w:rPr>
            <w:rStyle w:val="Hyperlink"/>
            <w:noProof/>
          </w:rPr>
          <w:t>Ethical Considerations using Google aerial imagery</w:t>
        </w:r>
        <w:r w:rsidR="00FA738E">
          <w:rPr>
            <w:noProof/>
            <w:webHidden/>
          </w:rPr>
          <w:tab/>
        </w:r>
        <w:r w:rsidR="00FA738E">
          <w:rPr>
            <w:noProof/>
            <w:webHidden/>
          </w:rPr>
          <w:fldChar w:fldCharType="begin"/>
        </w:r>
        <w:r w:rsidR="00FA738E">
          <w:rPr>
            <w:noProof/>
            <w:webHidden/>
          </w:rPr>
          <w:instrText xml:space="preserve"> PAGEREF _Toc172410467 \h </w:instrText>
        </w:r>
        <w:r w:rsidR="00FA738E">
          <w:rPr>
            <w:noProof/>
            <w:webHidden/>
          </w:rPr>
        </w:r>
        <w:r w:rsidR="00FA738E">
          <w:rPr>
            <w:noProof/>
            <w:webHidden/>
          </w:rPr>
          <w:fldChar w:fldCharType="separate"/>
        </w:r>
        <w:r w:rsidR="00FA738E">
          <w:rPr>
            <w:noProof/>
            <w:webHidden/>
          </w:rPr>
          <w:t>98</w:t>
        </w:r>
        <w:r w:rsidR="00FA738E">
          <w:rPr>
            <w:noProof/>
            <w:webHidden/>
          </w:rPr>
          <w:fldChar w:fldCharType="end"/>
        </w:r>
      </w:hyperlink>
    </w:p>
    <w:p w14:paraId="47934A1E" w14:textId="4D595581" w:rsidR="00FA738E" w:rsidRDefault="00000000">
      <w:pPr>
        <w:pStyle w:val="TOC2"/>
        <w:rPr>
          <w:rFonts w:asciiTheme="minorHAnsi" w:eastAsiaTheme="minorEastAsia" w:hAnsiTheme="minorHAnsi" w:cstheme="minorBidi"/>
          <w:noProof/>
          <w:kern w:val="2"/>
          <w14:ligatures w14:val="standardContextual"/>
        </w:rPr>
      </w:pPr>
      <w:hyperlink w:anchor="_Toc172410468" w:history="1">
        <w:r w:rsidR="00FA738E" w:rsidRPr="005D5C19">
          <w:rPr>
            <w:rStyle w:val="Hyperlink"/>
            <w:noProof/>
          </w:rPr>
          <w:t>Summary</w:t>
        </w:r>
        <w:r w:rsidR="00FA738E">
          <w:rPr>
            <w:noProof/>
            <w:webHidden/>
          </w:rPr>
          <w:tab/>
        </w:r>
        <w:r w:rsidR="00FA738E">
          <w:rPr>
            <w:noProof/>
            <w:webHidden/>
          </w:rPr>
          <w:fldChar w:fldCharType="begin"/>
        </w:r>
        <w:r w:rsidR="00FA738E">
          <w:rPr>
            <w:noProof/>
            <w:webHidden/>
          </w:rPr>
          <w:instrText xml:space="preserve"> PAGEREF _Toc172410468 \h </w:instrText>
        </w:r>
        <w:r w:rsidR="00FA738E">
          <w:rPr>
            <w:noProof/>
            <w:webHidden/>
          </w:rPr>
        </w:r>
        <w:r w:rsidR="00FA738E">
          <w:rPr>
            <w:noProof/>
            <w:webHidden/>
          </w:rPr>
          <w:fldChar w:fldCharType="separate"/>
        </w:r>
        <w:r w:rsidR="00FA738E">
          <w:rPr>
            <w:noProof/>
            <w:webHidden/>
          </w:rPr>
          <w:t>99</w:t>
        </w:r>
        <w:r w:rsidR="00FA738E">
          <w:rPr>
            <w:noProof/>
            <w:webHidden/>
          </w:rPr>
          <w:fldChar w:fldCharType="end"/>
        </w:r>
      </w:hyperlink>
    </w:p>
    <w:p w14:paraId="788F357D" w14:textId="5A6AA978" w:rsidR="00FA738E" w:rsidRDefault="00000000">
      <w:pPr>
        <w:pStyle w:val="TOC1"/>
        <w:rPr>
          <w:rFonts w:asciiTheme="minorHAnsi" w:eastAsiaTheme="minorEastAsia" w:hAnsiTheme="minorHAnsi" w:cstheme="minorBidi"/>
          <w:noProof/>
          <w:kern w:val="2"/>
          <w:szCs w:val="24"/>
          <w14:ligatures w14:val="standardContextual"/>
        </w:rPr>
      </w:pPr>
      <w:hyperlink w:anchor="_Toc172410469" w:history="1">
        <w:r w:rsidR="00FA738E" w:rsidRPr="005D5C19">
          <w:rPr>
            <w:rStyle w:val="Hyperlink"/>
            <w:noProof/>
          </w:rPr>
          <w:t>References</w:t>
        </w:r>
        <w:r w:rsidR="00FA738E">
          <w:rPr>
            <w:noProof/>
            <w:webHidden/>
          </w:rPr>
          <w:tab/>
        </w:r>
        <w:r w:rsidR="00FA738E">
          <w:rPr>
            <w:noProof/>
            <w:webHidden/>
          </w:rPr>
          <w:fldChar w:fldCharType="begin"/>
        </w:r>
        <w:r w:rsidR="00FA738E">
          <w:rPr>
            <w:noProof/>
            <w:webHidden/>
          </w:rPr>
          <w:instrText xml:space="preserve"> PAGEREF _Toc172410469 \h </w:instrText>
        </w:r>
        <w:r w:rsidR="00FA738E">
          <w:rPr>
            <w:noProof/>
            <w:webHidden/>
          </w:rPr>
        </w:r>
        <w:r w:rsidR="00FA738E">
          <w:rPr>
            <w:noProof/>
            <w:webHidden/>
          </w:rPr>
          <w:fldChar w:fldCharType="separate"/>
        </w:r>
        <w:r w:rsidR="00FA738E">
          <w:rPr>
            <w:noProof/>
            <w:webHidden/>
          </w:rPr>
          <w:t>101</w:t>
        </w:r>
        <w:r w:rsidR="00FA738E">
          <w:rPr>
            <w:noProof/>
            <w:webHidden/>
          </w:rPr>
          <w:fldChar w:fldCharType="end"/>
        </w:r>
      </w:hyperlink>
    </w:p>
    <w:p w14:paraId="2903FF63" w14:textId="57AD3844" w:rsidR="00FA738E" w:rsidRDefault="00000000">
      <w:pPr>
        <w:pStyle w:val="TOC1"/>
        <w:rPr>
          <w:rFonts w:asciiTheme="minorHAnsi" w:eastAsiaTheme="minorEastAsia" w:hAnsiTheme="minorHAnsi" w:cstheme="minorBidi"/>
          <w:noProof/>
          <w:kern w:val="2"/>
          <w:szCs w:val="24"/>
          <w14:ligatures w14:val="standardContextual"/>
        </w:rPr>
      </w:pPr>
      <w:hyperlink w:anchor="_Toc172410470" w:history="1">
        <w:r w:rsidR="00FA738E" w:rsidRPr="005D5C19">
          <w:rPr>
            <w:rStyle w:val="Hyperlink"/>
            <w:noProof/>
          </w:rPr>
          <w:t>Appendix A  Annotated Bibliography</w:t>
        </w:r>
        <w:r w:rsidR="00FA738E">
          <w:rPr>
            <w:noProof/>
            <w:webHidden/>
          </w:rPr>
          <w:tab/>
        </w:r>
        <w:r w:rsidR="00FA738E">
          <w:rPr>
            <w:noProof/>
            <w:webHidden/>
          </w:rPr>
          <w:fldChar w:fldCharType="begin"/>
        </w:r>
        <w:r w:rsidR="00FA738E">
          <w:rPr>
            <w:noProof/>
            <w:webHidden/>
          </w:rPr>
          <w:instrText xml:space="preserve"> PAGEREF _Toc172410470 \h </w:instrText>
        </w:r>
        <w:r w:rsidR="00FA738E">
          <w:rPr>
            <w:noProof/>
            <w:webHidden/>
          </w:rPr>
        </w:r>
        <w:r w:rsidR="00FA738E">
          <w:rPr>
            <w:noProof/>
            <w:webHidden/>
          </w:rPr>
          <w:fldChar w:fldCharType="separate"/>
        </w:r>
        <w:r w:rsidR="00FA738E">
          <w:rPr>
            <w:noProof/>
            <w:webHidden/>
          </w:rPr>
          <w:t>125</w:t>
        </w:r>
        <w:r w:rsidR="00FA738E">
          <w:rPr>
            <w:noProof/>
            <w:webHidden/>
          </w:rPr>
          <w:fldChar w:fldCharType="end"/>
        </w:r>
      </w:hyperlink>
    </w:p>
    <w:p w14:paraId="19693FED" w14:textId="56BEDA23" w:rsidR="00FA738E" w:rsidRDefault="00000000">
      <w:pPr>
        <w:pStyle w:val="TOC1"/>
        <w:rPr>
          <w:rFonts w:asciiTheme="minorHAnsi" w:eastAsiaTheme="minorEastAsia" w:hAnsiTheme="minorHAnsi" w:cstheme="minorBidi"/>
          <w:noProof/>
          <w:kern w:val="2"/>
          <w:szCs w:val="24"/>
          <w14:ligatures w14:val="standardContextual"/>
        </w:rPr>
      </w:pPr>
      <w:hyperlink w:anchor="_Toc172410471" w:history="1">
        <w:r w:rsidR="00FA738E" w:rsidRPr="005D5C19">
          <w:rPr>
            <w:rStyle w:val="Hyperlink"/>
            <w:noProof/>
          </w:rPr>
          <w:t>Appendix B  Topic Description and Supporting Literature</w:t>
        </w:r>
        <w:r w:rsidR="00FA738E">
          <w:rPr>
            <w:noProof/>
            <w:webHidden/>
          </w:rPr>
          <w:tab/>
        </w:r>
        <w:r w:rsidR="00FA738E">
          <w:rPr>
            <w:noProof/>
            <w:webHidden/>
          </w:rPr>
          <w:fldChar w:fldCharType="begin"/>
        </w:r>
        <w:r w:rsidR="00FA738E">
          <w:rPr>
            <w:noProof/>
            <w:webHidden/>
          </w:rPr>
          <w:instrText xml:space="preserve"> PAGEREF _Toc172410471 \h </w:instrText>
        </w:r>
        <w:r w:rsidR="00FA738E">
          <w:rPr>
            <w:noProof/>
            <w:webHidden/>
          </w:rPr>
        </w:r>
        <w:r w:rsidR="00FA738E">
          <w:rPr>
            <w:noProof/>
            <w:webHidden/>
          </w:rPr>
          <w:fldChar w:fldCharType="separate"/>
        </w:r>
        <w:r w:rsidR="00FA738E">
          <w:rPr>
            <w:noProof/>
            <w:webHidden/>
          </w:rPr>
          <w:t>136</w:t>
        </w:r>
        <w:r w:rsidR="00FA738E">
          <w:rPr>
            <w:noProof/>
            <w:webHidden/>
          </w:rPr>
          <w:fldChar w:fldCharType="end"/>
        </w:r>
      </w:hyperlink>
    </w:p>
    <w:p w14:paraId="75C61B18" w14:textId="7B855B03" w:rsidR="00FA738E" w:rsidRDefault="00000000">
      <w:pPr>
        <w:pStyle w:val="TOC1"/>
        <w:rPr>
          <w:rFonts w:asciiTheme="minorHAnsi" w:eastAsiaTheme="minorEastAsia" w:hAnsiTheme="minorHAnsi" w:cstheme="minorBidi"/>
          <w:noProof/>
          <w:kern w:val="2"/>
          <w:szCs w:val="24"/>
          <w14:ligatures w14:val="standardContextual"/>
        </w:rPr>
      </w:pPr>
      <w:hyperlink w:anchor="_Toc172410472" w:history="1">
        <w:r w:rsidR="00FA738E" w:rsidRPr="005D5C19">
          <w:rPr>
            <w:rStyle w:val="Hyperlink"/>
            <w:noProof/>
          </w:rPr>
          <w:t>Appendix C   GitHub Details</w:t>
        </w:r>
        <w:r w:rsidR="00FA738E">
          <w:rPr>
            <w:noProof/>
            <w:webHidden/>
          </w:rPr>
          <w:tab/>
        </w:r>
        <w:r w:rsidR="00FA738E">
          <w:rPr>
            <w:noProof/>
            <w:webHidden/>
          </w:rPr>
          <w:fldChar w:fldCharType="begin"/>
        </w:r>
        <w:r w:rsidR="00FA738E">
          <w:rPr>
            <w:noProof/>
            <w:webHidden/>
          </w:rPr>
          <w:instrText xml:space="preserve"> PAGEREF _Toc172410472 \h </w:instrText>
        </w:r>
        <w:r w:rsidR="00FA738E">
          <w:rPr>
            <w:noProof/>
            <w:webHidden/>
          </w:rPr>
        </w:r>
        <w:r w:rsidR="00FA738E">
          <w:rPr>
            <w:noProof/>
            <w:webHidden/>
          </w:rPr>
          <w:fldChar w:fldCharType="separate"/>
        </w:r>
        <w:r w:rsidR="00FA738E">
          <w:rPr>
            <w:noProof/>
            <w:webHidden/>
          </w:rPr>
          <w:t>138</w:t>
        </w:r>
        <w:r w:rsidR="00FA738E">
          <w:rPr>
            <w:noProof/>
            <w:webHidden/>
          </w:rPr>
          <w:fldChar w:fldCharType="end"/>
        </w:r>
      </w:hyperlink>
    </w:p>
    <w:p w14:paraId="4C0A6A2B" w14:textId="3ECE442B" w:rsidR="00FA738E" w:rsidRDefault="00000000">
      <w:pPr>
        <w:pStyle w:val="TOC1"/>
        <w:rPr>
          <w:rFonts w:asciiTheme="minorHAnsi" w:eastAsiaTheme="minorEastAsia" w:hAnsiTheme="minorHAnsi" w:cstheme="minorBidi"/>
          <w:noProof/>
          <w:kern w:val="2"/>
          <w:szCs w:val="24"/>
          <w14:ligatures w14:val="standardContextual"/>
        </w:rPr>
      </w:pPr>
      <w:hyperlink w:anchor="_Toc172410473" w:history="1">
        <w:r w:rsidR="00FA738E" w:rsidRPr="005D5C19">
          <w:rPr>
            <w:rStyle w:val="Hyperlink"/>
            <w:noProof/>
          </w:rPr>
          <w:t>Appendix D   IRB Approval Letter</w:t>
        </w:r>
        <w:r w:rsidR="00FA738E">
          <w:rPr>
            <w:noProof/>
            <w:webHidden/>
          </w:rPr>
          <w:tab/>
        </w:r>
        <w:r w:rsidR="00FA738E">
          <w:rPr>
            <w:noProof/>
            <w:webHidden/>
          </w:rPr>
          <w:fldChar w:fldCharType="begin"/>
        </w:r>
        <w:r w:rsidR="00FA738E">
          <w:rPr>
            <w:noProof/>
            <w:webHidden/>
          </w:rPr>
          <w:instrText xml:space="preserve"> PAGEREF _Toc172410473 \h </w:instrText>
        </w:r>
        <w:r w:rsidR="00FA738E">
          <w:rPr>
            <w:noProof/>
            <w:webHidden/>
          </w:rPr>
        </w:r>
        <w:r w:rsidR="00FA738E">
          <w:rPr>
            <w:noProof/>
            <w:webHidden/>
          </w:rPr>
          <w:fldChar w:fldCharType="separate"/>
        </w:r>
        <w:r w:rsidR="00FA738E">
          <w:rPr>
            <w:noProof/>
            <w:webHidden/>
          </w:rPr>
          <w:t>139</w:t>
        </w:r>
        <w:r w:rsidR="00FA738E">
          <w:rPr>
            <w:noProof/>
            <w:webHidden/>
          </w:rPr>
          <w:fldChar w:fldCharType="end"/>
        </w:r>
      </w:hyperlink>
    </w:p>
    <w:p w14:paraId="309969F9" w14:textId="4697D69A" w:rsidR="00A82120" w:rsidRDefault="00D41F7B" w:rsidP="00D4764F">
      <w:pPr>
        <w:spacing w:after="0" w:line="240" w:lineRule="auto"/>
        <w:contextualSpacing/>
        <w:rPr>
          <w:rFonts w:cs="Times New Roman"/>
        </w:rPr>
      </w:pPr>
      <w:r>
        <w:rPr>
          <w:rFonts w:cs="Times New Roman"/>
        </w:rPr>
        <w:fldChar w:fldCharType="end"/>
      </w:r>
    </w:p>
    <w:p w14:paraId="7E2625B1" w14:textId="77777777" w:rsidR="00FA738E" w:rsidRDefault="00FA738E" w:rsidP="00AA0750">
      <w:pPr>
        <w:spacing w:after="0" w:line="240" w:lineRule="auto"/>
        <w:contextualSpacing/>
        <w:jc w:val="center"/>
        <w:rPr>
          <w:rFonts w:eastAsia="Times New Roman" w:cs="Times New Roman"/>
          <w:b/>
          <w:bCs/>
          <w:szCs w:val="24"/>
        </w:rPr>
      </w:pPr>
    </w:p>
    <w:p w14:paraId="1371A8D3" w14:textId="0719A6F1"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00AD5EAB" w14:textId="54F8B1E1" w:rsidR="00FA738E" w:rsidRDefault="00111044">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172410439" w:history="1">
        <w:r w:rsidR="00FA738E" w:rsidRPr="0080320B">
          <w:rPr>
            <w:rStyle w:val="Hyperlink"/>
            <w:b/>
            <w:bCs/>
            <w:noProof/>
          </w:rPr>
          <w:t xml:space="preserve">Table 1 </w:t>
        </w:r>
        <w:r w:rsidR="00FA738E" w:rsidRPr="0080320B">
          <w:rPr>
            <w:rStyle w:val="Hyperlink"/>
            <w:noProof/>
          </w:rPr>
          <w:t xml:space="preserve"> </w:t>
        </w:r>
        <w:r w:rsidR="00FA738E" w:rsidRPr="0080320B">
          <w:rPr>
            <w:rStyle w:val="Hyperlink"/>
            <w:rFonts w:eastAsia="Times New Roman" w:cs="Times New Roman"/>
            <w:i/>
            <w:iCs/>
            <w:noProof/>
          </w:rPr>
          <w:t>YOLO-V8 Vs Mask R-CNN</w:t>
        </w:r>
        <w:r w:rsidR="00FA738E">
          <w:rPr>
            <w:noProof/>
            <w:webHidden/>
          </w:rPr>
          <w:tab/>
        </w:r>
        <w:r w:rsidR="00FA738E">
          <w:rPr>
            <w:noProof/>
            <w:webHidden/>
          </w:rPr>
          <w:fldChar w:fldCharType="begin"/>
        </w:r>
        <w:r w:rsidR="00FA738E">
          <w:rPr>
            <w:noProof/>
            <w:webHidden/>
          </w:rPr>
          <w:instrText xml:space="preserve"> PAGEREF _Toc172410439 \h </w:instrText>
        </w:r>
        <w:r w:rsidR="00FA738E">
          <w:rPr>
            <w:noProof/>
            <w:webHidden/>
          </w:rPr>
        </w:r>
        <w:r w:rsidR="00FA738E">
          <w:rPr>
            <w:noProof/>
            <w:webHidden/>
          </w:rPr>
          <w:fldChar w:fldCharType="separate"/>
        </w:r>
        <w:r w:rsidR="00FA738E">
          <w:rPr>
            <w:noProof/>
            <w:webHidden/>
          </w:rPr>
          <w:t>67</w:t>
        </w:r>
        <w:r w:rsidR="00FA738E">
          <w:rPr>
            <w:noProof/>
            <w:webHidden/>
          </w:rPr>
          <w:fldChar w:fldCharType="end"/>
        </w:r>
      </w:hyperlink>
    </w:p>
    <w:p w14:paraId="161573FB" w14:textId="057865A3"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40" w:history="1">
        <w:r w:rsidR="00FA738E" w:rsidRPr="0080320B">
          <w:rPr>
            <w:rStyle w:val="Hyperlink"/>
            <w:b/>
            <w:bCs/>
            <w:noProof/>
          </w:rPr>
          <w:t xml:space="preserve">Table 2  </w:t>
        </w:r>
        <w:r w:rsidR="00FA738E" w:rsidRPr="0080320B">
          <w:rPr>
            <w:rStyle w:val="Hyperlink"/>
            <w:i/>
            <w:noProof/>
          </w:rPr>
          <w:t>Key Metrics Considered During Model Evaluation</w:t>
        </w:r>
        <w:r w:rsidR="00FA738E">
          <w:rPr>
            <w:noProof/>
            <w:webHidden/>
          </w:rPr>
          <w:tab/>
        </w:r>
        <w:r w:rsidR="00FA738E">
          <w:rPr>
            <w:noProof/>
            <w:webHidden/>
          </w:rPr>
          <w:fldChar w:fldCharType="begin"/>
        </w:r>
        <w:r w:rsidR="00FA738E">
          <w:rPr>
            <w:noProof/>
            <w:webHidden/>
          </w:rPr>
          <w:instrText xml:space="preserve"> PAGEREF _Toc172410440 \h </w:instrText>
        </w:r>
        <w:r w:rsidR="00FA738E">
          <w:rPr>
            <w:noProof/>
            <w:webHidden/>
          </w:rPr>
        </w:r>
        <w:r w:rsidR="00FA738E">
          <w:rPr>
            <w:noProof/>
            <w:webHidden/>
          </w:rPr>
          <w:fldChar w:fldCharType="separate"/>
        </w:r>
        <w:r w:rsidR="00FA738E">
          <w:rPr>
            <w:noProof/>
            <w:webHidden/>
          </w:rPr>
          <w:t>74</w:t>
        </w:r>
        <w:r w:rsidR="00FA738E">
          <w:rPr>
            <w:noProof/>
            <w:webHidden/>
          </w:rPr>
          <w:fldChar w:fldCharType="end"/>
        </w:r>
      </w:hyperlink>
    </w:p>
    <w:p w14:paraId="500F1DF4" w14:textId="0E564DB1"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41" w:history="1">
        <w:r w:rsidR="00FA738E" w:rsidRPr="0080320B">
          <w:rPr>
            <w:rStyle w:val="Hyperlink"/>
            <w:b/>
            <w:bCs/>
            <w:noProof/>
          </w:rPr>
          <w:t>Table 3</w:t>
        </w:r>
        <w:r w:rsidR="00FA738E" w:rsidRPr="0080320B">
          <w:rPr>
            <w:rStyle w:val="Hyperlink"/>
            <w:noProof/>
          </w:rPr>
          <w:t xml:space="preserve"> </w:t>
        </w:r>
        <w:r w:rsidR="00FA738E" w:rsidRPr="0080320B">
          <w:rPr>
            <w:rStyle w:val="Hyperlink"/>
            <w:i/>
            <w:noProof/>
          </w:rPr>
          <w:t>Curves Generated as Part of Model Evaluation</w:t>
        </w:r>
        <w:r w:rsidR="00FA738E">
          <w:rPr>
            <w:noProof/>
            <w:webHidden/>
          </w:rPr>
          <w:tab/>
        </w:r>
        <w:r w:rsidR="00FA738E">
          <w:rPr>
            <w:noProof/>
            <w:webHidden/>
          </w:rPr>
          <w:fldChar w:fldCharType="begin"/>
        </w:r>
        <w:r w:rsidR="00FA738E">
          <w:rPr>
            <w:noProof/>
            <w:webHidden/>
          </w:rPr>
          <w:instrText xml:space="preserve"> PAGEREF _Toc172410441 \h </w:instrText>
        </w:r>
        <w:r w:rsidR="00FA738E">
          <w:rPr>
            <w:noProof/>
            <w:webHidden/>
          </w:rPr>
        </w:r>
        <w:r w:rsidR="00FA738E">
          <w:rPr>
            <w:noProof/>
            <w:webHidden/>
          </w:rPr>
          <w:fldChar w:fldCharType="separate"/>
        </w:r>
        <w:r w:rsidR="00FA738E">
          <w:rPr>
            <w:noProof/>
            <w:webHidden/>
          </w:rPr>
          <w:t>76</w:t>
        </w:r>
        <w:r w:rsidR="00FA738E">
          <w:rPr>
            <w:noProof/>
            <w:webHidden/>
          </w:rPr>
          <w:fldChar w:fldCharType="end"/>
        </w:r>
      </w:hyperlink>
    </w:p>
    <w:p w14:paraId="6EFD00B4" w14:textId="44D18F2A"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42" w:history="1">
        <w:r w:rsidR="00FA738E" w:rsidRPr="0080320B">
          <w:rPr>
            <w:rStyle w:val="Hyperlink"/>
            <w:b/>
            <w:bCs/>
            <w:noProof/>
          </w:rPr>
          <w:t>Table 4</w:t>
        </w:r>
        <w:r w:rsidR="00FA738E" w:rsidRPr="0080320B">
          <w:rPr>
            <w:rStyle w:val="Hyperlink"/>
            <w:noProof/>
          </w:rPr>
          <w:t xml:space="preserve">  </w:t>
        </w:r>
        <w:r w:rsidR="00FA738E" w:rsidRPr="0080320B">
          <w:rPr>
            <w:rStyle w:val="Hyperlink"/>
            <w:i/>
            <w:noProof/>
          </w:rPr>
          <w:t>Interpretation of Metrics</w:t>
        </w:r>
        <w:r w:rsidR="00FA738E">
          <w:rPr>
            <w:noProof/>
            <w:webHidden/>
          </w:rPr>
          <w:tab/>
        </w:r>
        <w:r w:rsidR="00FA738E">
          <w:rPr>
            <w:noProof/>
            <w:webHidden/>
          </w:rPr>
          <w:fldChar w:fldCharType="begin"/>
        </w:r>
        <w:r w:rsidR="00FA738E">
          <w:rPr>
            <w:noProof/>
            <w:webHidden/>
          </w:rPr>
          <w:instrText xml:space="preserve"> PAGEREF _Toc172410442 \h </w:instrText>
        </w:r>
        <w:r w:rsidR="00FA738E">
          <w:rPr>
            <w:noProof/>
            <w:webHidden/>
          </w:rPr>
        </w:r>
        <w:r w:rsidR="00FA738E">
          <w:rPr>
            <w:noProof/>
            <w:webHidden/>
          </w:rPr>
          <w:fldChar w:fldCharType="separate"/>
        </w:r>
        <w:r w:rsidR="00FA738E">
          <w:rPr>
            <w:noProof/>
            <w:webHidden/>
          </w:rPr>
          <w:t>77</w:t>
        </w:r>
        <w:r w:rsidR="00FA738E">
          <w:rPr>
            <w:noProof/>
            <w:webHidden/>
          </w:rPr>
          <w:fldChar w:fldCharType="end"/>
        </w:r>
      </w:hyperlink>
    </w:p>
    <w:p w14:paraId="173A0C05" w14:textId="7B10E07D" w:rsidR="00887A22" w:rsidRPr="00887A22" w:rsidRDefault="00111044"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443751FA" w14:textId="00CBB1DB" w:rsidR="00FA738E"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72410474" w:history="1">
        <w:r w:rsidR="00FA738E" w:rsidRPr="00572962">
          <w:rPr>
            <w:rStyle w:val="Hyperlink"/>
            <w:b/>
            <w:bCs/>
            <w:noProof/>
          </w:rPr>
          <w:t xml:space="preserve">Figure 1  </w:t>
        </w:r>
        <w:r w:rsidR="00FA738E" w:rsidRPr="00572962">
          <w:rPr>
            <w:rStyle w:val="Hyperlink"/>
            <w:i/>
            <w:noProof/>
          </w:rPr>
          <w:t>Smart City Digital Twin: Urban Planning and Green Spaces Integration</w:t>
        </w:r>
        <w:r w:rsidR="00FA738E">
          <w:rPr>
            <w:noProof/>
            <w:webHidden/>
          </w:rPr>
          <w:tab/>
        </w:r>
        <w:r w:rsidR="00FA738E">
          <w:rPr>
            <w:noProof/>
            <w:webHidden/>
          </w:rPr>
          <w:fldChar w:fldCharType="begin"/>
        </w:r>
        <w:r w:rsidR="00FA738E">
          <w:rPr>
            <w:noProof/>
            <w:webHidden/>
          </w:rPr>
          <w:instrText xml:space="preserve"> PAGEREF _Toc172410474 \h </w:instrText>
        </w:r>
        <w:r w:rsidR="00FA738E">
          <w:rPr>
            <w:noProof/>
            <w:webHidden/>
          </w:rPr>
        </w:r>
        <w:r w:rsidR="00FA738E">
          <w:rPr>
            <w:noProof/>
            <w:webHidden/>
          </w:rPr>
          <w:fldChar w:fldCharType="separate"/>
        </w:r>
        <w:r w:rsidR="00FA738E">
          <w:rPr>
            <w:noProof/>
            <w:webHidden/>
          </w:rPr>
          <w:t>2</w:t>
        </w:r>
        <w:r w:rsidR="00FA738E">
          <w:rPr>
            <w:noProof/>
            <w:webHidden/>
          </w:rPr>
          <w:fldChar w:fldCharType="end"/>
        </w:r>
      </w:hyperlink>
    </w:p>
    <w:p w14:paraId="1950CB73" w14:textId="2610A8C2"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5" w:history="1">
        <w:r w:rsidR="00FA738E" w:rsidRPr="00572962">
          <w:rPr>
            <w:rStyle w:val="Hyperlink"/>
            <w:b/>
            <w:bCs/>
            <w:noProof/>
          </w:rPr>
          <w:t xml:space="preserve">Figure 2  </w:t>
        </w:r>
        <w:r w:rsidR="00FA738E" w:rsidRPr="00572962">
          <w:rPr>
            <w:rStyle w:val="Hyperlink"/>
            <w:i/>
            <w:noProof/>
          </w:rPr>
          <w:t>Digital Twin Representation of Foliage - Example</w:t>
        </w:r>
        <w:r w:rsidR="00FA738E">
          <w:rPr>
            <w:noProof/>
            <w:webHidden/>
          </w:rPr>
          <w:tab/>
        </w:r>
        <w:r w:rsidR="00FA738E">
          <w:rPr>
            <w:noProof/>
            <w:webHidden/>
          </w:rPr>
          <w:fldChar w:fldCharType="begin"/>
        </w:r>
        <w:r w:rsidR="00FA738E">
          <w:rPr>
            <w:noProof/>
            <w:webHidden/>
          </w:rPr>
          <w:instrText xml:space="preserve"> PAGEREF _Toc172410475 \h </w:instrText>
        </w:r>
        <w:r w:rsidR="00FA738E">
          <w:rPr>
            <w:noProof/>
            <w:webHidden/>
          </w:rPr>
        </w:r>
        <w:r w:rsidR="00FA738E">
          <w:rPr>
            <w:noProof/>
            <w:webHidden/>
          </w:rPr>
          <w:fldChar w:fldCharType="separate"/>
        </w:r>
        <w:r w:rsidR="00FA738E">
          <w:rPr>
            <w:noProof/>
            <w:webHidden/>
          </w:rPr>
          <w:t>8</w:t>
        </w:r>
        <w:r w:rsidR="00FA738E">
          <w:rPr>
            <w:noProof/>
            <w:webHidden/>
          </w:rPr>
          <w:fldChar w:fldCharType="end"/>
        </w:r>
      </w:hyperlink>
    </w:p>
    <w:p w14:paraId="4B99B645" w14:textId="582FE68A"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6" w:history="1">
        <w:r w:rsidR="00FA738E" w:rsidRPr="00572962">
          <w:rPr>
            <w:rStyle w:val="Hyperlink"/>
            <w:b/>
            <w:bCs/>
            <w:noProof/>
          </w:rPr>
          <w:t xml:space="preserve">Figure 3  </w:t>
        </w:r>
        <w:r w:rsidR="00FA738E" w:rsidRPr="00572962">
          <w:rPr>
            <w:rStyle w:val="Hyperlink"/>
            <w:i/>
            <w:noProof/>
          </w:rPr>
          <w:t>Flowchart: Digital Twin Representation of Foliage (AI-Driven Foliage Detection Using Machine Learning and Computer Vision)</w:t>
        </w:r>
        <w:r w:rsidR="00FA738E">
          <w:rPr>
            <w:noProof/>
            <w:webHidden/>
          </w:rPr>
          <w:tab/>
        </w:r>
        <w:r w:rsidR="00FA738E">
          <w:rPr>
            <w:noProof/>
            <w:webHidden/>
          </w:rPr>
          <w:fldChar w:fldCharType="begin"/>
        </w:r>
        <w:r w:rsidR="00FA738E">
          <w:rPr>
            <w:noProof/>
            <w:webHidden/>
          </w:rPr>
          <w:instrText xml:space="preserve"> PAGEREF _Toc172410476 \h </w:instrText>
        </w:r>
        <w:r w:rsidR="00FA738E">
          <w:rPr>
            <w:noProof/>
            <w:webHidden/>
          </w:rPr>
        </w:r>
        <w:r w:rsidR="00FA738E">
          <w:rPr>
            <w:noProof/>
            <w:webHidden/>
          </w:rPr>
          <w:fldChar w:fldCharType="separate"/>
        </w:r>
        <w:r w:rsidR="00FA738E">
          <w:rPr>
            <w:noProof/>
            <w:webHidden/>
          </w:rPr>
          <w:t>9</w:t>
        </w:r>
        <w:r w:rsidR="00FA738E">
          <w:rPr>
            <w:noProof/>
            <w:webHidden/>
          </w:rPr>
          <w:fldChar w:fldCharType="end"/>
        </w:r>
      </w:hyperlink>
    </w:p>
    <w:p w14:paraId="62F25772" w14:textId="589C7ABC"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7" w:history="1">
        <w:r w:rsidR="00FA738E" w:rsidRPr="00572962">
          <w:rPr>
            <w:rStyle w:val="Hyperlink"/>
            <w:rFonts w:eastAsia="Times New Roman" w:cs="Times New Roman"/>
            <w:b/>
            <w:bCs/>
            <w:noProof/>
          </w:rPr>
          <w:t>Figure 4</w:t>
        </w:r>
        <w:r w:rsidR="00FA738E" w:rsidRPr="00572962">
          <w:rPr>
            <w:rStyle w:val="Hyperlink"/>
            <w:noProof/>
          </w:rPr>
          <w:t xml:space="preserve">  </w:t>
        </w:r>
        <w:r w:rsidR="00FA738E" w:rsidRPr="00572962">
          <w:rPr>
            <w:rStyle w:val="Hyperlink"/>
            <w:rFonts w:eastAsia="Times New Roman" w:cs="Times New Roman"/>
            <w:i/>
            <w:noProof/>
          </w:rPr>
          <w:t>Obstacles in 5G Millimeter-Wave Deployment</w:t>
        </w:r>
        <w:r w:rsidR="00FA738E">
          <w:rPr>
            <w:noProof/>
            <w:webHidden/>
          </w:rPr>
          <w:tab/>
        </w:r>
        <w:r w:rsidR="00FA738E">
          <w:rPr>
            <w:noProof/>
            <w:webHidden/>
          </w:rPr>
          <w:fldChar w:fldCharType="begin"/>
        </w:r>
        <w:r w:rsidR="00FA738E">
          <w:rPr>
            <w:noProof/>
            <w:webHidden/>
          </w:rPr>
          <w:instrText xml:space="preserve"> PAGEREF _Toc172410477 \h </w:instrText>
        </w:r>
        <w:r w:rsidR="00FA738E">
          <w:rPr>
            <w:noProof/>
            <w:webHidden/>
          </w:rPr>
        </w:r>
        <w:r w:rsidR="00FA738E">
          <w:rPr>
            <w:noProof/>
            <w:webHidden/>
          </w:rPr>
          <w:fldChar w:fldCharType="separate"/>
        </w:r>
        <w:r w:rsidR="00FA738E">
          <w:rPr>
            <w:noProof/>
            <w:webHidden/>
          </w:rPr>
          <w:t>27</w:t>
        </w:r>
        <w:r w:rsidR="00FA738E">
          <w:rPr>
            <w:noProof/>
            <w:webHidden/>
          </w:rPr>
          <w:fldChar w:fldCharType="end"/>
        </w:r>
      </w:hyperlink>
    </w:p>
    <w:p w14:paraId="06119D37" w14:textId="77465C05"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8" w:history="1">
        <w:r w:rsidR="00FA738E" w:rsidRPr="00572962">
          <w:rPr>
            <w:rStyle w:val="Hyperlink"/>
            <w:rFonts w:eastAsia="Times New Roman" w:cs="Times New Roman"/>
            <w:b/>
            <w:bCs/>
            <w:noProof/>
          </w:rPr>
          <w:t>Figure 5</w:t>
        </w:r>
        <w:r w:rsidR="00FA738E" w:rsidRPr="00572962">
          <w:rPr>
            <w:rStyle w:val="Hyperlink"/>
            <w:noProof/>
          </w:rPr>
          <w:t xml:space="preserve">  </w:t>
        </w:r>
        <w:r w:rsidR="00FA738E" w:rsidRPr="00572962">
          <w:rPr>
            <w:rStyle w:val="Hyperlink"/>
            <w:rFonts w:eastAsia="Times New Roman" w:cs="Times New Roman"/>
            <w:i/>
            <w:noProof/>
          </w:rPr>
          <w:t>Vegetation Loss Simulation Results</w:t>
        </w:r>
        <w:r w:rsidR="00FA738E">
          <w:rPr>
            <w:noProof/>
            <w:webHidden/>
          </w:rPr>
          <w:tab/>
        </w:r>
        <w:r w:rsidR="00FA738E">
          <w:rPr>
            <w:noProof/>
            <w:webHidden/>
          </w:rPr>
          <w:fldChar w:fldCharType="begin"/>
        </w:r>
        <w:r w:rsidR="00FA738E">
          <w:rPr>
            <w:noProof/>
            <w:webHidden/>
          </w:rPr>
          <w:instrText xml:space="preserve"> PAGEREF _Toc172410478 \h </w:instrText>
        </w:r>
        <w:r w:rsidR="00FA738E">
          <w:rPr>
            <w:noProof/>
            <w:webHidden/>
          </w:rPr>
        </w:r>
        <w:r w:rsidR="00FA738E">
          <w:rPr>
            <w:noProof/>
            <w:webHidden/>
          </w:rPr>
          <w:fldChar w:fldCharType="separate"/>
        </w:r>
        <w:r w:rsidR="00FA738E">
          <w:rPr>
            <w:noProof/>
            <w:webHidden/>
          </w:rPr>
          <w:t>29</w:t>
        </w:r>
        <w:r w:rsidR="00FA738E">
          <w:rPr>
            <w:noProof/>
            <w:webHidden/>
          </w:rPr>
          <w:fldChar w:fldCharType="end"/>
        </w:r>
      </w:hyperlink>
    </w:p>
    <w:p w14:paraId="6CC8F090" w14:textId="1DAF2FFD"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9" w:history="1">
        <w:r w:rsidR="00FA738E" w:rsidRPr="00572962">
          <w:rPr>
            <w:rStyle w:val="Hyperlink"/>
            <w:rFonts w:eastAsia="Times New Roman" w:cs="Times New Roman"/>
            <w:b/>
            <w:bCs/>
            <w:noProof/>
          </w:rPr>
          <w:t>Figure 6</w:t>
        </w:r>
        <w:r w:rsidR="00FA738E" w:rsidRPr="00572962">
          <w:rPr>
            <w:rStyle w:val="Hyperlink"/>
            <w:noProof/>
          </w:rPr>
          <w:t xml:space="preserve">  </w:t>
        </w:r>
        <w:r w:rsidR="00FA738E" w:rsidRPr="00572962">
          <w:rPr>
            <w:rStyle w:val="Hyperlink"/>
            <w:i/>
            <w:noProof/>
          </w:rPr>
          <w:t>Illustration of Collection of Data in Lidar and UAV</w:t>
        </w:r>
        <w:r w:rsidR="00FA738E">
          <w:rPr>
            <w:noProof/>
            <w:webHidden/>
          </w:rPr>
          <w:tab/>
        </w:r>
        <w:r w:rsidR="00FA738E">
          <w:rPr>
            <w:noProof/>
            <w:webHidden/>
          </w:rPr>
          <w:fldChar w:fldCharType="begin"/>
        </w:r>
        <w:r w:rsidR="00FA738E">
          <w:rPr>
            <w:noProof/>
            <w:webHidden/>
          </w:rPr>
          <w:instrText xml:space="preserve"> PAGEREF _Toc172410479 \h </w:instrText>
        </w:r>
        <w:r w:rsidR="00FA738E">
          <w:rPr>
            <w:noProof/>
            <w:webHidden/>
          </w:rPr>
        </w:r>
        <w:r w:rsidR="00FA738E">
          <w:rPr>
            <w:noProof/>
            <w:webHidden/>
          </w:rPr>
          <w:fldChar w:fldCharType="separate"/>
        </w:r>
        <w:r w:rsidR="00FA738E">
          <w:rPr>
            <w:noProof/>
            <w:webHidden/>
          </w:rPr>
          <w:t>30</w:t>
        </w:r>
        <w:r w:rsidR="00FA738E">
          <w:rPr>
            <w:noProof/>
            <w:webHidden/>
          </w:rPr>
          <w:fldChar w:fldCharType="end"/>
        </w:r>
      </w:hyperlink>
    </w:p>
    <w:p w14:paraId="73C1BD3E" w14:textId="2285D024"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0" w:history="1">
        <w:r w:rsidR="00FA738E" w:rsidRPr="00572962">
          <w:rPr>
            <w:rStyle w:val="Hyperlink"/>
            <w:rFonts w:eastAsia="Times New Roman" w:cs="Times New Roman"/>
            <w:b/>
            <w:bCs/>
            <w:noProof/>
          </w:rPr>
          <w:t>Figure 7</w:t>
        </w:r>
        <w:r w:rsidR="00FA738E" w:rsidRPr="00572962">
          <w:rPr>
            <w:rStyle w:val="Hyperlink"/>
            <w:noProof/>
          </w:rPr>
          <w:t xml:space="preserve">  </w:t>
        </w:r>
        <w:r w:rsidR="00FA738E" w:rsidRPr="00572962">
          <w:rPr>
            <w:rStyle w:val="Hyperlink"/>
            <w:i/>
            <w:noProof/>
          </w:rPr>
          <w:t>Elements of the Digital Twin Ecosystem</w:t>
        </w:r>
        <w:r w:rsidR="00FA738E">
          <w:rPr>
            <w:noProof/>
            <w:webHidden/>
          </w:rPr>
          <w:tab/>
        </w:r>
        <w:r w:rsidR="00FA738E">
          <w:rPr>
            <w:noProof/>
            <w:webHidden/>
          </w:rPr>
          <w:fldChar w:fldCharType="begin"/>
        </w:r>
        <w:r w:rsidR="00FA738E">
          <w:rPr>
            <w:noProof/>
            <w:webHidden/>
          </w:rPr>
          <w:instrText xml:space="preserve"> PAGEREF _Toc172410480 \h </w:instrText>
        </w:r>
        <w:r w:rsidR="00FA738E">
          <w:rPr>
            <w:noProof/>
            <w:webHidden/>
          </w:rPr>
        </w:r>
        <w:r w:rsidR="00FA738E">
          <w:rPr>
            <w:noProof/>
            <w:webHidden/>
          </w:rPr>
          <w:fldChar w:fldCharType="separate"/>
        </w:r>
        <w:r w:rsidR="00FA738E">
          <w:rPr>
            <w:noProof/>
            <w:webHidden/>
          </w:rPr>
          <w:t>34</w:t>
        </w:r>
        <w:r w:rsidR="00FA738E">
          <w:rPr>
            <w:noProof/>
            <w:webHidden/>
          </w:rPr>
          <w:fldChar w:fldCharType="end"/>
        </w:r>
      </w:hyperlink>
    </w:p>
    <w:p w14:paraId="6A85FA51" w14:textId="1E5B05FC"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1" w:history="1">
        <w:r w:rsidR="00FA738E" w:rsidRPr="00572962">
          <w:rPr>
            <w:rStyle w:val="Hyperlink"/>
            <w:rFonts w:eastAsia="Times New Roman" w:cs="Times New Roman"/>
            <w:b/>
            <w:bCs/>
            <w:noProof/>
          </w:rPr>
          <w:t>Figure 8</w:t>
        </w:r>
        <w:r w:rsidR="00FA738E" w:rsidRPr="00572962">
          <w:rPr>
            <w:rStyle w:val="Hyperlink"/>
            <w:noProof/>
          </w:rPr>
          <w:t xml:space="preserve">  </w:t>
        </w:r>
        <w:r w:rsidR="00FA738E" w:rsidRPr="00572962">
          <w:rPr>
            <w:rStyle w:val="Hyperlink"/>
            <w:i/>
            <w:noProof/>
          </w:rPr>
          <w:t>Some of the Key Ethical Considerations</w:t>
        </w:r>
        <w:r w:rsidR="00FA738E">
          <w:rPr>
            <w:noProof/>
            <w:webHidden/>
          </w:rPr>
          <w:tab/>
        </w:r>
        <w:r w:rsidR="00FA738E">
          <w:rPr>
            <w:noProof/>
            <w:webHidden/>
          </w:rPr>
          <w:fldChar w:fldCharType="begin"/>
        </w:r>
        <w:r w:rsidR="00FA738E">
          <w:rPr>
            <w:noProof/>
            <w:webHidden/>
          </w:rPr>
          <w:instrText xml:space="preserve"> PAGEREF _Toc172410481 \h </w:instrText>
        </w:r>
        <w:r w:rsidR="00FA738E">
          <w:rPr>
            <w:noProof/>
            <w:webHidden/>
          </w:rPr>
        </w:r>
        <w:r w:rsidR="00FA738E">
          <w:rPr>
            <w:noProof/>
            <w:webHidden/>
          </w:rPr>
          <w:fldChar w:fldCharType="separate"/>
        </w:r>
        <w:r w:rsidR="00FA738E">
          <w:rPr>
            <w:noProof/>
            <w:webHidden/>
          </w:rPr>
          <w:t>47</w:t>
        </w:r>
        <w:r w:rsidR="00FA738E">
          <w:rPr>
            <w:noProof/>
            <w:webHidden/>
          </w:rPr>
          <w:fldChar w:fldCharType="end"/>
        </w:r>
      </w:hyperlink>
    </w:p>
    <w:p w14:paraId="30E0ECF0" w14:textId="3A1E1903"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2" w:history="1">
        <w:r w:rsidR="00FA738E" w:rsidRPr="00572962">
          <w:rPr>
            <w:rStyle w:val="Hyperlink"/>
            <w:b/>
            <w:bCs/>
            <w:noProof/>
          </w:rPr>
          <w:t xml:space="preserve">Figure 9  </w:t>
        </w:r>
        <w:r w:rsidR="00FA738E" w:rsidRPr="00572962">
          <w:rPr>
            <w:rStyle w:val="Hyperlink"/>
            <w:i/>
            <w:noProof/>
          </w:rPr>
          <w:t>Research Design Methods for Digital Twin Representation of Foliage</w:t>
        </w:r>
        <w:r w:rsidR="00FA738E">
          <w:rPr>
            <w:noProof/>
            <w:webHidden/>
          </w:rPr>
          <w:tab/>
        </w:r>
        <w:r w:rsidR="00FA738E">
          <w:rPr>
            <w:noProof/>
            <w:webHidden/>
          </w:rPr>
          <w:fldChar w:fldCharType="begin"/>
        </w:r>
        <w:r w:rsidR="00FA738E">
          <w:rPr>
            <w:noProof/>
            <w:webHidden/>
          </w:rPr>
          <w:instrText xml:space="preserve"> PAGEREF _Toc172410482 \h </w:instrText>
        </w:r>
        <w:r w:rsidR="00FA738E">
          <w:rPr>
            <w:noProof/>
            <w:webHidden/>
          </w:rPr>
        </w:r>
        <w:r w:rsidR="00FA738E">
          <w:rPr>
            <w:noProof/>
            <w:webHidden/>
          </w:rPr>
          <w:fldChar w:fldCharType="separate"/>
        </w:r>
        <w:r w:rsidR="00FA738E">
          <w:rPr>
            <w:noProof/>
            <w:webHidden/>
          </w:rPr>
          <w:t>57</w:t>
        </w:r>
        <w:r w:rsidR="00FA738E">
          <w:rPr>
            <w:noProof/>
            <w:webHidden/>
          </w:rPr>
          <w:fldChar w:fldCharType="end"/>
        </w:r>
      </w:hyperlink>
    </w:p>
    <w:p w14:paraId="3FEE822A" w14:textId="107418CE"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3" w:history="1">
        <w:r w:rsidR="00FA738E" w:rsidRPr="00572962">
          <w:rPr>
            <w:rStyle w:val="Hyperlink"/>
            <w:b/>
            <w:bCs/>
            <w:noProof/>
          </w:rPr>
          <w:t>Figure 10</w:t>
        </w:r>
        <w:r w:rsidR="00FA738E" w:rsidRPr="00572962">
          <w:rPr>
            <w:rStyle w:val="Hyperlink"/>
            <w:noProof/>
          </w:rPr>
          <w:t xml:space="preserve"> </w:t>
        </w:r>
        <w:r w:rsidR="00FA738E" w:rsidRPr="00FA738E">
          <w:rPr>
            <w:rStyle w:val="Hyperlink"/>
            <w:i/>
            <w:iCs/>
            <w:noProof/>
          </w:rPr>
          <w:t xml:space="preserve"> Data Collection Strategy</w:t>
        </w:r>
        <w:r w:rsidR="00FA738E">
          <w:rPr>
            <w:noProof/>
            <w:webHidden/>
          </w:rPr>
          <w:tab/>
        </w:r>
        <w:r w:rsidR="00FA738E">
          <w:rPr>
            <w:noProof/>
            <w:webHidden/>
          </w:rPr>
          <w:fldChar w:fldCharType="begin"/>
        </w:r>
        <w:r w:rsidR="00FA738E">
          <w:rPr>
            <w:noProof/>
            <w:webHidden/>
          </w:rPr>
          <w:instrText xml:space="preserve"> PAGEREF _Toc172410483 \h </w:instrText>
        </w:r>
        <w:r w:rsidR="00FA738E">
          <w:rPr>
            <w:noProof/>
            <w:webHidden/>
          </w:rPr>
        </w:r>
        <w:r w:rsidR="00FA738E">
          <w:rPr>
            <w:noProof/>
            <w:webHidden/>
          </w:rPr>
          <w:fldChar w:fldCharType="separate"/>
        </w:r>
        <w:r w:rsidR="00FA738E">
          <w:rPr>
            <w:noProof/>
            <w:webHidden/>
          </w:rPr>
          <w:t>59</w:t>
        </w:r>
        <w:r w:rsidR="00FA738E">
          <w:rPr>
            <w:noProof/>
            <w:webHidden/>
          </w:rPr>
          <w:fldChar w:fldCharType="end"/>
        </w:r>
      </w:hyperlink>
    </w:p>
    <w:p w14:paraId="3C0449F8" w14:textId="7E6F5AF2"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4" w:history="1">
        <w:r w:rsidR="00FA738E" w:rsidRPr="00572962">
          <w:rPr>
            <w:rStyle w:val="Hyperlink"/>
            <w:b/>
            <w:bCs/>
            <w:noProof/>
          </w:rPr>
          <w:t xml:space="preserve">Figure 11  </w:t>
        </w:r>
        <w:r w:rsidR="00FA738E" w:rsidRPr="00572962">
          <w:rPr>
            <w:rStyle w:val="Hyperlink"/>
            <w:rFonts w:eastAsia="Times New Roman" w:cs="Times New Roman"/>
            <w:i/>
            <w:noProof/>
          </w:rPr>
          <w:t>Standardized Image Pixels</w:t>
        </w:r>
        <w:r w:rsidR="00FA738E">
          <w:rPr>
            <w:noProof/>
            <w:webHidden/>
          </w:rPr>
          <w:tab/>
        </w:r>
        <w:r w:rsidR="00FA738E">
          <w:rPr>
            <w:noProof/>
            <w:webHidden/>
          </w:rPr>
          <w:fldChar w:fldCharType="begin"/>
        </w:r>
        <w:r w:rsidR="00FA738E">
          <w:rPr>
            <w:noProof/>
            <w:webHidden/>
          </w:rPr>
          <w:instrText xml:space="preserve"> PAGEREF _Toc172410484 \h </w:instrText>
        </w:r>
        <w:r w:rsidR="00FA738E">
          <w:rPr>
            <w:noProof/>
            <w:webHidden/>
          </w:rPr>
        </w:r>
        <w:r w:rsidR="00FA738E">
          <w:rPr>
            <w:noProof/>
            <w:webHidden/>
          </w:rPr>
          <w:fldChar w:fldCharType="separate"/>
        </w:r>
        <w:r w:rsidR="00FA738E">
          <w:rPr>
            <w:noProof/>
            <w:webHidden/>
          </w:rPr>
          <w:t>60</w:t>
        </w:r>
        <w:r w:rsidR="00FA738E">
          <w:rPr>
            <w:noProof/>
            <w:webHidden/>
          </w:rPr>
          <w:fldChar w:fldCharType="end"/>
        </w:r>
      </w:hyperlink>
    </w:p>
    <w:p w14:paraId="0B96783A" w14:textId="68C6495B"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5" w:history="1">
        <w:r w:rsidR="00FA738E" w:rsidRPr="00572962">
          <w:rPr>
            <w:rStyle w:val="Hyperlink"/>
            <w:b/>
            <w:bCs/>
            <w:noProof/>
          </w:rPr>
          <w:t xml:space="preserve">Figure 12 </w:t>
        </w:r>
        <w:r w:rsidR="00FA738E" w:rsidRPr="00572962">
          <w:rPr>
            <w:rStyle w:val="Hyperlink"/>
            <w:noProof/>
          </w:rPr>
          <w:t xml:space="preserve"> </w:t>
        </w:r>
        <w:r w:rsidR="00FA738E" w:rsidRPr="00572962">
          <w:rPr>
            <w:rStyle w:val="Hyperlink"/>
            <w:rFonts w:eastAsia="Times New Roman" w:cs="Times New Roman"/>
            <w:i/>
            <w:noProof/>
          </w:rPr>
          <w:t>Annotations Tools</w:t>
        </w:r>
        <w:r w:rsidR="00FA738E">
          <w:rPr>
            <w:noProof/>
            <w:webHidden/>
          </w:rPr>
          <w:tab/>
        </w:r>
        <w:r w:rsidR="00FA738E">
          <w:rPr>
            <w:noProof/>
            <w:webHidden/>
          </w:rPr>
          <w:fldChar w:fldCharType="begin"/>
        </w:r>
        <w:r w:rsidR="00FA738E">
          <w:rPr>
            <w:noProof/>
            <w:webHidden/>
          </w:rPr>
          <w:instrText xml:space="preserve"> PAGEREF _Toc172410485 \h </w:instrText>
        </w:r>
        <w:r w:rsidR="00FA738E">
          <w:rPr>
            <w:noProof/>
            <w:webHidden/>
          </w:rPr>
        </w:r>
        <w:r w:rsidR="00FA738E">
          <w:rPr>
            <w:noProof/>
            <w:webHidden/>
          </w:rPr>
          <w:fldChar w:fldCharType="separate"/>
        </w:r>
        <w:r w:rsidR="00FA738E">
          <w:rPr>
            <w:noProof/>
            <w:webHidden/>
          </w:rPr>
          <w:t>61</w:t>
        </w:r>
        <w:r w:rsidR="00FA738E">
          <w:rPr>
            <w:noProof/>
            <w:webHidden/>
          </w:rPr>
          <w:fldChar w:fldCharType="end"/>
        </w:r>
      </w:hyperlink>
    </w:p>
    <w:p w14:paraId="268F0756" w14:textId="7B3EBC85"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6" w:history="1">
        <w:r w:rsidR="00FA738E" w:rsidRPr="00572962">
          <w:rPr>
            <w:rStyle w:val="Hyperlink"/>
            <w:b/>
            <w:bCs/>
            <w:noProof/>
          </w:rPr>
          <w:t xml:space="preserve">Figure 13  </w:t>
        </w:r>
        <w:r w:rsidR="00FA738E" w:rsidRPr="00572962">
          <w:rPr>
            <w:rStyle w:val="Hyperlink"/>
            <w:rFonts w:eastAsia="Times New Roman" w:cs="Times New Roman"/>
            <w:i/>
            <w:noProof/>
          </w:rPr>
          <w:t>Annotations Using VIA or Roboflow</w:t>
        </w:r>
        <w:r w:rsidR="00FA738E">
          <w:rPr>
            <w:noProof/>
            <w:webHidden/>
          </w:rPr>
          <w:tab/>
        </w:r>
        <w:r w:rsidR="00FA738E">
          <w:rPr>
            <w:noProof/>
            <w:webHidden/>
          </w:rPr>
          <w:fldChar w:fldCharType="begin"/>
        </w:r>
        <w:r w:rsidR="00FA738E">
          <w:rPr>
            <w:noProof/>
            <w:webHidden/>
          </w:rPr>
          <w:instrText xml:space="preserve"> PAGEREF _Toc172410486 \h </w:instrText>
        </w:r>
        <w:r w:rsidR="00FA738E">
          <w:rPr>
            <w:noProof/>
            <w:webHidden/>
          </w:rPr>
        </w:r>
        <w:r w:rsidR="00FA738E">
          <w:rPr>
            <w:noProof/>
            <w:webHidden/>
          </w:rPr>
          <w:fldChar w:fldCharType="separate"/>
        </w:r>
        <w:r w:rsidR="00FA738E">
          <w:rPr>
            <w:noProof/>
            <w:webHidden/>
          </w:rPr>
          <w:t>62</w:t>
        </w:r>
        <w:r w:rsidR="00FA738E">
          <w:rPr>
            <w:noProof/>
            <w:webHidden/>
          </w:rPr>
          <w:fldChar w:fldCharType="end"/>
        </w:r>
      </w:hyperlink>
    </w:p>
    <w:p w14:paraId="581945E8" w14:textId="26B7B3A7"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7" w:history="1">
        <w:r w:rsidR="00FA738E" w:rsidRPr="00572962">
          <w:rPr>
            <w:rStyle w:val="Hyperlink"/>
            <w:b/>
            <w:bCs/>
            <w:noProof/>
          </w:rPr>
          <w:t>Figure 14</w:t>
        </w:r>
        <w:r w:rsidR="00FA738E" w:rsidRPr="00572962">
          <w:rPr>
            <w:rStyle w:val="Hyperlink"/>
            <w:noProof/>
          </w:rPr>
          <w:t xml:space="preserve"> </w:t>
        </w:r>
        <w:r w:rsidR="00FA738E" w:rsidRPr="00572962">
          <w:rPr>
            <w:rStyle w:val="Hyperlink"/>
            <w:rFonts w:eastAsia="Times New Roman" w:cs="Times New Roman"/>
            <w:noProof/>
          </w:rPr>
          <w:t xml:space="preserve"> </w:t>
        </w:r>
        <w:r w:rsidR="00FA738E" w:rsidRPr="00572962">
          <w:rPr>
            <w:rStyle w:val="Hyperlink"/>
            <w:rFonts w:eastAsia="Times New Roman" w:cs="Times New Roman"/>
            <w:i/>
            <w:iCs/>
            <w:noProof/>
          </w:rPr>
          <w:t>Foliage/Vegetation Extraction from Aerial Images</w:t>
        </w:r>
        <w:r w:rsidR="00FA738E">
          <w:rPr>
            <w:noProof/>
            <w:webHidden/>
          </w:rPr>
          <w:tab/>
        </w:r>
        <w:r w:rsidR="00FA738E">
          <w:rPr>
            <w:noProof/>
            <w:webHidden/>
          </w:rPr>
          <w:fldChar w:fldCharType="begin"/>
        </w:r>
        <w:r w:rsidR="00FA738E">
          <w:rPr>
            <w:noProof/>
            <w:webHidden/>
          </w:rPr>
          <w:instrText xml:space="preserve"> PAGEREF _Toc172410487 \h </w:instrText>
        </w:r>
        <w:r w:rsidR="00FA738E">
          <w:rPr>
            <w:noProof/>
            <w:webHidden/>
          </w:rPr>
        </w:r>
        <w:r w:rsidR="00FA738E">
          <w:rPr>
            <w:noProof/>
            <w:webHidden/>
          </w:rPr>
          <w:fldChar w:fldCharType="separate"/>
        </w:r>
        <w:r w:rsidR="00FA738E">
          <w:rPr>
            <w:noProof/>
            <w:webHidden/>
          </w:rPr>
          <w:t>63</w:t>
        </w:r>
        <w:r w:rsidR="00FA738E">
          <w:rPr>
            <w:noProof/>
            <w:webHidden/>
          </w:rPr>
          <w:fldChar w:fldCharType="end"/>
        </w:r>
      </w:hyperlink>
    </w:p>
    <w:p w14:paraId="5C9BC30D" w14:textId="4A06E5C5"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8" w:history="1">
        <w:r w:rsidR="00FA738E" w:rsidRPr="00572962">
          <w:rPr>
            <w:rStyle w:val="Hyperlink"/>
            <w:b/>
            <w:bCs/>
            <w:noProof/>
          </w:rPr>
          <w:t>Figure 15</w:t>
        </w:r>
        <w:r w:rsidR="00FA738E" w:rsidRPr="00572962">
          <w:rPr>
            <w:rStyle w:val="Hyperlink"/>
            <w:noProof/>
          </w:rPr>
          <w:t xml:space="preserve">  </w:t>
        </w:r>
        <w:r w:rsidR="00FA738E" w:rsidRPr="00572962">
          <w:rPr>
            <w:rStyle w:val="Hyperlink"/>
            <w:i/>
            <w:noProof/>
          </w:rPr>
          <w:t>Measuring Unknown Objects from Known Reference Objects (From a Calibrated Image)</w:t>
        </w:r>
        <w:r w:rsidR="00FA738E">
          <w:rPr>
            <w:noProof/>
            <w:webHidden/>
          </w:rPr>
          <w:tab/>
        </w:r>
        <w:r w:rsidR="00FA738E">
          <w:rPr>
            <w:noProof/>
            <w:webHidden/>
          </w:rPr>
          <w:fldChar w:fldCharType="begin"/>
        </w:r>
        <w:r w:rsidR="00FA738E">
          <w:rPr>
            <w:noProof/>
            <w:webHidden/>
          </w:rPr>
          <w:instrText xml:space="preserve"> PAGEREF _Toc172410488 \h </w:instrText>
        </w:r>
        <w:r w:rsidR="00FA738E">
          <w:rPr>
            <w:noProof/>
            <w:webHidden/>
          </w:rPr>
        </w:r>
        <w:r w:rsidR="00FA738E">
          <w:rPr>
            <w:noProof/>
            <w:webHidden/>
          </w:rPr>
          <w:fldChar w:fldCharType="separate"/>
        </w:r>
        <w:r w:rsidR="00FA738E">
          <w:rPr>
            <w:noProof/>
            <w:webHidden/>
          </w:rPr>
          <w:t>66</w:t>
        </w:r>
        <w:r w:rsidR="00FA738E">
          <w:rPr>
            <w:noProof/>
            <w:webHidden/>
          </w:rPr>
          <w:fldChar w:fldCharType="end"/>
        </w:r>
      </w:hyperlink>
    </w:p>
    <w:p w14:paraId="5E96A788" w14:textId="5E98E194"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9" w:history="1">
        <w:r w:rsidR="00FA738E" w:rsidRPr="00572962">
          <w:rPr>
            <w:rStyle w:val="Hyperlink"/>
            <w:b/>
            <w:bCs/>
            <w:noProof/>
          </w:rPr>
          <w:t>Figure 16</w:t>
        </w:r>
        <w:r w:rsidR="00FA738E" w:rsidRPr="00572962">
          <w:rPr>
            <w:rStyle w:val="Hyperlink"/>
            <w:noProof/>
          </w:rPr>
          <w:t xml:space="preserve">  </w:t>
        </w:r>
        <w:r w:rsidR="00FA738E" w:rsidRPr="00572962">
          <w:rPr>
            <w:rStyle w:val="Hyperlink"/>
            <w:i/>
            <w:noProof/>
          </w:rPr>
          <w:t>YOLO-v8 Performance Over the Previous Versions</w:t>
        </w:r>
        <w:r w:rsidR="00FA738E">
          <w:rPr>
            <w:noProof/>
            <w:webHidden/>
          </w:rPr>
          <w:tab/>
        </w:r>
        <w:r w:rsidR="00FA738E">
          <w:rPr>
            <w:noProof/>
            <w:webHidden/>
          </w:rPr>
          <w:fldChar w:fldCharType="begin"/>
        </w:r>
        <w:r w:rsidR="00FA738E">
          <w:rPr>
            <w:noProof/>
            <w:webHidden/>
          </w:rPr>
          <w:instrText xml:space="preserve"> PAGEREF _Toc172410489 \h </w:instrText>
        </w:r>
        <w:r w:rsidR="00FA738E">
          <w:rPr>
            <w:noProof/>
            <w:webHidden/>
          </w:rPr>
        </w:r>
        <w:r w:rsidR="00FA738E">
          <w:rPr>
            <w:noProof/>
            <w:webHidden/>
          </w:rPr>
          <w:fldChar w:fldCharType="separate"/>
        </w:r>
        <w:r w:rsidR="00FA738E">
          <w:rPr>
            <w:noProof/>
            <w:webHidden/>
          </w:rPr>
          <w:t>69</w:t>
        </w:r>
        <w:r w:rsidR="00FA738E">
          <w:rPr>
            <w:noProof/>
            <w:webHidden/>
          </w:rPr>
          <w:fldChar w:fldCharType="end"/>
        </w:r>
      </w:hyperlink>
    </w:p>
    <w:p w14:paraId="54A5F621" w14:textId="52DC13C2"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0" w:history="1">
        <w:r w:rsidR="00FA738E" w:rsidRPr="00572962">
          <w:rPr>
            <w:rStyle w:val="Hyperlink"/>
            <w:b/>
            <w:bCs/>
            <w:noProof/>
          </w:rPr>
          <w:t>Figure 17</w:t>
        </w:r>
        <w:r w:rsidR="00FA738E" w:rsidRPr="00572962">
          <w:rPr>
            <w:rStyle w:val="Hyperlink"/>
            <w:noProof/>
          </w:rPr>
          <w:t xml:space="preserve">  </w:t>
        </w:r>
        <w:r w:rsidR="00FA738E" w:rsidRPr="00572962">
          <w:rPr>
            <w:rStyle w:val="Hyperlink"/>
            <w:rFonts w:eastAsia="Times New Roman" w:cs="Times New Roman"/>
            <w:i/>
            <w:iCs/>
            <w:noProof/>
          </w:rPr>
          <w:t>Validation Sample Vs Validation with Inference</w:t>
        </w:r>
        <w:r w:rsidR="00FA738E">
          <w:rPr>
            <w:noProof/>
            <w:webHidden/>
          </w:rPr>
          <w:tab/>
        </w:r>
        <w:r w:rsidR="00FA738E">
          <w:rPr>
            <w:noProof/>
            <w:webHidden/>
          </w:rPr>
          <w:fldChar w:fldCharType="begin"/>
        </w:r>
        <w:r w:rsidR="00FA738E">
          <w:rPr>
            <w:noProof/>
            <w:webHidden/>
          </w:rPr>
          <w:instrText xml:space="preserve"> PAGEREF _Toc172410490 \h </w:instrText>
        </w:r>
        <w:r w:rsidR="00FA738E">
          <w:rPr>
            <w:noProof/>
            <w:webHidden/>
          </w:rPr>
        </w:r>
        <w:r w:rsidR="00FA738E">
          <w:rPr>
            <w:noProof/>
            <w:webHidden/>
          </w:rPr>
          <w:fldChar w:fldCharType="separate"/>
        </w:r>
        <w:r w:rsidR="00FA738E">
          <w:rPr>
            <w:noProof/>
            <w:webHidden/>
          </w:rPr>
          <w:t>78</w:t>
        </w:r>
        <w:r w:rsidR="00FA738E">
          <w:rPr>
            <w:noProof/>
            <w:webHidden/>
          </w:rPr>
          <w:fldChar w:fldCharType="end"/>
        </w:r>
      </w:hyperlink>
    </w:p>
    <w:p w14:paraId="7DE03523" w14:textId="6D7A925F"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1" w:history="1">
        <w:r w:rsidR="00FA738E" w:rsidRPr="00572962">
          <w:rPr>
            <w:rStyle w:val="Hyperlink"/>
            <w:b/>
            <w:bCs/>
            <w:noProof/>
          </w:rPr>
          <w:t>Figure 18</w:t>
        </w:r>
        <w:r w:rsidR="00FA738E" w:rsidRPr="00572962">
          <w:rPr>
            <w:rStyle w:val="Hyperlink"/>
            <w:noProof/>
          </w:rPr>
          <w:t xml:space="preserve">  </w:t>
        </w:r>
        <w:r w:rsidR="00FA738E" w:rsidRPr="00572962">
          <w:rPr>
            <w:rStyle w:val="Hyperlink"/>
            <w:i/>
            <w:noProof/>
          </w:rPr>
          <w:t>Vegetation / Foliage Bounding Box Metrics</w:t>
        </w:r>
        <w:r w:rsidR="00FA738E">
          <w:rPr>
            <w:noProof/>
            <w:webHidden/>
          </w:rPr>
          <w:tab/>
        </w:r>
        <w:r w:rsidR="00FA738E">
          <w:rPr>
            <w:noProof/>
            <w:webHidden/>
          </w:rPr>
          <w:fldChar w:fldCharType="begin"/>
        </w:r>
        <w:r w:rsidR="00FA738E">
          <w:rPr>
            <w:noProof/>
            <w:webHidden/>
          </w:rPr>
          <w:instrText xml:space="preserve"> PAGEREF _Toc172410491 \h </w:instrText>
        </w:r>
        <w:r w:rsidR="00FA738E">
          <w:rPr>
            <w:noProof/>
            <w:webHidden/>
          </w:rPr>
        </w:r>
        <w:r w:rsidR="00FA738E">
          <w:rPr>
            <w:noProof/>
            <w:webHidden/>
          </w:rPr>
          <w:fldChar w:fldCharType="separate"/>
        </w:r>
        <w:r w:rsidR="00FA738E">
          <w:rPr>
            <w:noProof/>
            <w:webHidden/>
          </w:rPr>
          <w:t>79</w:t>
        </w:r>
        <w:r w:rsidR="00FA738E">
          <w:rPr>
            <w:noProof/>
            <w:webHidden/>
          </w:rPr>
          <w:fldChar w:fldCharType="end"/>
        </w:r>
      </w:hyperlink>
    </w:p>
    <w:p w14:paraId="1D638829" w14:textId="4DEBF19A"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2" w:history="1">
        <w:r w:rsidR="00FA738E" w:rsidRPr="00572962">
          <w:rPr>
            <w:rStyle w:val="Hyperlink"/>
            <w:b/>
            <w:bCs/>
            <w:noProof/>
          </w:rPr>
          <w:t>Figure 19</w:t>
        </w:r>
        <w:r w:rsidR="00FA738E" w:rsidRPr="00572962">
          <w:rPr>
            <w:rStyle w:val="Hyperlink"/>
            <w:noProof/>
          </w:rPr>
          <w:t xml:space="preserve">  </w:t>
        </w:r>
        <w:r w:rsidR="00FA738E" w:rsidRPr="00572962">
          <w:rPr>
            <w:rStyle w:val="Hyperlink"/>
            <w:i/>
            <w:noProof/>
          </w:rPr>
          <w:t>Vegetation / Foliage Area masks metrics</w:t>
        </w:r>
        <w:r w:rsidR="00FA738E">
          <w:rPr>
            <w:noProof/>
            <w:webHidden/>
          </w:rPr>
          <w:tab/>
        </w:r>
        <w:r w:rsidR="00FA738E">
          <w:rPr>
            <w:noProof/>
            <w:webHidden/>
          </w:rPr>
          <w:fldChar w:fldCharType="begin"/>
        </w:r>
        <w:r w:rsidR="00FA738E">
          <w:rPr>
            <w:noProof/>
            <w:webHidden/>
          </w:rPr>
          <w:instrText xml:space="preserve"> PAGEREF _Toc172410492 \h </w:instrText>
        </w:r>
        <w:r w:rsidR="00FA738E">
          <w:rPr>
            <w:noProof/>
            <w:webHidden/>
          </w:rPr>
        </w:r>
        <w:r w:rsidR="00FA738E">
          <w:rPr>
            <w:noProof/>
            <w:webHidden/>
          </w:rPr>
          <w:fldChar w:fldCharType="separate"/>
        </w:r>
        <w:r w:rsidR="00FA738E">
          <w:rPr>
            <w:noProof/>
            <w:webHidden/>
          </w:rPr>
          <w:t>79</w:t>
        </w:r>
        <w:r w:rsidR="00FA738E">
          <w:rPr>
            <w:noProof/>
            <w:webHidden/>
          </w:rPr>
          <w:fldChar w:fldCharType="end"/>
        </w:r>
      </w:hyperlink>
    </w:p>
    <w:p w14:paraId="0E6B5DE5" w14:textId="18631198"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3" w:history="1">
        <w:r w:rsidR="00FA738E" w:rsidRPr="00572962">
          <w:rPr>
            <w:rStyle w:val="Hyperlink"/>
            <w:b/>
            <w:bCs/>
            <w:noProof/>
          </w:rPr>
          <w:t xml:space="preserve">Figure 20  </w:t>
        </w:r>
        <w:r w:rsidR="00FA738E" w:rsidRPr="00FA738E">
          <w:rPr>
            <w:rStyle w:val="Hyperlink"/>
            <w:i/>
            <w:iCs/>
            <w:noProof/>
          </w:rPr>
          <w:t>Digital Twin Representation of Foliage Success Criteria</w:t>
        </w:r>
        <w:r w:rsidR="00FA738E">
          <w:rPr>
            <w:noProof/>
            <w:webHidden/>
          </w:rPr>
          <w:tab/>
        </w:r>
        <w:r w:rsidR="00FA738E">
          <w:rPr>
            <w:noProof/>
            <w:webHidden/>
          </w:rPr>
          <w:fldChar w:fldCharType="begin"/>
        </w:r>
        <w:r w:rsidR="00FA738E">
          <w:rPr>
            <w:noProof/>
            <w:webHidden/>
          </w:rPr>
          <w:instrText xml:space="preserve"> PAGEREF _Toc172410493 \h </w:instrText>
        </w:r>
        <w:r w:rsidR="00FA738E">
          <w:rPr>
            <w:noProof/>
            <w:webHidden/>
          </w:rPr>
        </w:r>
        <w:r w:rsidR="00FA738E">
          <w:rPr>
            <w:noProof/>
            <w:webHidden/>
          </w:rPr>
          <w:fldChar w:fldCharType="separate"/>
        </w:r>
        <w:r w:rsidR="00FA738E">
          <w:rPr>
            <w:noProof/>
            <w:webHidden/>
          </w:rPr>
          <w:t>81</w:t>
        </w:r>
        <w:r w:rsidR="00FA738E">
          <w:rPr>
            <w:noProof/>
            <w:webHidden/>
          </w:rPr>
          <w:fldChar w:fldCharType="end"/>
        </w:r>
      </w:hyperlink>
    </w:p>
    <w:p w14:paraId="47FDDB3B" w14:textId="024A1602"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4" w:history="1">
        <w:r w:rsidR="00FA738E" w:rsidRPr="00572962">
          <w:rPr>
            <w:rStyle w:val="Hyperlink"/>
            <w:b/>
            <w:bCs/>
            <w:noProof/>
          </w:rPr>
          <w:t>Figure 21</w:t>
        </w:r>
        <w:r w:rsidR="00FA738E" w:rsidRPr="00572962">
          <w:rPr>
            <w:rStyle w:val="Hyperlink"/>
            <w:noProof/>
          </w:rPr>
          <w:t xml:space="preserve">  </w:t>
        </w:r>
        <w:r w:rsidR="00FA738E" w:rsidRPr="00572962">
          <w:rPr>
            <w:rStyle w:val="Hyperlink"/>
            <w:i/>
            <w:noProof/>
          </w:rPr>
          <w:t>Selected Region for Construction of Digital Twin Representation of Foliage</w:t>
        </w:r>
        <w:r w:rsidR="00FA738E">
          <w:rPr>
            <w:noProof/>
            <w:webHidden/>
          </w:rPr>
          <w:tab/>
        </w:r>
        <w:r w:rsidR="00FA738E">
          <w:rPr>
            <w:noProof/>
            <w:webHidden/>
          </w:rPr>
          <w:fldChar w:fldCharType="begin"/>
        </w:r>
        <w:r w:rsidR="00FA738E">
          <w:rPr>
            <w:noProof/>
            <w:webHidden/>
          </w:rPr>
          <w:instrText xml:space="preserve"> PAGEREF _Toc172410494 \h </w:instrText>
        </w:r>
        <w:r w:rsidR="00FA738E">
          <w:rPr>
            <w:noProof/>
            <w:webHidden/>
          </w:rPr>
        </w:r>
        <w:r w:rsidR="00FA738E">
          <w:rPr>
            <w:noProof/>
            <w:webHidden/>
          </w:rPr>
          <w:fldChar w:fldCharType="separate"/>
        </w:r>
        <w:r w:rsidR="00FA738E">
          <w:rPr>
            <w:noProof/>
            <w:webHidden/>
          </w:rPr>
          <w:t>89</w:t>
        </w:r>
        <w:r w:rsidR="00FA738E">
          <w:rPr>
            <w:noProof/>
            <w:webHidden/>
          </w:rPr>
          <w:fldChar w:fldCharType="end"/>
        </w:r>
      </w:hyperlink>
    </w:p>
    <w:p w14:paraId="70D03362" w14:textId="06CD8F8B"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5" w:history="1">
        <w:r w:rsidR="00FA738E" w:rsidRPr="00572962">
          <w:rPr>
            <w:rStyle w:val="Hyperlink"/>
            <w:b/>
            <w:bCs/>
            <w:noProof/>
          </w:rPr>
          <w:t xml:space="preserve">Figure 22  </w:t>
        </w:r>
        <w:r w:rsidR="00FA738E" w:rsidRPr="00572962">
          <w:rPr>
            <w:rStyle w:val="Hyperlink"/>
            <w:rFonts w:eastAsia="Times New Roman" w:cs="Times New Roman"/>
            <w:i/>
            <w:noProof/>
          </w:rPr>
          <w:t>Glimpse of How Aerial and Street View Images Collected by Google</w:t>
        </w:r>
        <w:r w:rsidR="00FA738E">
          <w:rPr>
            <w:noProof/>
            <w:webHidden/>
          </w:rPr>
          <w:tab/>
        </w:r>
        <w:r w:rsidR="00FA738E">
          <w:rPr>
            <w:noProof/>
            <w:webHidden/>
          </w:rPr>
          <w:fldChar w:fldCharType="begin"/>
        </w:r>
        <w:r w:rsidR="00FA738E">
          <w:rPr>
            <w:noProof/>
            <w:webHidden/>
          </w:rPr>
          <w:instrText xml:space="preserve"> PAGEREF _Toc172410495 \h </w:instrText>
        </w:r>
        <w:r w:rsidR="00FA738E">
          <w:rPr>
            <w:noProof/>
            <w:webHidden/>
          </w:rPr>
        </w:r>
        <w:r w:rsidR="00FA738E">
          <w:rPr>
            <w:noProof/>
            <w:webHidden/>
          </w:rPr>
          <w:fldChar w:fldCharType="separate"/>
        </w:r>
        <w:r w:rsidR="00FA738E">
          <w:rPr>
            <w:noProof/>
            <w:webHidden/>
          </w:rPr>
          <w:t>91</w:t>
        </w:r>
        <w:r w:rsidR="00FA738E">
          <w:rPr>
            <w:noProof/>
            <w:webHidden/>
          </w:rPr>
          <w:fldChar w:fldCharType="end"/>
        </w:r>
      </w:hyperlink>
    </w:p>
    <w:p w14:paraId="7E502558" w14:textId="003AB1B6"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6" w:history="1">
        <w:r w:rsidR="00FA738E" w:rsidRPr="00572962">
          <w:rPr>
            <w:rStyle w:val="Hyperlink"/>
            <w:b/>
            <w:bCs/>
            <w:noProof/>
          </w:rPr>
          <w:t>Figure 23</w:t>
        </w:r>
        <w:r w:rsidR="00FA738E" w:rsidRPr="00572962">
          <w:rPr>
            <w:rStyle w:val="Hyperlink"/>
            <w:noProof/>
          </w:rPr>
          <w:t xml:space="preserve">  </w:t>
        </w:r>
        <w:r w:rsidR="00FA738E" w:rsidRPr="00572962">
          <w:rPr>
            <w:rStyle w:val="Hyperlink"/>
            <w:i/>
            <w:noProof/>
          </w:rPr>
          <w:t>Assumptions, Limitations, and Delimitations in the construction of DTRF</w:t>
        </w:r>
        <w:r w:rsidR="00FA738E">
          <w:rPr>
            <w:noProof/>
            <w:webHidden/>
          </w:rPr>
          <w:tab/>
        </w:r>
        <w:r w:rsidR="00FA738E">
          <w:rPr>
            <w:noProof/>
            <w:webHidden/>
          </w:rPr>
          <w:fldChar w:fldCharType="begin"/>
        </w:r>
        <w:r w:rsidR="00FA738E">
          <w:rPr>
            <w:noProof/>
            <w:webHidden/>
          </w:rPr>
          <w:instrText xml:space="preserve"> PAGEREF _Toc172410496 \h </w:instrText>
        </w:r>
        <w:r w:rsidR="00FA738E">
          <w:rPr>
            <w:noProof/>
            <w:webHidden/>
          </w:rPr>
        </w:r>
        <w:r w:rsidR="00FA738E">
          <w:rPr>
            <w:noProof/>
            <w:webHidden/>
          </w:rPr>
          <w:fldChar w:fldCharType="separate"/>
        </w:r>
        <w:r w:rsidR="00FA738E">
          <w:rPr>
            <w:noProof/>
            <w:webHidden/>
          </w:rPr>
          <w:t>92</w:t>
        </w:r>
        <w:r w:rsidR="00FA738E">
          <w:rPr>
            <w:noProof/>
            <w:webHidden/>
          </w:rPr>
          <w:fldChar w:fldCharType="end"/>
        </w:r>
      </w:hyperlink>
    </w:p>
    <w:p w14:paraId="2D94CA2B" w14:textId="63B58CCA" w:rsidR="00A82120" w:rsidRPr="00DE5B2F" w:rsidRDefault="00A96DC3" w:rsidP="00DE5B2F">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489628C9" w14:textId="77777777" w:rsidR="00F57F32" w:rsidRPr="00C23A48" w:rsidRDefault="00F57F32" w:rsidP="00F57F32">
      <w:pPr>
        <w:pStyle w:val="Heading1"/>
      </w:pPr>
      <w:bookmarkStart w:id="7" w:name="_Toc251423629"/>
      <w:bookmarkStart w:id="8" w:name="_Toc464831632"/>
      <w:bookmarkStart w:id="9" w:name="_Toc465328377"/>
      <w:bookmarkStart w:id="10" w:name="_Toc172410443"/>
      <w:bookmarkStart w:id="11" w:name="_Toc229316233"/>
      <w:bookmarkStart w:id="12" w:name="_Toc164865775"/>
      <w:bookmarkStart w:id="13" w:name="_Toc464831682"/>
      <w:bookmarkStart w:id="14" w:name="_Toc465328414"/>
      <w:bookmarkEnd w:id="6"/>
      <w:r>
        <w:lastRenderedPageBreak/>
        <w:t>Chapter 1: Introduction</w:t>
      </w:r>
      <w:bookmarkEnd w:id="7"/>
      <w:bookmarkEnd w:id="8"/>
      <w:bookmarkEnd w:id="9"/>
      <w:bookmarkEnd w:id="10"/>
    </w:p>
    <w:p w14:paraId="43A772EC" w14:textId="77777777" w:rsidR="00F57F32" w:rsidRDefault="00F57F32" w:rsidP="00F57F32">
      <w:pPr>
        <w:spacing w:line="480" w:lineRule="auto"/>
        <w:ind w:firstLine="720"/>
        <w:rPr>
          <w:color w:val="000000"/>
        </w:rPr>
      </w:pPr>
      <w:bookmarkStart w:id="15" w:name="_Toc464831633"/>
      <w:bookmarkStart w:id="16" w:name="_Toc465328378"/>
      <w:bookmarkStart w:id="17"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9F0A1A7" w14:textId="77777777" w:rsidR="00F57F32" w:rsidRDefault="00F57F32" w:rsidP="00F57F32">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6F7635F1" w14:textId="77777777" w:rsidR="00F57F32" w:rsidRDefault="00F57F32" w:rsidP="00F57F32">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8"/>
      <w:commentRangeStart w:id="19"/>
      <w:r w:rsidRPr="2B27771B">
        <w:rPr>
          <w:color w:val="000000" w:themeColor="text1"/>
        </w:rPr>
        <w:t>5G</w:t>
      </w:r>
      <w:r>
        <w:rPr>
          <w:color w:val="000000" w:themeColor="text1"/>
        </w:rPr>
        <w:t xml:space="preserve"> and 6G</w:t>
      </w:r>
      <w:r w:rsidRPr="2B27771B">
        <w:rPr>
          <w:color w:val="000000" w:themeColor="text1"/>
        </w:rPr>
        <w:t xml:space="preserve"> technology</w:t>
      </w:r>
      <w:commentRangeEnd w:id="18"/>
      <w:r>
        <w:rPr>
          <w:rStyle w:val="CommentReference"/>
        </w:rPr>
        <w:commentReference w:id="18"/>
      </w:r>
      <w:commentRangeEnd w:id="19"/>
      <w:r>
        <w:rPr>
          <w:rStyle w:val="CommentReference"/>
          <w:rFonts w:eastAsia="Times New Roman" w:cs="Arial"/>
          <w:szCs w:val="20"/>
        </w:rPr>
        <w:commentReference w:id="19"/>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25005A2F" w14:textId="77777777" w:rsidR="00F57F32" w:rsidRPr="00C61CD8" w:rsidRDefault="00F57F32" w:rsidP="00F57F32">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depicting a digital twin representation of an urban area has </w:t>
      </w:r>
      <w:proofErr w:type="gramStart"/>
      <w:r>
        <w:rPr>
          <w:color w:val="000000"/>
        </w:rPr>
        <w:t>been created</w:t>
      </w:r>
      <w:proofErr w:type="gramEnd"/>
      <w:r>
        <w:rPr>
          <w:color w:val="000000"/>
        </w:rPr>
        <w:t xml:space="preserve"> for illustration purposes. It includes 3D models of buildings, streets, and foliage, presenting a clean and simplified city landscape that could </w:t>
      </w:r>
      <w:proofErr w:type="gramStart"/>
      <w:r>
        <w:rPr>
          <w:color w:val="000000"/>
        </w:rPr>
        <w:t>be used</w:t>
      </w:r>
      <w:proofErr w:type="gramEnd"/>
      <w:r>
        <w:rPr>
          <w:color w:val="000000"/>
        </w:rPr>
        <w:t xml:space="preserve">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5950F3D2" w14:textId="03E40275" w:rsidR="00F57F32" w:rsidRPr="00A96DC3" w:rsidRDefault="00F57F32" w:rsidP="00F57F32">
      <w:pPr>
        <w:pStyle w:val="Caption"/>
        <w:rPr>
          <w:b/>
          <w:bCs/>
        </w:rPr>
      </w:pPr>
      <w:bookmarkStart w:id="20" w:name="_Toc172410474"/>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F64BAA">
        <w:rPr>
          <w:b/>
          <w:bCs/>
          <w:noProof/>
        </w:rPr>
        <w:t>1</w:t>
      </w:r>
      <w:r w:rsidRPr="00175236">
        <w:rPr>
          <w:b/>
          <w:bCs/>
        </w:rPr>
        <w:fldChar w:fldCharType="end"/>
      </w:r>
      <w:r w:rsidR="00111044">
        <w:rPr>
          <w:b/>
          <w:bCs/>
        </w:rPr>
        <w:t xml:space="preserve"> </w:t>
      </w:r>
      <w:r w:rsidR="00111044">
        <w:rPr>
          <w:b/>
          <w:bCs/>
        </w:rPr>
        <w:br/>
      </w:r>
      <w:r w:rsidRPr="00175236">
        <w:rPr>
          <w:i/>
          <w:iCs w:val="0"/>
        </w:rPr>
        <w:t>Smart City Digital Twin: Urban Planning and Green Spaces Integration</w:t>
      </w:r>
      <w:bookmarkEnd w:id="20"/>
    </w:p>
    <w:p w14:paraId="11A694C9" w14:textId="77777777" w:rsidR="00F57F32" w:rsidRDefault="00F57F32" w:rsidP="00F57F32">
      <w:pPr>
        <w:pStyle w:val="embeddedembedded-img"/>
        <w:spacing w:line="480" w:lineRule="auto"/>
        <w:rPr>
          <w:color w:val="000000"/>
        </w:rPr>
      </w:pPr>
      <w:r>
        <w:rPr>
          <w:noProof/>
          <w:color w:val="000000"/>
        </w:rPr>
        <w:drawing>
          <wp:inline distT="0" distB="0" distL="0" distR="0" wp14:anchorId="352796C7" wp14:editId="4AD02C28">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3EA6A029" w14:textId="77777777" w:rsidR="00F57F32" w:rsidRDefault="00F57F32" w:rsidP="00F57F32">
      <w:pPr>
        <w:spacing w:line="480" w:lineRule="auto"/>
        <w:rPr>
          <w:i/>
          <w:iCs/>
          <w:color w:val="000000"/>
        </w:rPr>
      </w:pPr>
      <w:r>
        <w:rPr>
          <w:i/>
          <w:iCs/>
          <w:color w:val="000000"/>
        </w:rPr>
        <w:t>Note.</w:t>
      </w:r>
      <w:r>
        <w:rPr>
          <w:color w:val="000000"/>
        </w:rPr>
        <w:t xml:space="preserve"> This image </w:t>
      </w:r>
      <w:proofErr w:type="gramStart"/>
      <w:r>
        <w:rPr>
          <w:color w:val="000000"/>
        </w:rPr>
        <w:t>was generated</w:t>
      </w:r>
      <w:proofErr w:type="gramEnd"/>
      <w:r>
        <w:rPr>
          <w:color w:val="000000"/>
        </w:rPr>
        <w:t xml:space="preserve"> with the assistance of Artificial Intelligence (AI).</w:t>
      </w:r>
    </w:p>
    <w:p w14:paraId="195B2721" w14:textId="77777777" w:rsidR="00F57F32" w:rsidRPr="006839A7" w:rsidRDefault="00F57F32" w:rsidP="00F57F32">
      <w:pPr>
        <w:pStyle w:val="Heading2"/>
      </w:pPr>
      <w:bookmarkStart w:id="21" w:name="_Toc464831634"/>
      <w:bookmarkStart w:id="22" w:name="_Toc465328379"/>
      <w:bookmarkStart w:id="23" w:name="_Toc172410444"/>
      <w:bookmarkEnd w:id="15"/>
      <w:bookmarkEnd w:id="16"/>
      <w:r>
        <w:lastRenderedPageBreak/>
        <w:t xml:space="preserve">Statement of the </w:t>
      </w:r>
      <w:r w:rsidRPr="006839A7">
        <w:t>Problem</w:t>
      </w:r>
      <w:bookmarkEnd w:id="17"/>
      <w:bookmarkEnd w:id="21"/>
      <w:bookmarkEnd w:id="22"/>
      <w:bookmarkEnd w:id="23"/>
    </w:p>
    <w:p w14:paraId="58F8D57C" w14:textId="77777777" w:rsidR="00F57F32" w:rsidRDefault="00F57F32" w:rsidP="00F57F32">
      <w:pPr>
        <w:spacing w:line="480" w:lineRule="auto"/>
        <w:ind w:firstLine="720"/>
        <w:rPr>
          <w:color w:val="000000"/>
        </w:rPr>
      </w:pPr>
      <w:bookmarkStart w:id="24" w:name="_Toc464831635"/>
      <w:bookmarkStart w:id="25"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D22CE3C" w14:textId="77777777" w:rsidR="00F57F32" w:rsidRDefault="00F57F32" w:rsidP="00F57F32">
      <w:pPr>
        <w:spacing w:line="480" w:lineRule="auto"/>
        <w:ind w:firstLine="720"/>
        <w:rPr>
          <w:color w:val="000000"/>
        </w:rPr>
      </w:pPr>
      <w:r>
        <w:rPr>
          <w:color w:val="000000"/>
        </w:rPr>
        <w:t xml:space="preserve">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w:t>
      </w:r>
      <w:proofErr w:type="gramStart"/>
      <w:r>
        <w:rPr>
          <w:color w:val="000000"/>
        </w:rPr>
        <w:t>reliable</w:t>
      </w:r>
      <w:proofErr w:type="gramEnd"/>
      <w:r>
        <w:rPr>
          <w:color w:val="000000"/>
        </w:rPr>
        <w:t xml:space="preserv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B4ECBFC" w14:textId="77777777" w:rsidR="00F57F32" w:rsidRDefault="00F57F32" w:rsidP="00F57F32">
      <w:pPr>
        <w:spacing w:line="480" w:lineRule="auto"/>
        <w:ind w:firstLine="720"/>
        <w:rPr>
          <w:color w:val="000000"/>
        </w:rPr>
      </w:pPr>
      <w:r>
        <w:rPr>
          <w:color w:val="000000"/>
        </w:rPr>
        <w:t xml:space="preserve">Currently, foliage data </w:t>
      </w:r>
      <w:proofErr w:type="gramStart"/>
      <w:r>
        <w:rPr>
          <w:color w:val="000000"/>
        </w:rPr>
        <w:t>is acquired</w:t>
      </w:r>
      <w:proofErr w:type="gramEnd"/>
      <w:r>
        <w:rPr>
          <w:color w:val="000000"/>
        </w:rPr>
        <w:t xml:space="preserve">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The continuous growth and transformation of foliage necessitates regular data collection to keep information current. The impracticality of repeating these tasks for regular foliage updates becomes clear because of their </w:t>
      </w:r>
      <w:proofErr w:type="gramStart"/>
      <w:r>
        <w:rPr>
          <w:color w:val="000000"/>
        </w:rPr>
        <w:t>high cost</w:t>
      </w:r>
      <w:proofErr w:type="gramEnd"/>
      <w:r>
        <w:rPr>
          <w:color w:val="000000"/>
        </w:rPr>
        <w: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38F44383" w14:textId="77777777" w:rsidR="00F57F32" w:rsidRPr="001A1612" w:rsidRDefault="00F57F32" w:rsidP="00F57F32">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Pr="00887A22">
        <w:t xml:space="preserve"> </w:t>
      </w:r>
    </w:p>
    <w:p w14:paraId="0DCEBE94" w14:textId="77777777" w:rsidR="00F57F32" w:rsidRPr="00887A22" w:rsidRDefault="00F57F32" w:rsidP="00F57F32">
      <w:pPr>
        <w:pStyle w:val="Heading2"/>
      </w:pPr>
      <w:bookmarkStart w:id="26" w:name="_Toc172410445"/>
      <w:r>
        <w:t>Purpose of the Study</w:t>
      </w:r>
      <w:bookmarkEnd w:id="24"/>
      <w:bookmarkEnd w:id="25"/>
      <w:bookmarkEnd w:id="26"/>
    </w:p>
    <w:p w14:paraId="4F71D9E7" w14:textId="77777777" w:rsidR="00F57F32" w:rsidRDefault="00F57F32" w:rsidP="00F57F32">
      <w:pPr>
        <w:spacing w:line="480" w:lineRule="auto"/>
        <w:ind w:firstLine="720"/>
        <w:rPr>
          <w:color w:val="000000"/>
        </w:rPr>
      </w:pPr>
      <w:commentRangeStart w:id="27"/>
      <w:commentRangeStart w:id="28"/>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7"/>
      <w:r>
        <w:rPr>
          <w:rStyle w:val="CommentReference"/>
        </w:rPr>
        <w:commentReference w:id="27"/>
      </w:r>
      <w:commentRangeEnd w:id="28"/>
      <w:r>
        <w:rPr>
          <w:rStyle w:val="CommentReference"/>
          <w:rFonts w:eastAsia="Times New Roman" w:cs="Arial"/>
          <w:szCs w:val="20"/>
        </w:rPr>
        <w:commentReference w:id="28"/>
      </w:r>
      <w:r w:rsidRPr="2B27771B">
        <w:rPr>
          <w:color w:val="000000" w:themeColor="text1"/>
        </w:rPr>
        <w:t xml:space="preserve"> </w:t>
      </w:r>
      <w:r>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5DC15E37" w14:textId="77777777" w:rsidR="00F57F32" w:rsidRDefault="00F57F32" w:rsidP="00F57F32">
      <w:pPr>
        <w:spacing w:line="480" w:lineRule="auto"/>
        <w:ind w:firstLine="720"/>
        <w:rPr>
          <w:color w:val="000000"/>
        </w:rPr>
      </w:pPr>
      <w:proofErr w:type="gramStart"/>
      <w:r>
        <w:t>In order to</w:t>
      </w:r>
      <w:proofErr w:type="gramEnd"/>
      <w:r>
        <w:t xml:space="preserve"> accomplish this, a machine learning model based on computer vision will be used, which will be </w:t>
      </w:r>
      <w:commentRangeStart w:id="29"/>
      <w:commentRangeStart w:id="30"/>
      <w:r>
        <w:t>meticulously</w:t>
      </w:r>
      <w:commentRangeEnd w:id="29"/>
      <w:r>
        <w:rPr>
          <w:rStyle w:val="CommentReference"/>
        </w:rPr>
        <w:commentReference w:id="29"/>
      </w:r>
      <w:commentRangeEnd w:id="30"/>
      <w:r>
        <w:rPr>
          <w:rStyle w:val="CommentReference"/>
          <w:rFonts w:eastAsia="Times New Roman" w:cs="Arial"/>
          <w:szCs w:val="20"/>
        </w:rPr>
        <w:commentReference w:id="30"/>
      </w:r>
      <w:r>
        <w:t xml:space="preserve"> trained on a large dataset of foliage imagery. </w:t>
      </w:r>
      <w:r w:rsidRPr="2B27771B">
        <w:rPr>
          <w:color w:val="000000" w:themeColor="text1"/>
        </w:rPr>
        <w:t xml:space="preserve">This model will employ advanced instance semantic segmentation techniques 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5E484204" w14:textId="77777777" w:rsidR="00F57F32" w:rsidRDefault="00F57F32" w:rsidP="00F57F32">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15196BB9" w14:textId="77777777" w:rsidR="00F57F32" w:rsidRPr="001A1612" w:rsidRDefault="00F57F32" w:rsidP="00F57F32">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0B464AA3" w14:textId="77777777" w:rsidR="00F57F32" w:rsidRPr="00887A22" w:rsidRDefault="00F57F32" w:rsidP="00F57F32">
      <w:pPr>
        <w:pStyle w:val="Heading2"/>
      </w:pPr>
      <w:bookmarkStart w:id="31" w:name="_Toc172410446"/>
      <w:bookmarkStart w:id="32" w:name="_Toc464831636"/>
      <w:bookmarkStart w:id="33" w:name="_Toc465328381"/>
      <w:r>
        <w:t>Introduction to Theoretical or Conceptual Framework</w:t>
      </w:r>
      <w:bookmarkEnd w:id="31"/>
      <w:r>
        <w:t xml:space="preserve"> </w:t>
      </w:r>
      <w:bookmarkEnd w:id="32"/>
      <w:bookmarkEnd w:id="33"/>
    </w:p>
    <w:p w14:paraId="22AA0C0F" w14:textId="77777777" w:rsidR="00F57F32" w:rsidRDefault="00F57F32" w:rsidP="00F57F32">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709D61CE" w14:textId="77777777" w:rsidR="00F57F32" w:rsidRDefault="00F57F32" w:rsidP="00F57F32">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xml:space="preserve">). With the data prepared, various modeling techniques </w:t>
      </w:r>
      <w:proofErr w:type="gramStart"/>
      <w:r>
        <w:rPr>
          <w:color w:val="000000"/>
        </w:rPr>
        <w:t>are applied</w:t>
      </w:r>
      <w:proofErr w:type="gramEnd"/>
      <w:r>
        <w:rPr>
          <w:color w:val="000000"/>
        </w:rPr>
        <w:t xml:space="preserve">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60BE0B2D" w14:textId="77777777" w:rsidR="00F57F32" w:rsidRPr="00B96CDA" w:rsidRDefault="00F57F32" w:rsidP="00F57F32">
      <w:pPr>
        <w:spacing w:after="0" w:line="480" w:lineRule="auto"/>
        <w:ind w:firstLine="720"/>
        <w:contextualSpacing/>
        <w:rPr>
          <w:color w:val="000000"/>
        </w:rPr>
      </w:pPr>
      <w:r>
        <w:rPr>
          <w:color w:val="000000"/>
        </w:rPr>
        <w:t xml:space="preserve">Before proceeding to full-scale deployment, the models and their representations need to </w:t>
      </w:r>
      <w:proofErr w:type="gramStart"/>
      <w:r>
        <w:rPr>
          <w:color w:val="000000"/>
        </w:rPr>
        <w:t>be evaluated</w:t>
      </w:r>
      <w:proofErr w:type="gramEnd"/>
      <w:r>
        <w:rPr>
          <w:color w:val="000000"/>
        </w:rPr>
        <w:t xml:space="preserve">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5BFBA8D" w14:textId="77777777" w:rsidR="00F57F32" w:rsidRPr="00C23A48" w:rsidRDefault="00F57F32" w:rsidP="00F57F32">
      <w:pPr>
        <w:pStyle w:val="Heading2"/>
      </w:pPr>
      <w:bookmarkStart w:id="34" w:name="_Toc172410447"/>
      <w:r>
        <w:lastRenderedPageBreak/>
        <w:t xml:space="preserve">Introduction to Research Methodology and Design </w:t>
      </w:r>
      <w:r w:rsidRPr="00EE0AB3">
        <w:t>(Nature of the Study)</w:t>
      </w:r>
      <w:bookmarkEnd w:id="34"/>
    </w:p>
    <w:p w14:paraId="5764A111" w14:textId="77777777" w:rsidR="00F57F32" w:rsidRDefault="00F57F32" w:rsidP="00F57F32">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42524EFC" w14:textId="191F155C" w:rsidR="00F57F32" w:rsidRPr="00A96DC3" w:rsidRDefault="00F57F32" w:rsidP="00F57F32">
      <w:pPr>
        <w:pStyle w:val="Caption"/>
        <w:rPr>
          <w:b/>
          <w:bCs/>
        </w:rPr>
      </w:pPr>
      <w:bookmarkStart w:id="35" w:name="_Toc172410475"/>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F64BAA">
        <w:rPr>
          <w:b/>
          <w:bCs/>
          <w:noProof/>
        </w:rPr>
        <w:t>2</w:t>
      </w:r>
      <w:r w:rsidRPr="0009591E">
        <w:rPr>
          <w:b/>
          <w:bCs/>
        </w:rPr>
        <w:fldChar w:fldCharType="end"/>
      </w:r>
      <w:r w:rsidR="00111044">
        <w:rPr>
          <w:b/>
          <w:bCs/>
        </w:rPr>
        <w:t xml:space="preserve"> </w:t>
      </w:r>
      <w:r w:rsidR="00111044">
        <w:rPr>
          <w:b/>
          <w:bCs/>
        </w:rPr>
        <w:br/>
      </w:r>
      <w:r w:rsidRPr="00A96DC3">
        <w:rPr>
          <w:i/>
          <w:iCs w:val="0"/>
          <w:color w:val="000000"/>
        </w:rPr>
        <w:t>Digital Twin Representation of Foliage - Example</w:t>
      </w:r>
      <w:bookmarkEnd w:id="35"/>
    </w:p>
    <w:p w14:paraId="6AACF6D5" w14:textId="77777777" w:rsidR="00F57F32" w:rsidRDefault="00F57F32" w:rsidP="00F57F32">
      <w:pPr>
        <w:spacing w:line="480" w:lineRule="auto"/>
        <w:ind w:firstLine="720"/>
        <w:rPr>
          <w:color w:val="000000"/>
        </w:rPr>
      </w:pPr>
      <w:r w:rsidRPr="0026603E">
        <w:rPr>
          <w:noProof/>
          <w:color w:val="000000"/>
        </w:rPr>
        <w:drawing>
          <wp:inline distT="0" distB="0" distL="0" distR="0" wp14:anchorId="2F3AC888" wp14:editId="7D2BE69D">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088628B1" w14:textId="77777777" w:rsidR="00F57F32" w:rsidRDefault="00F57F32" w:rsidP="00F57F32">
      <w:pPr>
        <w:spacing w:line="480" w:lineRule="auto"/>
        <w:ind w:firstLine="720"/>
        <w:rPr>
          <w:color w:val="000000"/>
        </w:rPr>
      </w:pPr>
      <w:r>
        <w:rPr>
          <w:i/>
          <w:iCs/>
          <w:color w:val="000000"/>
        </w:rPr>
        <w:t>Note.</w:t>
      </w:r>
      <w:r>
        <w:rPr>
          <w:color w:val="000000"/>
        </w:rPr>
        <w:t xml:space="preserve"> This image </w:t>
      </w:r>
      <w:proofErr w:type="gramStart"/>
      <w:r>
        <w:rPr>
          <w:color w:val="000000"/>
        </w:rPr>
        <w:t>was generated</w:t>
      </w:r>
      <w:proofErr w:type="gramEnd"/>
      <w:r>
        <w:rPr>
          <w:color w:val="000000"/>
        </w:rPr>
        <w:t xml:space="preserve"> with the assistance of Artificial Intelligence (AI).</w:t>
      </w:r>
    </w:p>
    <w:p w14:paraId="1DD3C394" w14:textId="77777777" w:rsidR="00F57F32" w:rsidRDefault="00F57F32" w:rsidP="00F57F32">
      <w:pPr>
        <w:pStyle w:val="embeddedapa-figure-label"/>
        <w:spacing w:line="480" w:lineRule="auto"/>
        <w:rPr>
          <w:color w:val="000000"/>
        </w:rPr>
      </w:pPr>
    </w:p>
    <w:p w14:paraId="643A8A7E" w14:textId="30ACA589" w:rsidR="00F57F32" w:rsidRPr="00CD2DAD" w:rsidRDefault="00F57F32" w:rsidP="00F57F32">
      <w:pPr>
        <w:pStyle w:val="Caption"/>
        <w:rPr>
          <w:b/>
          <w:bCs/>
        </w:rPr>
      </w:pPr>
      <w:bookmarkStart w:id="36" w:name="_Toc172410476"/>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F64BAA">
        <w:rPr>
          <w:b/>
          <w:bCs/>
          <w:noProof/>
        </w:rPr>
        <w:t>3</w:t>
      </w:r>
      <w:r w:rsidRPr="00A96DC3">
        <w:rPr>
          <w:b/>
          <w:bCs/>
        </w:rPr>
        <w:fldChar w:fldCharType="end"/>
      </w:r>
      <w:r w:rsidR="00111044">
        <w:rPr>
          <w:b/>
          <w:bCs/>
        </w:rPr>
        <w:t xml:space="preserve"> </w:t>
      </w:r>
      <w:r w:rsidR="00111044">
        <w:rPr>
          <w:b/>
          <w:bCs/>
        </w:rPr>
        <w:br/>
      </w:r>
      <w:r w:rsidRPr="00A96DC3">
        <w:rPr>
          <w:i/>
          <w:iCs w:val="0"/>
          <w:color w:val="000000" w:themeColor="text1"/>
        </w:rPr>
        <w:t>Flowchart: Digital Twin Representation of Foliage (AI-Driven Foliage Detection Using Machine Learning and Computer Vision)</w:t>
      </w:r>
      <w:bookmarkEnd w:id="36"/>
    </w:p>
    <w:p w14:paraId="34E0015B" w14:textId="77777777" w:rsidR="00F57F32" w:rsidRDefault="00F57F32" w:rsidP="00F57F32">
      <w:pPr>
        <w:pStyle w:val="NormalWeb"/>
      </w:pPr>
      <w:r>
        <w:rPr>
          <w:noProof/>
        </w:rPr>
        <mc:AlternateContent>
          <mc:Choice Requires="wpg">
            <w:drawing>
              <wp:anchor distT="0" distB="0" distL="114300" distR="114300" simplePos="0" relativeHeight="251682816" behindDoc="0" locked="0" layoutInCell="1" allowOverlap="1" wp14:anchorId="183B13BE" wp14:editId="2D71197F">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B13BE" id="Group 7" o:spid="_x0000_s1026" style="position:absolute;margin-left:231.05pt;margin-top:313.75pt;width:227.7pt;height:197.5pt;z-index:25168281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66EBDCD3" wp14:editId="018373A2">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10A0C406" w14:textId="77777777" w:rsidR="00F57F32" w:rsidRPr="00B96CDA" w:rsidRDefault="00F57F32" w:rsidP="00F57F32">
      <w:pPr>
        <w:spacing w:line="480" w:lineRule="auto"/>
        <w:rPr>
          <w:color w:val="000000"/>
        </w:rPr>
      </w:pPr>
      <w:r>
        <w:rPr>
          <w:color w:val="000000"/>
        </w:rPr>
        <w:lastRenderedPageBreak/>
        <w:t xml:space="preserve">The current approach focuses on constructing a digital twin model to represent foliage in various environments, leveraging </w:t>
      </w:r>
      <w:proofErr w:type="gramStart"/>
      <w:r>
        <w:rPr>
          <w:color w:val="000000"/>
        </w:rPr>
        <w:t>cutting-edge</w:t>
      </w:r>
      <w:proofErr w:type="gramEnd"/>
      <w:r>
        <w:rPr>
          <w:color w:val="000000"/>
        </w:rPr>
        <w:t xml:space="preserv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028CC3FE" w14:textId="77777777" w:rsidR="00F57F32" w:rsidRPr="00887A22" w:rsidRDefault="00F57F32" w:rsidP="00F57F32">
      <w:pPr>
        <w:pStyle w:val="Heading2"/>
      </w:pPr>
      <w:bookmarkStart w:id="37" w:name="_Toc229316235"/>
      <w:bookmarkStart w:id="38" w:name="_Toc464831637"/>
      <w:bookmarkStart w:id="39" w:name="_Toc465328382"/>
      <w:bookmarkStart w:id="40" w:name="_Toc172410448"/>
      <w:r w:rsidRPr="00887A22">
        <w:t>Research Questions</w:t>
      </w:r>
      <w:bookmarkEnd w:id="37"/>
      <w:bookmarkEnd w:id="38"/>
      <w:bookmarkEnd w:id="39"/>
      <w:bookmarkEnd w:id="40"/>
    </w:p>
    <w:p w14:paraId="6D47A862" w14:textId="77777777" w:rsidR="00F57F32" w:rsidRDefault="00F57F32" w:rsidP="00F57F32">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7113B1E2" w14:textId="77777777" w:rsidR="00F57F32" w:rsidRDefault="00F57F32" w:rsidP="00F57F32">
      <w:pPr>
        <w:pStyle w:val="Heading3"/>
        <w:rPr>
          <w:rFonts w:eastAsia="Times New Roman"/>
        </w:rPr>
      </w:pPr>
      <w:commentRangeStart w:id="41"/>
      <w:commentRangeStart w:id="42"/>
      <w:r w:rsidRPr="00D00B18">
        <w:rPr>
          <w:rFonts w:eastAsia="Times New Roman"/>
        </w:rPr>
        <w:t>RQ1</w:t>
      </w:r>
      <w:r w:rsidRPr="00887A22">
        <w:rPr>
          <w:rFonts w:eastAsia="Times New Roman"/>
        </w:rPr>
        <w:t xml:space="preserve"> </w:t>
      </w:r>
    </w:p>
    <w:p w14:paraId="1B9C2CCE" w14:textId="77777777" w:rsidR="00F57F32" w:rsidRDefault="00F57F32" w:rsidP="00F57F32">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43"/>
      <w:commentRangeStart w:id="44"/>
      <w:proofErr w:type="gramStart"/>
      <w:r>
        <w:t>60</w:t>
      </w:r>
      <w:proofErr w:type="gramEnd"/>
      <w:r>
        <w:t>%</w:t>
      </w:r>
      <w:commentRangeEnd w:id="43"/>
      <w:r>
        <w:rPr>
          <w:rStyle w:val="CommentReference"/>
        </w:rPr>
        <w:commentReference w:id="43"/>
      </w:r>
      <w:commentRangeEnd w:id="44"/>
      <w:r>
        <w:rPr>
          <w:rStyle w:val="CommentReference"/>
          <w:rFonts w:eastAsia="Times New Roman" w:cs="Arial"/>
          <w:szCs w:val="20"/>
        </w:rPr>
        <w:commentReference w:id="44"/>
      </w:r>
      <w:r>
        <w:t xml:space="preserve"> with LiDAR as the ground truth, effectively capture the spatial distribution and characteristics of foliage in natural environments?</w:t>
      </w:r>
      <w:commentRangeEnd w:id="41"/>
      <w:r>
        <w:rPr>
          <w:rStyle w:val="CommentReference"/>
        </w:rPr>
        <w:commentReference w:id="41"/>
      </w:r>
      <w:commentRangeEnd w:id="42"/>
      <w:r>
        <w:rPr>
          <w:rStyle w:val="CommentReference"/>
        </w:rPr>
        <w:commentReference w:id="42"/>
      </w:r>
    </w:p>
    <w:p w14:paraId="516F9E7F" w14:textId="77777777" w:rsidR="00F57F32" w:rsidRDefault="00F57F32" w:rsidP="00F57F32">
      <w:pPr>
        <w:pStyle w:val="Heading3"/>
        <w:rPr>
          <w:rFonts w:eastAsia="Times New Roman"/>
        </w:rPr>
      </w:pPr>
      <w:r>
        <w:rPr>
          <w:rFonts w:eastAsia="Times New Roman"/>
        </w:rPr>
        <w:t xml:space="preserve">RQ2 </w:t>
      </w:r>
    </w:p>
    <w:p w14:paraId="422048CD" w14:textId="77777777" w:rsidR="00F57F32" w:rsidRDefault="00F57F32" w:rsidP="00F57F32">
      <w:pPr>
        <w:suppressAutoHyphens/>
        <w:spacing w:line="480" w:lineRule="auto"/>
        <w:ind w:firstLine="720"/>
        <w:contextualSpacing/>
      </w:pPr>
      <w:commentRangeStart w:id="45"/>
      <w:commentRangeStart w:id="46"/>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commentRangeEnd w:id="45"/>
      <w:r>
        <w:rPr>
          <w:rStyle w:val="CommentReference"/>
          <w:rFonts w:eastAsia="Times New Roman" w:cs="Arial"/>
          <w:szCs w:val="20"/>
        </w:rPr>
        <w:commentReference w:id="45"/>
      </w:r>
      <w:commentRangeEnd w:id="46"/>
      <w:r>
        <w:rPr>
          <w:rStyle w:val="CommentReference"/>
          <w:rFonts w:eastAsia="Times New Roman" w:cs="Arial"/>
          <w:szCs w:val="20"/>
        </w:rPr>
        <w:commentReference w:id="46"/>
      </w:r>
    </w:p>
    <w:p w14:paraId="6B95B211" w14:textId="77777777" w:rsidR="00F57F32" w:rsidRDefault="00F57F32" w:rsidP="00F57F32">
      <w:pPr>
        <w:pStyle w:val="Heading3"/>
        <w:rPr>
          <w:rFonts w:eastAsia="Times New Roman"/>
        </w:rPr>
      </w:pPr>
      <w:r>
        <w:rPr>
          <w:rFonts w:eastAsia="Times New Roman"/>
        </w:rPr>
        <w:lastRenderedPageBreak/>
        <w:t>RQ3</w:t>
      </w:r>
    </w:p>
    <w:p w14:paraId="68DD2EF5" w14:textId="77777777" w:rsidR="00F57F32" w:rsidRDefault="00F57F32" w:rsidP="00F57F32">
      <w:pPr>
        <w:suppressAutoHyphens/>
        <w:spacing w:line="480" w:lineRule="auto"/>
        <w:ind w:firstLine="720"/>
        <w:contextualSpacing/>
      </w:pPr>
      <w:commentRangeStart w:id="47"/>
      <w:commentRangeStart w:id="48"/>
      <w:r w:rsidRPr="00C565E9">
        <w:t>What is the accuracy and performance of Digital Twin models concerning the area of foliage represented, as measured by Mean Intersection over Union (MIoU), compared to traditional LiDAR and UAV datasets</w:t>
      </w:r>
      <w:r>
        <w:t>?</w:t>
      </w:r>
      <w:commentRangeEnd w:id="47"/>
      <w:r w:rsidRPr="00874F06">
        <w:commentReference w:id="47"/>
      </w:r>
      <w:commentRangeEnd w:id="48"/>
      <w:r>
        <w:rPr>
          <w:rStyle w:val="CommentReference"/>
          <w:rFonts w:eastAsia="Times New Roman" w:cs="Arial"/>
          <w:szCs w:val="20"/>
        </w:rPr>
        <w:commentReference w:id="48"/>
      </w:r>
    </w:p>
    <w:p w14:paraId="085F65B8" w14:textId="77777777" w:rsidR="00F57F32" w:rsidRDefault="00F57F32" w:rsidP="00F57F32">
      <w:pPr>
        <w:pStyle w:val="Heading3"/>
        <w:rPr>
          <w:rFonts w:eastAsia="Times New Roman"/>
        </w:rPr>
      </w:pPr>
      <w:r>
        <w:rPr>
          <w:rFonts w:eastAsia="Times New Roman"/>
        </w:rPr>
        <w:t>RQ4</w:t>
      </w:r>
    </w:p>
    <w:p w14:paraId="4ECDE8DC" w14:textId="77777777" w:rsidR="00F57F32" w:rsidRPr="00887A22" w:rsidRDefault="00F57F32" w:rsidP="00F57F32">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 by identifying suitable node placements?</w:t>
      </w:r>
    </w:p>
    <w:p w14:paraId="4C6B0F6C" w14:textId="77777777" w:rsidR="00F57F32" w:rsidRDefault="00F57F32" w:rsidP="00F57F32">
      <w:pPr>
        <w:pStyle w:val="Heading2"/>
        <w:rPr>
          <w:i/>
        </w:rPr>
      </w:pPr>
      <w:bookmarkStart w:id="49" w:name="_Toc172410449"/>
      <w:r w:rsidRPr="00887A22">
        <w:t>Hypotheses</w:t>
      </w:r>
      <w:bookmarkEnd w:id="49"/>
      <w:r w:rsidRPr="00887A22">
        <w:rPr>
          <w:i/>
        </w:rPr>
        <w:t xml:space="preserve"> </w:t>
      </w:r>
    </w:p>
    <w:p w14:paraId="423B715C" w14:textId="77777777" w:rsidR="00F57F32" w:rsidRPr="00F10F23" w:rsidRDefault="00F57F32" w:rsidP="00F57F32">
      <w:pPr>
        <w:spacing w:line="480" w:lineRule="auto"/>
        <w:ind w:firstLine="720"/>
        <w:rPr>
          <w:color w:val="000000"/>
        </w:rPr>
      </w:pPr>
      <w:commentRangeStart w:id="50"/>
      <w:commentRangeStart w:id="51"/>
      <w:r w:rsidRPr="00F10F23">
        <w:rPr>
          <w:color w:val="000000"/>
        </w:rPr>
        <w:t xml:space="preserve">With the use of computer vision-based machine learning methods and image analysis techniques on images collected through aerial (satellite) and street view images, DT models can </w:t>
      </w:r>
      <w:proofErr w:type="gramStart"/>
      <w:r w:rsidRPr="00F10F23">
        <w:rPr>
          <w:color w:val="000000"/>
        </w:rPr>
        <w:t>be generated</w:t>
      </w:r>
      <w:proofErr w:type="gramEnd"/>
      <w:r w:rsidRPr="00F10F23">
        <w:rPr>
          <w:color w:val="000000"/>
        </w:rPr>
        <w:t xml:space="preserve"> that provide information about foliage so that mmW networks can be deployed more intelligently and efficiently with better information about foliage.</w:t>
      </w:r>
      <w:commentRangeEnd w:id="50"/>
      <w:r>
        <w:rPr>
          <w:rStyle w:val="CommentReference"/>
          <w:rFonts w:eastAsia="Times New Roman" w:cs="Arial"/>
          <w:szCs w:val="20"/>
        </w:rPr>
        <w:commentReference w:id="50"/>
      </w:r>
      <w:commentRangeEnd w:id="51"/>
      <w:r>
        <w:rPr>
          <w:rStyle w:val="CommentReference"/>
          <w:rFonts w:eastAsia="Times New Roman" w:cs="Arial"/>
          <w:szCs w:val="20"/>
        </w:rPr>
        <w:commentReference w:id="51"/>
      </w:r>
    </w:p>
    <w:p w14:paraId="7D78A91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0</w:t>
      </w:r>
    </w:p>
    <w:p w14:paraId="18FAD86E" w14:textId="77777777" w:rsidR="00F57F32" w:rsidRPr="00ED4CD1" w:rsidRDefault="00F57F32" w:rsidP="00F57F32">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6A4DB32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41DDB12F"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70E33AC1" w14:textId="77777777" w:rsidR="00F57F32" w:rsidRDefault="00F57F32" w:rsidP="00F57F32">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851E06B"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581B4EB3" w14:textId="77777777" w:rsidR="00F57F32" w:rsidRDefault="00F57F32" w:rsidP="00F57F32">
      <w:pPr>
        <w:pStyle w:val="Heading3"/>
        <w:rPr>
          <w:rFonts w:eastAsia="Times New Roman"/>
        </w:rPr>
      </w:pPr>
      <w:r w:rsidRPr="002A25CE">
        <w:rPr>
          <w:rFonts w:eastAsia="Times New Roman"/>
        </w:rPr>
        <w:t>H2</w:t>
      </w:r>
      <w:r w:rsidRPr="002A25CE">
        <w:rPr>
          <w:rFonts w:eastAsia="Times New Roman"/>
          <w:vertAlign w:val="subscript"/>
        </w:rPr>
        <w:t>a</w:t>
      </w:r>
    </w:p>
    <w:p w14:paraId="2AA6FD19" w14:textId="77777777" w:rsidR="00F57F32" w:rsidRPr="00ED4CD1" w:rsidRDefault="00F57F32" w:rsidP="00F57F32">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Pr>
          <w:rFonts w:eastAsia="Times New Roman" w:cs="Times New Roman"/>
          <w:szCs w:val="24"/>
        </w:rPr>
        <w:tab/>
      </w:r>
      <w:r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63487A47" w14:textId="77777777" w:rsidR="00F57F32" w:rsidRDefault="00F57F32" w:rsidP="00F57F32">
      <w:pPr>
        <w:pStyle w:val="Heading3"/>
        <w:rPr>
          <w:rFonts w:eastAsia="Times New Roman"/>
        </w:rPr>
      </w:pPr>
      <w:r>
        <w:rPr>
          <w:rFonts w:eastAsia="Times New Roman"/>
        </w:rPr>
        <w:t>H3</w:t>
      </w:r>
      <w:r>
        <w:rPr>
          <w:rFonts w:eastAsia="Times New Roman"/>
          <w:vertAlign w:val="subscript"/>
        </w:rPr>
        <w:t>0</w:t>
      </w:r>
    </w:p>
    <w:p w14:paraId="6E87D998" w14:textId="77777777" w:rsidR="00F57F32" w:rsidRDefault="00F57F32" w:rsidP="00F57F32">
      <w:pPr>
        <w:suppressAutoHyphens/>
        <w:spacing w:line="480" w:lineRule="auto"/>
        <w:ind w:firstLine="720"/>
        <w:contextualSpacing/>
        <w:rPr>
          <w:rFonts w:eastAsia="Times New Roman" w:cs="Times New Roman"/>
          <w:szCs w:val="24"/>
        </w:rPr>
      </w:pPr>
      <w:commentRangeStart w:id="52"/>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CB39A52" w14:textId="77777777" w:rsidR="00F57F32" w:rsidRDefault="00F57F32" w:rsidP="00F57F32">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4134309A" w14:textId="77777777" w:rsidR="00F57F32" w:rsidRDefault="00F57F32" w:rsidP="00F57F32">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Pr>
          <w:rFonts w:eastAsia="Times New Roman" w:cs="Times New Roman"/>
          <w:szCs w:val="24"/>
        </w:rPr>
        <w:t>.</w:t>
      </w:r>
      <w:commentRangeEnd w:id="52"/>
      <w:r w:rsidRPr="008379E0">
        <w:rPr>
          <w:rFonts w:cs="Times New Roman"/>
          <w:szCs w:val="24"/>
        </w:rPr>
        <w:commentReference w:id="52"/>
      </w:r>
    </w:p>
    <w:p w14:paraId="0A3964AE" w14:textId="77777777" w:rsidR="00F57F32" w:rsidRDefault="00F57F32" w:rsidP="00F57F32">
      <w:pPr>
        <w:pStyle w:val="Heading3"/>
        <w:rPr>
          <w:rFonts w:eastAsia="Times New Roman"/>
        </w:rPr>
      </w:pPr>
      <w:r>
        <w:rPr>
          <w:rFonts w:eastAsia="Times New Roman"/>
        </w:rPr>
        <w:t>H4</w:t>
      </w:r>
      <w:r>
        <w:rPr>
          <w:rFonts w:eastAsia="Times New Roman"/>
          <w:vertAlign w:val="subscript"/>
        </w:rPr>
        <w:t>0</w:t>
      </w:r>
    </w:p>
    <w:p w14:paraId="56D82DCB"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3E61A2A2" w14:textId="77777777" w:rsidR="00F57F32" w:rsidRDefault="00F57F32" w:rsidP="00F57F32">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42A8EB2E" w14:textId="77777777" w:rsidR="00F57F32" w:rsidRPr="00887A22" w:rsidRDefault="00F57F32" w:rsidP="00F57F32">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Pr>
          <w:rFonts w:eastAsia="Times New Roman" w:cs="Times New Roman"/>
          <w:szCs w:val="24"/>
        </w:rPr>
        <w:t>.</w:t>
      </w:r>
    </w:p>
    <w:p w14:paraId="655324BE" w14:textId="77777777" w:rsidR="00F57F32" w:rsidRPr="00887A22" w:rsidRDefault="00F57F32" w:rsidP="00F57F32">
      <w:pPr>
        <w:pStyle w:val="Heading2"/>
      </w:pPr>
      <w:bookmarkStart w:id="53" w:name="_Toc251423637"/>
      <w:bookmarkStart w:id="54" w:name="_Toc464831646"/>
      <w:bookmarkStart w:id="55" w:name="_Toc465328385"/>
      <w:bookmarkStart w:id="56" w:name="_Toc172410450"/>
      <w:r w:rsidRPr="00887A22">
        <w:t>Significance of the Study</w:t>
      </w:r>
      <w:bookmarkEnd w:id="53"/>
      <w:bookmarkEnd w:id="54"/>
      <w:bookmarkEnd w:id="55"/>
      <w:bookmarkEnd w:id="56"/>
    </w:p>
    <w:p w14:paraId="41B56F7B" w14:textId="77777777" w:rsidR="00F57F32" w:rsidRDefault="00F57F32" w:rsidP="00F57F32">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68828F15" w14:textId="77777777" w:rsidR="00F57F32" w:rsidRDefault="00F57F32" w:rsidP="00F57F32">
      <w:pPr>
        <w:spacing w:line="480" w:lineRule="auto"/>
        <w:ind w:firstLine="720"/>
        <w:rPr>
          <w:color w:val="000000"/>
        </w:rPr>
      </w:pPr>
      <w:r>
        <w:rPr>
          <w:color w:val="000000"/>
        </w:rPr>
        <w:t xml:space="preserve">The </w:t>
      </w:r>
      <w:commentRangeStart w:id="57"/>
      <w:commentRangeStart w:id="58"/>
      <w:r>
        <w:rPr>
          <w:color w:val="000000"/>
        </w:rPr>
        <w:t>purpose of this study</w:t>
      </w:r>
      <w:commentRangeEnd w:id="57"/>
      <w:r>
        <w:rPr>
          <w:rStyle w:val="CommentReference"/>
          <w:rFonts w:eastAsia="Times New Roman" w:cs="Arial"/>
          <w:szCs w:val="20"/>
        </w:rPr>
        <w:commentReference w:id="57"/>
      </w:r>
      <w:commentRangeEnd w:id="58"/>
      <w:r>
        <w:rPr>
          <w:rStyle w:val="CommentReference"/>
          <w:rFonts w:eastAsia="Times New Roman" w:cs="Arial"/>
          <w:szCs w:val="20"/>
        </w:rPr>
        <w:commentReference w:id="58"/>
      </w:r>
      <w:r>
        <w:t xml:space="preserve"> is to provide a data-driven framework that can be used to improve the accuracy of predicting signal interference caused by foliage</w:t>
      </w:r>
      <w:r>
        <w:rPr>
          <w:color w:val="000000"/>
        </w:rPr>
        <w:t xml:space="preserve"> and there by identifying the suitable locations for mmW node placements which provides increased network coverage and user data connectivity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3B80AD1" w14:textId="77777777" w:rsidR="00F57F32" w:rsidRPr="00A03C55" w:rsidRDefault="00F57F32" w:rsidP="00F57F32">
      <w:pPr>
        <w:spacing w:after="0" w:line="480" w:lineRule="auto"/>
        <w:ind w:firstLine="720"/>
        <w:contextualSpacing/>
        <w:rPr>
          <w:color w:val="0D0D0D"/>
          <w:shd w:val="clear" w:color="auto" w:fill="FFFFFF"/>
        </w:rPr>
      </w:pPr>
      <w:commentRangeStart w:id="59"/>
      <w:commentRangeStart w:id="60"/>
      <w:proofErr w:type="gramStart"/>
      <w:r>
        <w:rPr>
          <w:color w:val="000000"/>
        </w:rPr>
        <w:t>A number of</w:t>
      </w:r>
      <w:commentRangeEnd w:id="59"/>
      <w:proofErr w:type="gramEnd"/>
      <w:r>
        <w:rPr>
          <w:rStyle w:val="CommentReference"/>
          <w:rFonts w:eastAsia="Times New Roman" w:cs="Arial"/>
          <w:szCs w:val="20"/>
        </w:rPr>
        <w:commentReference w:id="59"/>
      </w:r>
      <w:commentRangeEnd w:id="60"/>
      <w:r>
        <w:rPr>
          <w:rStyle w:val="CommentReference"/>
          <w:rFonts w:eastAsia="Times New Roman" w:cs="Arial"/>
          <w:szCs w:val="20"/>
        </w:rPr>
        <w:commentReference w:id="60"/>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7683ED3B" w14:textId="77777777" w:rsidR="00F57F32" w:rsidRPr="00887A22" w:rsidRDefault="00F57F32" w:rsidP="00F57F32">
      <w:pPr>
        <w:pStyle w:val="Heading2"/>
      </w:pPr>
      <w:bookmarkStart w:id="61" w:name="_Toc229316236"/>
      <w:bookmarkStart w:id="62" w:name="_Toc464831647"/>
      <w:bookmarkStart w:id="63" w:name="_Toc465328386"/>
      <w:bookmarkStart w:id="64" w:name="_Toc172410451"/>
      <w:r w:rsidRPr="00887A22">
        <w:t>Definitions of Key Terms</w:t>
      </w:r>
      <w:bookmarkEnd w:id="61"/>
      <w:bookmarkEnd w:id="62"/>
      <w:bookmarkEnd w:id="63"/>
      <w:bookmarkEnd w:id="64"/>
    </w:p>
    <w:p w14:paraId="3E30F3A2" w14:textId="77777777" w:rsidR="00F57F32" w:rsidRDefault="00F57F32" w:rsidP="00F57F32">
      <w:pPr>
        <w:spacing w:line="480" w:lineRule="auto"/>
        <w:ind w:firstLine="720"/>
        <w:rPr>
          <w:color w:val="000000"/>
        </w:rPr>
      </w:pPr>
      <w:r>
        <w:rPr>
          <w:color w:val="000000"/>
        </w:rPr>
        <w:t>Here are definitions of key terms for the current study: </w:t>
      </w:r>
    </w:p>
    <w:p w14:paraId="76FF69C9" w14:textId="77777777" w:rsidR="00F57F32" w:rsidRPr="00175236" w:rsidRDefault="00F57F32" w:rsidP="00F57F32">
      <w:pPr>
        <w:pStyle w:val="Heading3"/>
        <w:rPr>
          <w:rFonts w:eastAsia="Times New Roman"/>
        </w:rPr>
      </w:pPr>
      <w:r w:rsidRPr="00175236">
        <w:rPr>
          <w:rFonts w:eastAsia="Times New Roman"/>
        </w:rPr>
        <w:t>Cross Industry Standard Process for Data Mining (CRISP-DM)</w:t>
      </w:r>
    </w:p>
    <w:p w14:paraId="3F8A3F5A" w14:textId="77777777" w:rsidR="00F57F32" w:rsidRDefault="00F57F32" w:rsidP="00F57F32">
      <w:pPr>
        <w:spacing w:line="480" w:lineRule="auto"/>
        <w:ind w:firstLine="720"/>
        <w:rPr>
          <w:color w:val="000000"/>
        </w:rPr>
      </w:pPr>
      <w:r>
        <w:rPr>
          <w:color w:val="000000"/>
        </w:rPr>
        <w:t xml:space="preserve">CRISP-DM provides a structured approach to data mining projects, ensuring that all necessary steps </w:t>
      </w:r>
      <w:proofErr w:type="gramStart"/>
      <w:r>
        <w:rPr>
          <w:color w:val="000000"/>
        </w:rPr>
        <w:t>are followed</w:t>
      </w:r>
      <w:proofErr w:type="gramEnd"/>
      <w:r>
        <w:rPr>
          <w:color w:val="000000"/>
        </w:rPr>
        <w:t xml:space="preserve">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35AD38F0" w14:textId="77777777" w:rsidR="00F57F32" w:rsidRDefault="00F57F32" w:rsidP="00F57F3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6E0F7A" w14:textId="77777777" w:rsidR="00F57F32" w:rsidRDefault="00F57F32" w:rsidP="00F57F3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 integrating IoT, AI, and real-time data to enable dynamic analysis and predictive modeling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6548F52" w14:textId="77777777" w:rsidR="00F57F32" w:rsidRPr="005E4775" w:rsidRDefault="00F57F32" w:rsidP="00F57F32">
      <w:pPr>
        <w:pStyle w:val="Heading3"/>
        <w:rPr>
          <w:rFonts w:eastAsia="Times New Roman"/>
        </w:rPr>
      </w:pPr>
      <w:r w:rsidRPr="005E4775">
        <w:rPr>
          <w:rFonts w:eastAsia="Times New Roman"/>
        </w:rPr>
        <w:t>Foliage Representation</w:t>
      </w:r>
    </w:p>
    <w:p w14:paraId="750AE1A7" w14:textId="77777777" w:rsidR="00F57F32" w:rsidRDefault="00F57F32" w:rsidP="00F57F32">
      <w:pPr>
        <w:suppressAutoHyphens/>
        <w:spacing w:after="0" w:line="480" w:lineRule="auto"/>
        <w:ind w:firstLine="720"/>
        <w:contextualSpacing/>
        <w:rPr>
          <w:color w:val="000000"/>
        </w:rPr>
      </w:pPr>
      <w:r>
        <w:rPr>
          <w:color w:val="000000"/>
        </w:rPr>
        <w:t xml:space="preserve">In the context of the current study, foliage representation focuses on the accurate digital depiction of vegetative elements and their impact on wireless signal. It is a </w:t>
      </w:r>
      <w:r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Pr>
          <w:color w:val="000000"/>
        </w:rPr>
        <w:t>S</w:t>
      </w:r>
      <w:r w:rsidRPr="00995862">
        <w:rPr>
          <w:color w:val="000000"/>
        </w:rPr>
        <w:t>easonal variations in foliage attenuation to understand how environmental changes impact path loss through vegetation</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Pr="00995862">
        <w:rPr>
          <w:color w:val="000000"/>
        </w:rPr>
        <w:t>.</w:t>
      </w:r>
    </w:p>
    <w:p w14:paraId="3D7FAB98" w14:textId="77777777" w:rsidR="00F57F32" w:rsidRPr="00A92E35" w:rsidRDefault="00F57F32" w:rsidP="00F57F32">
      <w:pPr>
        <w:pStyle w:val="Heading3"/>
        <w:rPr>
          <w:rFonts w:eastAsia="Times New Roman"/>
        </w:rPr>
      </w:pPr>
      <w:r w:rsidRPr="00A92E35">
        <w:rPr>
          <w:rFonts w:eastAsia="Times New Roman"/>
        </w:rPr>
        <w:t>Path loss</w:t>
      </w:r>
    </w:p>
    <w:p w14:paraId="65E6BDA8" w14:textId="77777777" w:rsidR="00F57F32" w:rsidRPr="00887A22" w:rsidRDefault="00F57F32" w:rsidP="00F57F3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and interacts with natural obstacles like foliage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D0D0D"/>
          <w:shd w:val="clear" w:color="auto" w:fill="FFFFFF"/>
        </w:rPr>
        <w:t>.</w:t>
      </w:r>
    </w:p>
    <w:p w14:paraId="6006D542" w14:textId="77777777" w:rsidR="00F57F32" w:rsidRPr="00C63B02" w:rsidRDefault="00F57F32" w:rsidP="00F57F32">
      <w:pPr>
        <w:pStyle w:val="Heading3"/>
        <w:rPr>
          <w:rFonts w:eastAsia="Times New Roman"/>
        </w:rPr>
      </w:pPr>
      <w:r w:rsidRPr="00C63B02">
        <w:rPr>
          <w:rFonts w:eastAsia="Times New Roman"/>
        </w:rPr>
        <w:lastRenderedPageBreak/>
        <w:t>Geospatial Data</w:t>
      </w:r>
    </w:p>
    <w:p w14:paraId="01302F27" w14:textId="77777777" w:rsidR="00F57F32" w:rsidRDefault="00F57F32" w:rsidP="00F57F32">
      <w:pPr>
        <w:pStyle w:val="li"/>
        <w:spacing w:line="480" w:lineRule="auto"/>
        <w:ind w:firstLine="720"/>
        <w:rPr>
          <w:color w:val="000000"/>
        </w:rPr>
      </w:pPr>
      <w:r>
        <w:rPr>
          <w:color w:val="000000"/>
        </w:rPr>
        <w:t xml:space="preserve">Data that provides information about the geographic location or spatial characteristics of objects, features, or events </w:t>
      </w:r>
      <w:proofErr w:type="gramStart"/>
      <w:r>
        <w:rPr>
          <w:color w:val="000000"/>
        </w:rPr>
        <w:t>is typically represented</w:t>
      </w:r>
      <w:proofErr w:type="gramEnd"/>
      <w:r>
        <w:rPr>
          <w:color w:val="000000"/>
        </w:rPr>
        <w:t xml:space="preserve">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308DAD68" w14:textId="77777777" w:rsidR="00F57F32" w:rsidRPr="00C63B02" w:rsidRDefault="00F57F32" w:rsidP="00F57F32">
      <w:pPr>
        <w:pStyle w:val="Heading3"/>
        <w:rPr>
          <w:rFonts w:eastAsia="Times New Roman"/>
        </w:rPr>
      </w:pPr>
      <w:commentRangeStart w:id="65"/>
      <w:r w:rsidRPr="00C63B02">
        <w:rPr>
          <w:rFonts w:eastAsia="Times New Roman"/>
        </w:rPr>
        <w:t>Hypothesis Testing</w:t>
      </w:r>
    </w:p>
    <w:p w14:paraId="46423823" w14:textId="77777777" w:rsidR="00F57F32" w:rsidRDefault="00F57F32" w:rsidP="00F57F32">
      <w:pPr>
        <w:pStyle w:val="li"/>
        <w:spacing w:line="480" w:lineRule="auto"/>
        <w:ind w:firstLine="720"/>
        <w:rPr>
          <w:color w:val="000000"/>
        </w:rPr>
      </w:pPr>
      <w:r>
        <w:rPr>
          <w:color w:val="000000"/>
        </w:rPr>
        <w:t xml:space="preserve">A statistical process </w:t>
      </w:r>
      <w:proofErr w:type="gramStart"/>
      <w:r>
        <w:rPr>
          <w:color w:val="000000"/>
        </w:rPr>
        <w:t>is used</w:t>
      </w:r>
      <w:proofErr w:type="gramEnd"/>
      <w:r>
        <w:rPr>
          <w:color w:val="000000"/>
        </w:rPr>
        <w:t xml:space="preserve"> to assess the validity of research hypotheses by evaluating whether observed data is consistent with the proposed hypotheses.</w:t>
      </w:r>
      <w:commentRangeEnd w:id="65"/>
      <w:r>
        <w:rPr>
          <w:rStyle w:val="CommentReference"/>
          <w:rFonts w:cs="Arial"/>
          <w:szCs w:val="20"/>
        </w:rPr>
        <w:commentReference w:id="65"/>
      </w:r>
    </w:p>
    <w:p w14:paraId="75707562" w14:textId="77777777" w:rsidR="00F57F32" w:rsidRPr="00C63B02" w:rsidRDefault="00F57F32" w:rsidP="00F57F32">
      <w:pPr>
        <w:pStyle w:val="Heading3"/>
        <w:rPr>
          <w:rFonts w:eastAsia="Times New Roman"/>
        </w:rPr>
      </w:pPr>
      <w:r w:rsidRPr="00C63B02">
        <w:rPr>
          <w:rFonts w:eastAsia="Times New Roman"/>
        </w:rPr>
        <w:t>Li</w:t>
      </w:r>
      <w:r>
        <w:rPr>
          <w:rFonts w:eastAsia="Times New Roman"/>
        </w:rPr>
        <w:t>D</w:t>
      </w:r>
      <w:r w:rsidRPr="00C63B02">
        <w:rPr>
          <w:rFonts w:eastAsia="Times New Roman"/>
        </w:rPr>
        <w:t>AR (Light Detection and Ranging)</w:t>
      </w:r>
    </w:p>
    <w:p w14:paraId="765430E0" w14:textId="77777777" w:rsidR="00F57F32" w:rsidRDefault="00F57F32" w:rsidP="00F57F32">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6E40062" w14:textId="77777777" w:rsidR="00F57F32" w:rsidRPr="005E72EC" w:rsidRDefault="00F57F32" w:rsidP="00F57F32">
      <w:pPr>
        <w:pStyle w:val="Heading3"/>
        <w:rPr>
          <w:rFonts w:eastAsia="Times New Roman"/>
          <w:strike/>
          <w:rPrChange w:id="66" w:author="Irene Tsapara" w:date="2024-03-23T10:58:00Z">
            <w:rPr>
              <w:rFonts w:eastAsia="Times New Roman"/>
            </w:rPr>
          </w:rPrChange>
        </w:rPr>
      </w:pPr>
      <w:r w:rsidRPr="005E72EC">
        <w:rPr>
          <w:rFonts w:eastAsia="Times New Roman"/>
          <w:strike/>
          <w:rPrChange w:id="67" w:author="Irene Tsapara" w:date="2024-03-23T10:58:00Z">
            <w:rPr>
              <w:rFonts w:eastAsia="Times New Roman"/>
            </w:rPr>
          </w:rPrChange>
        </w:rPr>
        <w:t xml:space="preserve">Machine Learning Model </w:t>
      </w:r>
    </w:p>
    <w:p w14:paraId="43EF5E95" w14:textId="77777777" w:rsidR="00F57F32" w:rsidRPr="005E72EC" w:rsidRDefault="00F57F32" w:rsidP="00F57F32">
      <w:pPr>
        <w:pStyle w:val="li"/>
        <w:spacing w:line="480" w:lineRule="auto"/>
        <w:ind w:firstLine="720"/>
        <w:rPr>
          <w:strike/>
          <w:color w:val="000000"/>
          <w:rPrChange w:id="68" w:author="Irene Tsapara" w:date="2024-03-23T10:58:00Z">
            <w:rPr>
              <w:color w:val="000000"/>
            </w:rPr>
          </w:rPrChange>
        </w:rPr>
      </w:pPr>
      <w:r w:rsidRPr="005E72EC">
        <w:rPr>
          <w:strike/>
          <w:color w:val="000000"/>
          <w:rPrChange w:id="69" w:author="Irene Tsapara" w:date="2024-03-23T10:58:00Z">
            <w:rPr>
              <w:color w:val="000000"/>
            </w:rPr>
          </w:rPrChange>
        </w:rPr>
        <w:t xml:space="preserve">A computational system </w:t>
      </w:r>
      <w:proofErr w:type="gramStart"/>
      <w:r w:rsidRPr="005E72EC">
        <w:rPr>
          <w:strike/>
          <w:color w:val="000000"/>
          <w:rPrChange w:id="70" w:author="Irene Tsapara" w:date="2024-03-23T10:58:00Z">
            <w:rPr>
              <w:color w:val="000000"/>
            </w:rPr>
          </w:rPrChange>
        </w:rPr>
        <w:t>is trained</w:t>
      </w:r>
      <w:proofErr w:type="gramEnd"/>
      <w:r w:rsidRPr="005E72EC">
        <w:rPr>
          <w:strike/>
          <w:color w:val="000000"/>
          <w:rPrChange w:id="71" w:author="Irene Tsapara" w:date="2024-03-23T10:58:00Z">
            <w:rPr>
              <w:color w:val="000000"/>
            </w:rPr>
          </w:rPrChange>
        </w:rPr>
        <w:t xml:space="preserve"> to perform specific tasks or make predictions based on data, often utilizing algorithms that improve their performance over time (</w:t>
      </w:r>
      <w:r w:rsidRPr="005E72EC">
        <w:rPr>
          <w:rStyle w:val="Contrib"/>
          <w:strike/>
          <w:color w:val="000000"/>
          <w:rPrChange w:id="72" w:author="Irene Tsapara" w:date="2024-03-23T10:58:00Z">
            <w:rPr>
              <w:rStyle w:val="Contrib"/>
              <w:color w:val="000000"/>
            </w:rPr>
          </w:rPrChange>
        </w:rPr>
        <w:t>Hayat Suhendar</w:t>
      </w:r>
      <w:r w:rsidRPr="005E72EC">
        <w:rPr>
          <w:rStyle w:val="citation"/>
          <w:strike/>
          <w:color w:val="000000"/>
          <w:rPrChange w:id="73" w:author="Irene Tsapara" w:date="2024-03-23T10:58:00Z">
            <w:rPr>
              <w:rStyle w:val="citation"/>
              <w:color w:val="000000"/>
            </w:rPr>
          </w:rPrChange>
        </w:rPr>
        <w:t xml:space="preserve"> &amp; </w:t>
      </w:r>
      <w:r w:rsidRPr="005E72EC">
        <w:rPr>
          <w:rStyle w:val="Contrib"/>
          <w:strike/>
          <w:color w:val="000000"/>
          <w:rPrChange w:id="74" w:author="Irene Tsapara" w:date="2024-03-23T10:58:00Z">
            <w:rPr>
              <w:rStyle w:val="Contrib"/>
              <w:color w:val="000000"/>
            </w:rPr>
          </w:rPrChange>
        </w:rPr>
        <w:t>Widyani</w:t>
      </w:r>
      <w:r w:rsidRPr="005E72EC">
        <w:rPr>
          <w:strike/>
          <w:color w:val="000000"/>
          <w:rPrChange w:id="75" w:author="Irene Tsapara" w:date="2024-03-23T10:58:00Z">
            <w:rPr>
              <w:color w:val="000000"/>
            </w:rPr>
          </w:rPrChange>
        </w:rPr>
        <w:t xml:space="preserve">, </w:t>
      </w:r>
      <w:r w:rsidRPr="005E72EC">
        <w:rPr>
          <w:rStyle w:val="citation"/>
          <w:strike/>
          <w:color w:val="000000"/>
          <w:rPrChange w:id="76" w:author="Irene Tsapara" w:date="2024-03-23T10:58:00Z">
            <w:rPr>
              <w:rStyle w:val="citation"/>
              <w:color w:val="000000"/>
            </w:rPr>
          </w:rPrChange>
        </w:rPr>
        <w:t>2023</w:t>
      </w:r>
      <w:r w:rsidRPr="005E72EC">
        <w:rPr>
          <w:strike/>
          <w:color w:val="000000"/>
          <w:rPrChange w:id="77" w:author="Irene Tsapara" w:date="2024-03-23T10:58:00Z">
            <w:rPr>
              <w:color w:val="000000"/>
            </w:rPr>
          </w:rPrChange>
        </w:rPr>
        <w:t xml:space="preserve">; </w:t>
      </w:r>
      <w:r w:rsidRPr="005E72EC">
        <w:rPr>
          <w:rStyle w:val="Contrib"/>
          <w:strike/>
          <w:color w:val="000000"/>
          <w:rPrChange w:id="78" w:author="Irene Tsapara" w:date="2024-03-23T10:58:00Z">
            <w:rPr>
              <w:rStyle w:val="Contrib"/>
              <w:color w:val="000000"/>
            </w:rPr>
          </w:rPrChange>
        </w:rPr>
        <w:t>Kapteyn</w:t>
      </w:r>
      <w:r w:rsidRPr="005E72EC">
        <w:rPr>
          <w:rStyle w:val="citation"/>
          <w:strike/>
          <w:color w:val="000000"/>
          <w:rPrChange w:id="79" w:author="Irene Tsapara" w:date="2024-03-23T10:58:00Z">
            <w:rPr>
              <w:rStyle w:val="citation"/>
              <w:color w:val="000000"/>
            </w:rPr>
          </w:rPrChange>
        </w:rPr>
        <w:t xml:space="preserve"> &amp; </w:t>
      </w:r>
      <w:r w:rsidRPr="005E72EC">
        <w:rPr>
          <w:rStyle w:val="Contrib"/>
          <w:strike/>
          <w:color w:val="000000"/>
          <w:rPrChange w:id="80" w:author="Irene Tsapara" w:date="2024-03-23T10:58:00Z">
            <w:rPr>
              <w:rStyle w:val="Contrib"/>
              <w:color w:val="000000"/>
            </w:rPr>
          </w:rPrChange>
        </w:rPr>
        <w:t>Willcox</w:t>
      </w:r>
      <w:r w:rsidRPr="005E72EC">
        <w:rPr>
          <w:strike/>
          <w:color w:val="000000"/>
          <w:rPrChange w:id="81" w:author="Irene Tsapara" w:date="2024-03-23T10:58:00Z">
            <w:rPr>
              <w:color w:val="000000"/>
            </w:rPr>
          </w:rPrChange>
        </w:rPr>
        <w:t xml:space="preserve">, </w:t>
      </w:r>
      <w:r w:rsidRPr="005E72EC">
        <w:rPr>
          <w:rStyle w:val="citation"/>
          <w:strike/>
          <w:color w:val="000000"/>
          <w:rPrChange w:id="82" w:author="Irene Tsapara" w:date="2024-03-23T10:58:00Z">
            <w:rPr>
              <w:rStyle w:val="citation"/>
              <w:color w:val="000000"/>
            </w:rPr>
          </w:rPrChange>
        </w:rPr>
        <w:t>2020</w:t>
      </w:r>
      <w:r w:rsidRPr="005E72EC">
        <w:rPr>
          <w:strike/>
          <w:color w:val="000000"/>
          <w:rPrChange w:id="83" w:author="Irene Tsapara" w:date="2024-03-23T10:58:00Z">
            <w:rPr>
              <w:color w:val="000000"/>
            </w:rPr>
          </w:rPrChange>
        </w:rPr>
        <w:t>).</w:t>
      </w:r>
    </w:p>
    <w:p w14:paraId="510C4FB2" w14:textId="77777777" w:rsidR="00F57F32" w:rsidRPr="00C63B02" w:rsidRDefault="00F57F32" w:rsidP="00F57F32">
      <w:pPr>
        <w:pStyle w:val="Heading3"/>
        <w:rPr>
          <w:rFonts w:eastAsia="Times New Roman"/>
        </w:rPr>
      </w:pPr>
      <w:r w:rsidRPr="00C63B02">
        <w:rPr>
          <w:rFonts w:eastAsia="Times New Roman"/>
        </w:rPr>
        <w:t>Mask RCNN</w:t>
      </w:r>
    </w:p>
    <w:p w14:paraId="605A4A23" w14:textId="77777777" w:rsidR="00F57F32" w:rsidRDefault="00F57F32" w:rsidP="00F57F32">
      <w:pPr>
        <w:pStyle w:val="li"/>
        <w:spacing w:line="480" w:lineRule="auto"/>
        <w:ind w:firstLine="720"/>
        <w:rPr>
          <w:color w:val="000000"/>
        </w:rPr>
      </w:pPr>
      <w:r w:rsidRPr="00A443C7">
        <w:rPr>
          <w:color w:val="000000"/>
        </w:rPr>
        <w:t xml:space="preserve">A type of machine learning model, specifically a convolutional neural network, </w:t>
      </w:r>
      <w:proofErr w:type="gramStart"/>
      <w:r w:rsidRPr="00A443C7">
        <w:rPr>
          <w:color w:val="000000"/>
        </w:rPr>
        <w:t>is used</w:t>
      </w:r>
      <w:proofErr w:type="gramEnd"/>
      <w:r w:rsidRPr="00A443C7">
        <w:rPr>
          <w:color w:val="000000"/>
        </w:rPr>
        <w:t>, for instance, in segmentation in computer vision tasks. It segments objects in images by delineating their boundaries</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02DAFED4" w14:textId="77777777" w:rsidR="00F57F32" w:rsidRPr="00C63B02" w:rsidRDefault="00F57F32" w:rsidP="00F57F32">
      <w:pPr>
        <w:pStyle w:val="Heading3"/>
        <w:rPr>
          <w:rFonts w:eastAsia="Times New Roman"/>
        </w:rPr>
      </w:pPr>
      <w:r w:rsidRPr="005E72EC">
        <w:rPr>
          <w:rFonts w:eastAsia="Times New Roman"/>
          <w:strike/>
          <w:rPrChange w:id="84" w:author="Irene Tsapara" w:date="2024-03-23T10:59:00Z">
            <w:rPr>
              <w:rFonts w:eastAsia="Times New Roman"/>
            </w:rPr>
          </w:rPrChange>
        </w:rPr>
        <w:t>Precision, Recall, F1-Score, and</w:t>
      </w:r>
      <w:r w:rsidRPr="00C63B02">
        <w:rPr>
          <w:rFonts w:eastAsia="Times New Roman"/>
        </w:rPr>
        <w:t xml:space="preserve"> Intersection Over Union (IoU)</w:t>
      </w:r>
    </w:p>
    <w:p w14:paraId="266EC3E3" w14:textId="77777777" w:rsidR="00F57F32" w:rsidRDefault="00F57F32" w:rsidP="00F57F32">
      <w:pPr>
        <w:pStyle w:val="li"/>
        <w:spacing w:line="480" w:lineRule="auto"/>
        <w:ind w:firstLine="720"/>
        <w:rPr>
          <w:color w:val="000000"/>
        </w:rPr>
      </w:pPr>
      <w:r>
        <w:rPr>
          <w:color w:val="000000"/>
        </w:rPr>
        <w:t xml:space="preserve">Performance metrics </w:t>
      </w:r>
      <w:proofErr w:type="gramStart"/>
      <w:r>
        <w:rPr>
          <w:color w:val="000000"/>
        </w:rPr>
        <w:t>are used</w:t>
      </w:r>
      <w:proofErr w:type="gramEnd"/>
      <w:r>
        <w:rPr>
          <w:color w:val="000000"/>
        </w:rPr>
        <w:t xml:space="preserve"> to evaluate the accuracy and effectiveness of machine learning models. Precision measures the proportion of true positive predictions, recall measures the ability to identify actual positives, the F1-score is a harmonic mean of precision and recall, </w:t>
      </w:r>
      <w:r>
        <w:rPr>
          <w:color w:val="000000"/>
        </w:rPr>
        <w:lastRenderedPageBreak/>
        <w:t>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025DB024" w14:textId="77777777" w:rsidR="00F57F32" w:rsidRPr="005E72EC" w:rsidRDefault="00F57F32" w:rsidP="00F57F32">
      <w:pPr>
        <w:pStyle w:val="Heading3"/>
        <w:rPr>
          <w:rFonts w:eastAsia="Times New Roman"/>
          <w:strike/>
          <w:rPrChange w:id="85" w:author="Irene Tsapara" w:date="2024-03-23T10:59:00Z">
            <w:rPr>
              <w:rFonts w:eastAsia="Times New Roman"/>
            </w:rPr>
          </w:rPrChange>
        </w:rPr>
      </w:pPr>
      <w:r w:rsidRPr="005E72EC">
        <w:rPr>
          <w:rFonts w:eastAsia="Times New Roman"/>
          <w:strike/>
          <w:rPrChange w:id="86" w:author="Irene Tsapara" w:date="2024-03-23T10:59:00Z">
            <w:rPr>
              <w:rFonts w:eastAsia="Times New Roman"/>
            </w:rPr>
          </w:rPrChange>
        </w:rPr>
        <w:t>Quality Assurance and Validation</w:t>
      </w:r>
    </w:p>
    <w:p w14:paraId="5F3B02EF" w14:textId="77777777" w:rsidR="00F57F32" w:rsidRPr="005E72EC" w:rsidRDefault="00F57F32" w:rsidP="00F57F32">
      <w:pPr>
        <w:pStyle w:val="li"/>
        <w:spacing w:line="480" w:lineRule="auto"/>
        <w:ind w:firstLine="720"/>
        <w:rPr>
          <w:strike/>
          <w:color w:val="000000"/>
          <w:rPrChange w:id="87" w:author="Irene Tsapara" w:date="2024-03-23T10:59:00Z">
            <w:rPr>
              <w:color w:val="000000"/>
            </w:rPr>
          </w:rPrChange>
        </w:rPr>
      </w:pPr>
      <w:r w:rsidRPr="005E72EC">
        <w:rPr>
          <w:strike/>
          <w:color w:val="000000"/>
          <w:rPrChange w:id="88" w:author="Irene Tsapara" w:date="2024-03-23T10:59:00Z">
            <w:rPr>
              <w:color w:val="000000"/>
            </w:rPr>
          </w:rPrChange>
        </w:rPr>
        <w:t>Ensuring data integrity, accuracy, and reliability through systematic checks and validation procedures to confirm that the collected data and results are trustworthy.</w:t>
      </w:r>
    </w:p>
    <w:p w14:paraId="75EC6AF5" w14:textId="77777777" w:rsidR="00F57F32" w:rsidRPr="005E72EC" w:rsidRDefault="00F57F32" w:rsidP="00F57F32">
      <w:pPr>
        <w:pStyle w:val="Heading3"/>
        <w:rPr>
          <w:rFonts w:eastAsia="Times New Roman"/>
          <w:strike/>
          <w:rPrChange w:id="89" w:author="Irene Tsapara" w:date="2024-03-23T10:59:00Z">
            <w:rPr>
              <w:rFonts w:eastAsia="Times New Roman"/>
            </w:rPr>
          </w:rPrChange>
        </w:rPr>
      </w:pPr>
      <w:r w:rsidRPr="005E72EC">
        <w:rPr>
          <w:rFonts w:eastAsia="Times New Roman"/>
          <w:strike/>
          <w:rPrChange w:id="90" w:author="Irene Tsapara" w:date="2024-03-23T10:59:00Z">
            <w:rPr>
              <w:rFonts w:eastAsia="Times New Roman"/>
            </w:rPr>
          </w:rPrChange>
        </w:rPr>
        <w:t>Statistical Analysis</w:t>
      </w:r>
    </w:p>
    <w:p w14:paraId="09D02B93" w14:textId="77777777" w:rsidR="00F57F32" w:rsidRPr="005E72EC" w:rsidRDefault="00F57F32" w:rsidP="00F57F32">
      <w:pPr>
        <w:pStyle w:val="li"/>
        <w:spacing w:line="480" w:lineRule="auto"/>
        <w:ind w:firstLine="720"/>
        <w:rPr>
          <w:strike/>
          <w:color w:val="000000"/>
          <w:rPrChange w:id="91" w:author="Irene Tsapara" w:date="2024-03-23T10:59:00Z">
            <w:rPr>
              <w:color w:val="000000"/>
            </w:rPr>
          </w:rPrChange>
        </w:rPr>
      </w:pPr>
      <w:r w:rsidRPr="005E72EC">
        <w:rPr>
          <w:strike/>
          <w:color w:val="000000"/>
          <w:rPrChange w:id="92" w:author="Irene Tsapara" w:date="2024-03-23T10:59:00Z">
            <w:rPr>
              <w:color w:val="000000"/>
            </w:rPr>
          </w:rPrChange>
        </w:rPr>
        <w:t>Applying statistical techniques and tests to analyze and interpret data, identify patterns, and draw meaningful conclusions from datasets.</w:t>
      </w:r>
    </w:p>
    <w:p w14:paraId="12244F8B" w14:textId="77777777" w:rsidR="00F57F32" w:rsidRPr="005E72EC" w:rsidRDefault="00F57F32" w:rsidP="00F57F32">
      <w:pPr>
        <w:pStyle w:val="Heading3"/>
        <w:rPr>
          <w:rFonts w:eastAsia="Times New Roman"/>
          <w:strike/>
          <w:rPrChange w:id="93" w:author="Irene Tsapara" w:date="2024-03-23T10:59:00Z">
            <w:rPr>
              <w:rFonts w:eastAsia="Times New Roman"/>
            </w:rPr>
          </w:rPrChange>
        </w:rPr>
      </w:pPr>
      <w:r w:rsidRPr="005E72EC">
        <w:rPr>
          <w:rFonts w:eastAsia="Times New Roman"/>
          <w:strike/>
          <w:rPrChange w:id="94" w:author="Irene Tsapara" w:date="2024-03-23T10:59:00Z">
            <w:rPr>
              <w:rFonts w:eastAsia="Times New Roman"/>
            </w:rPr>
          </w:rPrChange>
        </w:rPr>
        <w:t>Spatial Analysis</w:t>
      </w:r>
    </w:p>
    <w:p w14:paraId="160C3043" w14:textId="77777777" w:rsidR="00F57F32" w:rsidRPr="005E72EC" w:rsidRDefault="00F57F32" w:rsidP="00F57F32">
      <w:pPr>
        <w:pStyle w:val="li"/>
        <w:spacing w:line="480" w:lineRule="auto"/>
        <w:ind w:firstLine="720"/>
        <w:rPr>
          <w:strike/>
          <w:color w:val="000000"/>
          <w:rPrChange w:id="95" w:author="Irene Tsapara" w:date="2024-03-23T10:59:00Z">
            <w:rPr>
              <w:color w:val="000000"/>
            </w:rPr>
          </w:rPrChange>
        </w:rPr>
      </w:pPr>
      <w:r w:rsidRPr="005E72EC">
        <w:rPr>
          <w:strike/>
          <w:color w:val="000000"/>
          <w:rPrChange w:id="96" w:author="Irene Tsapara" w:date="2024-03-23T10:59:00Z">
            <w:rPr>
              <w:color w:val="000000"/>
            </w:rPr>
          </w:rPrChange>
        </w:rPr>
        <w:t>Examining the spatial distribution, relationships, and patterns of geographic features or data, often using geographic information system (GIS) tools and methods.</w:t>
      </w:r>
    </w:p>
    <w:p w14:paraId="6CA4269F" w14:textId="77777777" w:rsidR="00F57F32" w:rsidRPr="00C63B02" w:rsidRDefault="00F57F32" w:rsidP="00F57F32">
      <w:pPr>
        <w:pStyle w:val="Heading3"/>
        <w:rPr>
          <w:rFonts w:eastAsia="Times New Roman"/>
        </w:rPr>
      </w:pPr>
      <w:r w:rsidRPr="00C63B02">
        <w:rPr>
          <w:rFonts w:eastAsia="Times New Roman"/>
        </w:rPr>
        <w:t>UAV (Unmanned Aerial Vehicle)</w:t>
      </w:r>
    </w:p>
    <w:p w14:paraId="706A8903" w14:textId="77777777" w:rsidR="00F57F32" w:rsidRDefault="00F57F32" w:rsidP="00F57F32">
      <w:pPr>
        <w:pStyle w:val="li"/>
        <w:spacing w:line="480" w:lineRule="auto"/>
        <w:ind w:firstLine="720"/>
        <w:rPr>
          <w:color w:val="000000"/>
        </w:rPr>
      </w:pPr>
      <w:r w:rsidRPr="00A443C7">
        <w:rPr>
          <w:color w:val="000000"/>
        </w:rPr>
        <w:t xml:space="preserve">An aircraft without a human pilot onboard </w:t>
      </w:r>
      <w:proofErr w:type="gramStart"/>
      <w:r w:rsidRPr="00A443C7">
        <w:rPr>
          <w:color w:val="000000"/>
        </w:rPr>
        <w:t>is often equipped</w:t>
      </w:r>
      <w:proofErr w:type="gramEnd"/>
      <w:r w:rsidRPr="00A443C7">
        <w:rPr>
          <w:color w:val="000000"/>
        </w:rPr>
        <w:t xml:space="preserve"> with cameras or other data collection and remote sensing sensors</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Luo</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p>
    <w:p w14:paraId="42171D9E" w14:textId="77777777" w:rsidR="00F57F32" w:rsidRPr="005E72EC" w:rsidRDefault="00F57F32" w:rsidP="00F57F32">
      <w:pPr>
        <w:pStyle w:val="Heading3"/>
        <w:rPr>
          <w:rFonts w:eastAsia="Times New Roman"/>
          <w:strike/>
          <w:rPrChange w:id="97" w:author="Irene Tsapara" w:date="2024-03-23T10:59:00Z">
            <w:rPr>
              <w:rFonts w:eastAsia="Times New Roman"/>
            </w:rPr>
          </w:rPrChange>
        </w:rPr>
      </w:pPr>
      <w:r w:rsidRPr="005E72EC">
        <w:rPr>
          <w:rFonts w:eastAsia="Times New Roman"/>
          <w:strike/>
          <w:rPrChange w:id="98" w:author="Irene Tsapara" w:date="2024-03-23T10:59:00Z">
            <w:rPr>
              <w:rFonts w:eastAsia="Times New Roman"/>
            </w:rPr>
          </w:rPrChange>
        </w:rPr>
        <w:t>Visualization</w:t>
      </w:r>
    </w:p>
    <w:p w14:paraId="0BD81509" w14:textId="77777777" w:rsidR="00F57F32" w:rsidRPr="005E72EC" w:rsidRDefault="00F57F32" w:rsidP="00F57F32">
      <w:pPr>
        <w:suppressAutoHyphens/>
        <w:spacing w:after="0" w:line="480" w:lineRule="auto"/>
        <w:ind w:firstLine="720"/>
        <w:contextualSpacing/>
        <w:rPr>
          <w:strike/>
          <w:color w:val="000000"/>
          <w:rPrChange w:id="99" w:author="Irene Tsapara" w:date="2024-03-23T10:59:00Z">
            <w:rPr>
              <w:color w:val="000000"/>
            </w:rPr>
          </w:rPrChange>
        </w:rPr>
      </w:pPr>
      <w:r w:rsidRPr="005E72EC">
        <w:rPr>
          <w:strike/>
          <w:color w:val="000000"/>
          <w:rPrChange w:id="100" w:author="Irene Tsapara" w:date="2024-03-23T10:59:00Z">
            <w:rPr>
              <w:color w:val="000000"/>
            </w:rPr>
          </w:rPrChange>
        </w:rPr>
        <w:t xml:space="preserve">Visual aids, such as charts, maps, graphs, or diagrams, can </w:t>
      </w:r>
      <w:proofErr w:type="gramStart"/>
      <w:r w:rsidRPr="005E72EC">
        <w:rPr>
          <w:strike/>
          <w:color w:val="000000"/>
          <w:rPrChange w:id="101" w:author="Irene Tsapara" w:date="2024-03-23T10:59:00Z">
            <w:rPr>
              <w:color w:val="000000"/>
            </w:rPr>
          </w:rPrChange>
        </w:rPr>
        <w:t>be used</w:t>
      </w:r>
      <w:proofErr w:type="gramEnd"/>
      <w:r w:rsidRPr="005E72EC">
        <w:rPr>
          <w:strike/>
          <w:color w:val="000000"/>
          <w:rPrChange w:id="102" w:author="Irene Tsapara" w:date="2024-03-23T10:59:00Z">
            <w:rPr>
              <w:color w:val="000000"/>
            </w:rPr>
          </w:rPrChange>
        </w:rPr>
        <w:t xml:space="preserve"> to represent and communicate data and analysis results in a comprehensible and informative manner.</w:t>
      </w:r>
    </w:p>
    <w:p w14:paraId="7BABBD8D" w14:textId="77777777" w:rsidR="00F57F32" w:rsidRPr="00887A22" w:rsidRDefault="00F57F32" w:rsidP="00F57F32">
      <w:pPr>
        <w:pStyle w:val="Heading2"/>
      </w:pPr>
      <w:bookmarkStart w:id="103" w:name="_Toc464831650"/>
      <w:bookmarkStart w:id="104" w:name="_Toc465328387"/>
      <w:bookmarkStart w:id="105" w:name="_Toc172410452"/>
      <w:bookmarkStart w:id="106" w:name="_Toc145748782"/>
      <w:r w:rsidRPr="00887A22">
        <w:t>Summary</w:t>
      </w:r>
      <w:bookmarkEnd w:id="103"/>
      <w:bookmarkEnd w:id="104"/>
      <w:bookmarkEnd w:id="105"/>
    </w:p>
    <w:bookmarkEnd w:id="106"/>
    <w:p w14:paraId="0693CEC6" w14:textId="77777777" w:rsidR="00F57F32" w:rsidRDefault="00F57F32" w:rsidP="00F57F32">
      <w:pPr>
        <w:spacing w:line="480" w:lineRule="auto"/>
        <w:ind w:firstLine="720"/>
        <w:rPr>
          <w:color w:val="000000"/>
        </w:rPr>
      </w:pPr>
      <w:r>
        <w:rPr>
          <w:color w:val="000000"/>
        </w:rPr>
        <w:t xml:space="preserve">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w:t>
      </w:r>
      <w:r>
        <w:rPr>
          <w:color w:val="000000"/>
        </w:rPr>
        <w:lastRenderedPageBreak/>
        <w:t>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xml:space="preserve">). The approach </w:t>
      </w:r>
      <w:proofErr w:type="gramStart"/>
      <w:r>
        <w:rPr>
          <w:color w:val="000000"/>
        </w:rPr>
        <w:t>is grounded</w:t>
      </w:r>
      <w:proofErr w:type="gramEnd"/>
      <w:r>
        <w:rPr>
          <w:color w:val="000000"/>
        </w:rPr>
        <w:t xml:space="preserve"> in rigorous data analysis, ethical considerations, and a clear acknowledgment of its scope and limitations, setting a foundation for future advancements in digital twin technology and its applications in smart city development and environmental monitoring.</w:t>
      </w:r>
    </w:p>
    <w:p w14:paraId="6F7041D7" w14:textId="77777777" w:rsidR="00F57F32" w:rsidRDefault="00F57F32" w:rsidP="00F57F32">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w:t>
      </w:r>
      <w:proofErr w:type="gramStart"/>
      <w:r>
        <w:rPr>
          <w:color w:val="000000"/>
        </w:rPr>
        <w:t>several</w:t>
      </w:r>
      <w:proofErr w:type="gramEnd"/>
      <w:r>
        <w:rPr>
          <w:color w:val="000000"/>
        </w:rPr>
        <w:t xml:space="preserve">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09AD2FC" w14:textId="77777777" w:rsidR="00F57F32" w:rsidRDefault="00F57F32" w:rsidP="00F57F32">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w:t>
      </w:r>
      <w:r>
        <w:rPr>
          <w:color w:val="000000"/>
        </w:rPr>
        <w:lastRenderedPageBreak/>
        <w:t>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commentRangeStart w:id="107"/>
      <w:commentRangeStart w:id="108"/>
      <w:proofErr w:type="gramStart"/>
      <w:r>
        <w:t>A number of</w:t>
      </w:r>
      <w:proofErr w:type="gramEnd"/>
      <w:r>
        <w:t xml:space="preserve">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Pr>
          <w:color w:val="000000"/>
        </w:rPr>
        <w:t>.</w:t>
      </w:r>
      <w:commentRangeEnd w:id="107"/>
      <w:r>
        <w:rPr>
          <w:rStyle w:val="CommentReference"/>
          <w:rFonts w:eastAsia="Times New Roman" w:cs="Arial"/>
          <w:szCs w:val="20"/>
        </w:rPr>
        <w:commentReference w:id="107"/>
      </w:r>
      <w:commentRangeEnd w:id="108"/>
      <w:r>
        <w:rPr>
          <w:rStyle w:val="CommentReference"/>
          <w:rFonts w:eastAsia="Times New Roman" w:cs="Arial"/>
          <w:szCs w:val="20"/>
        </w:rPr>
        <w:commentReference w:id="108"/>
      </w:r>
    </w:p>
    <w:p w14:paraId="0E9CED62" w14:textId="77777777" w:rsidR="00F57F32" w:rsidRDefault="00F57F32" w:rsidP="00F57F32">
      <w:pPr>
        <w:spacing w:line="480" w:lineRule="auto"/>
        <w:ind w:firstLine="720"/>
      </w:pPr>
      <w:commentRangeStart w:id="109"/>
      <w:commentRangeStart w:id="110"/>
      <w:r>
        <w:rPr>
          <w:color w:val="000000"/>
        </w:rPr>
        <w:t xml:space="preserve">In summary, </w:t>
      </w:r>
      <w:commentRangeEnd w:id="109"/>
      <w:r>
        <w:rPr>
          <w:rStyle w:val="CommentReference"/>
          <w:rFonts w:eastAsia="Times New Roman" w:cs="Arial"/>
          <w:szCs w:val="20"/>
        </w:rPr>
        <w:commentReference w:id="109"/>
      </w:r>
      <w:commentRangeEnd w:id="110"/>
      <w:r>
        <w:rPr>
          <w:rStyle w:val="CommentReference"/>
          <w:rFonts w:eastAsia="Times New Roman" w:cs="Arial"/>
          <w:szCs w:val="20"/>
        </w:rPr>
        <w:commentReference w:id="110"/>
      </w:r>
      <w:r>
        <w:t xml:space="preserve">traditional methods, like LiDAR and UAVs, will </w:t>
      </w:r>
      <w:proofErr w:type="gramStart"/>
      <w:r>
        <w:t>be significantly displaced</w:t>
      </w:r>
      <w:proofErr w:type="gramEnd"/>
      <w:r>
        <w:t xml:space="preserve"> by digital twins in urban and city planning. The benefits include improved data integration, faster iterations, sustainability, and smart city applications. AI and computer vision are driving the development of digital twins, which can </w:t>
      </w:r>
      <w:proofErr w:type="gramStart"/>
      <w:r>
        <w:t>be used</w:t>
      </w:r>
      <w:proofErr w:type="gramEnd"/>
      <w:r>
        <w:t xml:space="preserve"> to solve the challenges and limitations of conventional methods, offering more efficient, cost-effective, and scalable solutions.</w:t>
      </w:r>
    </w:p>
    <w:p w14:paraId="354B884B" w14:textId="77777777" w:rsidR="00F57F32" w:rsidRDefault="00F57F32" w:rsidP="00F57F32">
      <w:r>
        <w:br w:type="page"/>
      </w:r>
    </w:p>
    <w:p w14:paraId="23B68DBE" w14:textId="77777777" w:rsidR="00ED48BB" w:rsidRPr="00887A22" w:rsidRDefault="00ED48BB" w:rsidP="00ED48BB">
      <w:pPr>
        <w:pStyle w:val="Heading1"/>
      </w:pPr>
      <w:bookmarkStart w:id="111" w:name="_Toc97025081"/>
      <w:bookmarkStart w:id="112" w:name="_Toc165902218"/>
      <w:bookmarkStart w:id="113" w:name="_Toc172410453"/>
      <w:commentRangeStart w:id="114"/>
      <w:commentRangeStart w:id="115"/>
      <w:commentRangeStart w:id="116"/>
      <w:r>
        <w:lastRenderedPageBreak/>
        <w:t xml:space="preserve">Chapter 2: </w:t>
      </w:r>
      <w:commentRangeStart w:id="117"/>
      <w:commentRangeStart w:id="118"/>
      <w:r>
        <w:t xml:space="preserve">Literature </w:t>
      </w:r>
      <w:commentRangeStart w:id="119"/>
      <w:r>
        <w:t>Review</w:t>
      </w:r>
      <w:commentRangeEnd w:id="114"/>
      <w:r>
        <w:rPr>
          <w:rStyle w:val="CommentReference"/>
        </w:rPr>
        <w:commentReference w:id="114"/>
      </w:r>
      <w:commentRangeEnd w:id="115"/>
      <w:r>
        <w:rPr>
          <w:rStyle w:val="CommentReference"/>
        </w:rPr>
        <w:commentReference w:id="115"/>
      </w:r>
      <w:commentRangeEnd w:id="119"/>
      <w:r>
        <w:rPr>
          <w:rStyle w:val="CommentReference"/>
        </w:rPr>
        <w:commentReference w:id="119"/>
      </w:r>
      <w:commentRangeEnd w:id="116"/>
      <w:r>
        <w:rPr>
          <w:rStyle w:val="CommentReference"/>
        </w:rPr>
        <w:commentReference w:id="116"/>
      </w:r>
      <w:bookmarkStart w:id="120" w:name="_Toc464831651"/>
      <w:bookmarkStart w:id="121" w:name="_Toc465328388"/>
      <w:bookmarkEnd w:id="111"/>
      <w:bookmarkEnd w:id="112"/>
      <w:bookmarkEnd w:id="120"/>
      <w:bookmarkEnd w:id="121"/>
      <w:commentRangeEnd w:id="117"/>
      <w:r>
        <w:rPr>
          <w:rStyle w:val="CommentReference"/>
        </w:rPr>
        <w:commentReference w:id="117"/>
      </w:r>
      <w:commentRangeEnd w:id="118"/>
      <w:r>
        <w:rPr>
          <w:rStyle w:val="CommentReference"/>
          <w:b w:val="0"/>
          <w:bCs w:val="0"/>
          <w:szCs w:val="20"/>
        </w:rPr>
        <w:commentReference w:id="118"/>
      </w:r>
      <w:bookmarkEnd w:id="113"/>
    </w:p>
    <w:p w14:paraId="2D686979" w14:textId="77777777" w:rsidR="00ED48BB" w:rsidRDefault="00ED48BB" w:rsidP="00ED48BB">
      <w:pPr>
        <w:spacing w:line="480" w:lineRule="auto"/>
        <w:ind w:firstLine="720"/>
        <w:rPr>
          <w:color w:val="000000"/>
        </w:rPr>
      </w:pPr>
      <w:r>
        <w:rPr>
          <w:color w:val="000000"/>
        </w:rPr>
        <w:t xml:space="preserve">The evolution of wireless communication networks towards higher frequencies, particularly </w:t>
      </w:r>
      <w:commentRangeStart w:id="122"/>
      <w:commentRangeStart w:id="123"/>
      <w:r>
        <w:rPr>
          <w:color w:val="000000"/>
        </w:rPr>
        <w:t>mmW</w:t>
      </w:r>
      <w:commentRangeEnd w:id="122"/>
      <w:r>
        <w:rPr>
          <w:rStyle w:val="CommentReference"/>
          <w:rFonts w:eastAsia="Times New Roman" w:cs="Arial"/>
          <w:szCs w:val="20"/>
        </w:rPr>
        <w:commentReference w:id="122"/>
      </w:r>
      <w:commentRangeEnd w:id="123"/>
      <w:r>
        <w:rPr>
          <w:rStyle w:val="CommentReference"/>
          <w:rFonts w:eastAsia="Times New Roman" w:cs="Arial"/>
          <w:szCs w:val="20"/>
        </w:rPr>
        <w:commentReference w:id="123"/>
      </w:r>
      <w:r>
        <w:rPr>
          <w:color w:val="000000"/>
        </w:rPr>
        <w:t xml:space="preserve">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9A30A52" w14:textId="77777777" w:rsidR="00ED48BB" w:rsidRDefault="00ED48BB" w:rsidP="00ED48BB">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ECFAA95" w14:textId="77777777" w:rsidR="00ED48BB" w:rsidRDefault="00ED48BB" w:rsidP="00ED48BB">
      <w:pPr>
        <w:spacing w:line="480" w:lineRule="auto"/>
        <w:ind w:firstLine="720"/>
      </w:pPr>
      <w:r>
        <w:t xml:space="preserve">The impact of vegetation on wireless communication systems operating at high frequency microwave signals in the mmW radio bands is significant. </w:t>
      </w:r>
      <w:r w:rsidRPr="00D152EF">
        <w:t xml:space="preserve">The presence of vegetation leads to increased path loss, affecting the received power levels and, consequently, network performance metrics such as packet error rate (PER) and throughput. Through measurements and analysis, the </w:t>
      </w:r>
      <w:r w:rsidRPr="00D152EF">
        <w:lastRenderedPageBreak/>
        <w:t>study highlights the significant impact of vegetation on network performance at V-band frequencies, emphasizing the importance of considering vegetation effects in the design and deployment of wireless communication systems in such environments</w:t>
      </w:r>
      <w:r>
        <w:t xml:space="preserve"> (De Beelde et al., 2023)</w:t>
      </w:r>
      <w:r w:rsidRPr="00D152EF">
        <w:t>.</w:t>
      </w:r>
    </w:p>
    <w:p w14:paraId="1FCFD1D9" w14:textId="77777777" w:rsidR="00ED48BB" w:rsidRDefault="00ED48BB" w:rsidP="00ED48BB">
      <w:pPr>
        <w:spacing w:line="480" w:lineRule="auto"/>
        <w:ind w:firstLine="720"/>
      </w:pPr>
      <w:r>
        <w:t xml:space="preserve">Computer vision and image analysis techniques </w:t>
      </w:r>
      <w:proofErr w:type="gramStart"/>
      <w:r>
        <w:t>are used</w:t>
      </w:r>
      <w:proofErr w:type="gramEnd"/>
      <w:r>
        <w:t xml:space="preserve"> to identify vegetation. By processing images captured from drones or satellites, these technologies can analyze various visual features such as color, texture, and shape to differentiate between </w:t>
      </w:r>
      <w:proofErr w:type="gramStart"/>
      <w:r>
        <w:t>different types</w:t>
      </w:r>
      <w:proofErr w:type="gramEnd"/>
      <w:r>
        <w:t xml:space="preserve"> of vegetation and assess their health and distribution. Machine learning algorithms classify vegetation types, detect changes over time, and monitor environmental conditions. By applying computer vision and image analysis to vegetation identification, natural resources, agricultural lands, and ecosystems can </w:t>
      </w:r>
      <w:proofErr w:type="gramStart"/>
      <w:r>
        <w:t>be studied</w:t>
      </w:r>
      <w:proofErr w:type="gramEnd"/>
      <w:r>
        <w:t xml:space="preserve"> and managed without invasive methods (He et al., 2018).</w:t>
      </w:r>
    </w:p>
    <w:p w14:paraId="02B242C2" w14:textId="77777777" w:rsidR="00ED48BB" w:rsidRDefault="00ED48BB" w:rsidP="00ED48BB">
      <w:pPr>
        <w:spacing w:line="480" w:lineRule="auto"/>
        <w:ind w:firstLine="720"/>
      </w:pPr>
      <w:r>
        <w:t xml:space="preserve">A segmentation ML algorithm (Mask R-CNN, YOLO) for estimating areas occupied by the vegetation in aerial images. By combining transfer learning with </w:t>
      </w:r>
      <w:proofErr w:type="gramStart"/>
      <w:r>
        <w:t>a small number of</w:t>
      </w:r>
      <w:proofErr w:type="gramEnd"/>
      <w:r>
        <w:t xml:space="preserve"> training samples, the proposed approach achieves accurate area calculations, demonstrating superior performance compared to traditional methods (J. Chen et al., 2021).</w:t>
      </w:r>
    </w:p>
    <w:p w14:paraId="0BB7C68D" w14:textId="77777777" w:rsidR="00ED48BB" w:rsidRDefault="00ED48BB" w:rsidP="00ED48BB">
      <w:pPr>
        <w:spacing w:line="480" w:lineRule="auto"/>
        <w:ind w:firstLine="720"/>
      </w:pPr>
      <w:r>
        <w:t xml:space="preserve">There are challenges identified in remote sensing image analysis data which include the need for a large amount of training data, difficulty in obtaining label data for remote sensing images, and the complexity of high-resolution images requiring improved segmentation algorithms. The integration of auxiliary data into deep learning algorithms, and the optimization of network architecture for efficient learning from small samples. Additionally, lightweight networks, migration learning, GAN, and other network architectures </w:t>
      </w:r>
      <w:proofErr w:type="gramStart"/>
      <w:r>
        <w:t>are suggested</w:t>
      </w:r>
      <w:proofErr w:type="gramEnd"/>
      <w:r>
        <w:t xml:space="preserve"> as hot research topics for the future (Jiang et al., 2023).</w:t>
      </w:r>
    </w:p>
    <w:p w14:paraId="2448B9F0" w14:textId="77777777" w:rsidR="00ED48BB" w:rsidRDefault="00ED48BB" w:rsidP="00ED48BB">
      <w:pPr>
        <w:spacing w:line="480" w:lineRule="auto"/>
        <w:ind w:firstLine="720"/>
      </w:pPr>
      <w:r>
        <w:lastRenderedPageBreak/>
        <w:t xml:space="preserve">In the context of land cover mapping and hyperspectral imaging, computer vision and image analysis techniques are instrumental in identifying vegetation. With these technologies, </w:t>
      </w:r>
      <w:proofErr w:type="gramStart"/>
      <w:r>
        <w:t>different types</w:t>
      </w:r>
      <w:proofErr w:type="gramEnd"/>
      <w:r>
        <w:t xml:space="preserve"> of vegetation can be detected and classified automatically based on their spectral signatures and spatial characteristics. A computer vision algorithm can </w:t>
      </w:r>
      <w:proofErr w:type="gramStart"/>
      <w:r>
        <w:t>be used</w:t>
      </w:r>
      <w:proofErr w:type="gramEnd"/>
      <w:r>
        <w:t xml:space="preserve"> to analyze remote sensing data to provide researchers with valuable insights into agricultural, land management, and environmental studies. (Savelonas et al., 2022).</w:t>
      </w:r>
    </w:p>
    <w:p w14:paraId="1511E4D4" w14:textId="77777777" w:rsidR="00ED48BB" w:rsidRDefault="00ED48BB" w:rsidP="00ED48BB">
      <w:pPr>
        <w:spacing w:line="480" w:lineRule="auto"/>
        <w:ind w:firstLine="720"/>
      </w:pPr>
      <w:r>
        <w:t xml:space="preserve">Mask R-CNN offers </w:t>
      </w:r>
      <w:proofErr w:type="gramStart"/>
      <w:r>
        <w:t>several</w:t>
      </w:r>
      <w:proofErr w:type="gramEnd"/>
      <w:r>
        <w:t xml:space="preserve"> benefits for extracting disturbed areas from high-resolution satellite imagery. Firstly, it provides a compact and versatile framework for object instance segmentation, allowing for the identification and segmentation of targets within images with high precision. Secondly, by incorporating a Fully Convolutional Network (FCN) branch, Mask R-CNN achieves pixel-level segmentation of target objects, enabling detailed extraction of disturbed areas. Additionally, the model's integration of the channel attention mechanism enhances its ability to detect target objects effectively by preserving crucial channel features and suppressing irrelevant information. Overall, Mask R-CNN improves object recognition and segmentation accuracy, leading to more precise identification and extraction of disturbed areas (Y. Zhao et al., 2023).</w:t>
      </w:r>
    </w:p>
    <w:p w14:paraId="6A844988" w14:textId="77777777" w:rsidR="00ED48BB" w:rsidRPr="00D152EF" w:rsidRDefault="00ED48BB" w:rsidP="00ED48BB">
      <w:pPr>
        <w:spacing w:line="480" w:lineRule="auto"/>
        <w:ind w:firstLine="720"/>
        <w:rPr>
          <w:color w:val="000000"/>
        </w:rPr>
      </w:pPr>
      <w:r>
        <w:t>An improved Mask R-CNN or YOLO ML algorithm, optimizing the backbone network architecture for instance segmentation, mask estimation of vegetation in aerial imagery, achieves superior performance in accurately identifying and segmenting vegetation from complex backgrounds (Sun et al., 2023).</w:t>
      </w:r>
    </w:p>
    <w:p w14:paraId="7005C48D" w14:textId="77777777" w:rsidR="00ED48BB" w:rsidRPr="00D152EF" w:rsidRDefault="00ED48BB" w:rsidP="00ED48BB">
      <w:pPr>
        <w:spacing w:line="480" w:lineRule="auto"/>
        <w:ind w:firstLine="720"/>
        <w:rPr>
          <w:strike/>
          <w:color w:val="000000"/>
        </w:rPr>
      </w:pPr>
      <w:r w:rsidRPr="00D152EF">
        <w:rPr>
          <w:strike/>
          <w:color w:val="000000"/>
        </w:rPr>
        <w:t xml:space="preserve">A computer vision model based on machine learning will </w:t>
      </w:r>
      <w:proofErr w:type="gramStart"/>
      <w:r w:rsidRPr="00D152EF">
        <w:rPr>
          <w:strike/>
          <w:color w:val="000000"/>
        </w:rPr>
        <w:t>be used</w:t>
      </w:r>
      <w:proofErr w:type="gramEnd"/>
      <w:r w:rsidRPr="00D152EF">
        <w:rPr>
          <w:strike/>
          <w:color w:val="000000"/>
        </w:rPr>
        <w:t xml:space="preserve"> to accomplish this goal by utilizing a large dataset of foliage imagery. Utilizing advanced instance semantic </w:t>
      </w:r>
      <w:r w:rsidRPr="00D152EF">
        <w:rPr>
          <w:strike/>
          <w:color w:val="000000"/>
        </w:rPr>
        <w:lastRenderedPageBreak/>
        <w:t xml:space="preserve">segmentation techniques, the model aims to identify and categorize foliage within images, employing a combination of image segmentation, classification, and object detection methodologies. This approach facilitates a pixel-level analysis of vegetative elements, enhancing the digital twin environment with a nuanced understanding of the interactions between vegetation and signal propagation. Such an endeavor not only aims to mitigate the adverse effects of foliage on mmW network signals but also strives to bridge the theoretical and practical gaps in network planning faced by natural vegetation </w:t>
      </w:r>
      <w:commentRangeStart w:id="124"/>
      <w:commentRangeStart w:id="125"/>
      <w:r w:rsidRPr="00D152EF">
        <w:rPr>
          <w:strike/>
          <w:color w:val="000000"/>
        </w:rPr>
        <w:t>challenges (</w:t>
      </w:r>
      <w:r w:rsidRPr="00D152EF">
        <w:rPr>
          <w:rStyle w:val="Contrib"/>
          <w:strike/>
          <w:color w:val="000000"/>
        </w:rPr>
        <w:t>J. Chen</w:t>
      </w:r>
      <w:r w:rsidRPr="00D152EF">
        <w:rPr>
          <w:rStyle w:val="citation"/>
          <w:strike/>
          <w:color w:val="000000"/>
        </w:rPr>
        <w:t xml:space="preserve"> et al.</w:t>
      </w:r>
      <w:r w:rsidRPr="00D152EF">
        <w:rPr>
          <w:strike/>
          <w:color w:val="000000"/>
        </w:rPr>
        <w:t xml:space="preserve">, </w:t>
      </w:r>
      <w:r w:rsidRPr="00D152EF">
        <w:rPr>
          <w:rStyle w:val="citation"/>
          <w:strike/>
          <w:color w:val="000000"/>
        </w:rPr>
        <w:t>2021</w:t>
      </w:r>
      <w:r w:rsidRPr="00D152EF">
        <w:rPr>
          <w:strike/>
          <w:color w:val="000000"/>
        </w:rPr>
        <w:t xml:space="preserve">; </w:t>
      </w:r>
      <w:r w:rsidRPr="00D152EF">
        <w:rPr>
          <w:rStyle w:val="Contrib"/>
          <w:strike/>
          <w:color w:val="000000"/>
        </w:rPr>
        <w:t>De Beelde</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He</w:t>
      </w:r>
      <w:r w:rsidRPr="00D152EF">
        <w:rPr>
          <w:rStyle w:val="citation"/>
          <w:strike/>
          <w:color w:val="000000"/>
        </w:rPr>
        <w:t xml:space="preserve"> et al.</w:t>
      </w:r>
      <w:r w:rsidRPr="00D152EF">
        <w:rPr>
          <w:strike/>
          <w:color w:val="000000"/>
        </w:rPr>
        <w:t xml:space="preserve">, </w:t>
      </w:r>
      <w:r w:rsidRPr="00D152EF">
        <w:rPr>
          <w:rStyle w:val="citation"/>
          <w:strike/>
          <w:color w:val="000000"/>
        </w:rPr>
        <w:t>2018</w:t>
      </w:r>
      <w:r w:rsidRPr="00D152EF">
        <w:rPr>
          <w:strike/>
          <w:color w:val="000000"/>
        </w:rPr>
        <w:t xml:space="preserve">; </w:t>
      </w:r>
      <w:r w:rsidRPr="00D152EF">
        <w:rPr>
          <w:rStyle w:val="Contrib"/>
          <w:strike/>
          <w:color w:val="000000"/>
        </w:rPr>
        <w:t>Jiang</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Savelonas</w:t>
      </w:r>
      <w:r w:rsidRPr="00D152EF">
        <w:rPr>
          <w:rStyle w:val="citation"/>
          <w:strike/>
          <w:color w:val="000000"/>
        </w:rPr>
        <w:t xml:space="preserve"> et al.</w:t>
      </w:r>
      <w:r w:rsidRPr="00D152EF">
        <w:rPr>
          <w:strike/>
          <w:color w:val="000000"/>
        </w:rPr>
        <w:t xml:space="preserve">, </w:t>
      </w:r>
      <w:r w:rsidRPr="00D152EF">
        <w:rPr>
          <w:rStyle w:val="citation"/>
          <w:strike/>
          <w:color w:val="000000"/>
        </w:rPr>
        <w:t>2022</w:t>
      </w:r>
      <w:r w:rsidRPr="00D152EF">
        <w:rPr>
          <w:strike/>
          <w:color w:val="000000"/>
        </w:rPr>
        <w:t xml:space="preserve">; </w:t>
      </w:r>
      <w:r w:rsidRPr="00D152EF">
        <w:rPr>
          <w:rStyle w:val="Contrib"/>
          <w:strike/>
          <w:color w:val="000000"/>
        </w:rPr>
        <w:t>Sun</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Y. Zhao</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w:t>
      </w:r>
      <w:commentRangeEnd w:id="124"/>
      <w:r w:rsidRPr="00D152EF">
        <w:rPr>
          <w:rStyle w:val="CommentReference"/>
          <w:rFonts w:eastAsia="Times New Roman" w:cs="Arial"/>
          <w:strike/>
          <w:szCs w:val="20"/>
        </w:rPr>
        <w:commentReference w:id="124"/>
      </w:r>
      <w:commentRangeEnd w:id="125"/>
      <w:r>
        <w:rPr>
          <w:rStyle w:val="CommentReference"/>
          <w:rFonts w:eastAsia="Times New Roman" w:cs="Arial"/>
          <w:szCs w:val="20"/>
        </w:rPr>
        <w:commentReference w:id="125"/>
      </w:r>
    </w:p>
    <w:p w14:paraId="28524B29" w14:textId="77777777" w:rsidR="00ED48BB" w:rsidRDefault="00ED48BB" w:rsidP="00ED48BB">
      <w:pPr>
        <w:spacing w:line="480" w:lineRule="auto"/>
        <w:ind w:firstLine="720"/>
        <w:rPr>
          <w:color w:val="000000"/>
        </w:rPr>
      </w:pPr>
      <w:r>
        <w:rPr>
          <w:color w:val="000000"/>
        </w:rPr>
        <w:t>The methodology will include the utilization of aerial and street view imagery complemented by LiDAR or UAV datasets from extensive geographic areas, including Philadelphia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These resources will support the model’s validation through grid-based assessments and Mean Intersection over Union (MIoU) metrics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w:t>
      </w:r>
      <w:r w:rsidRPr="001B5817">
        <w:rPr>
          <w:strike/>
          <w:color w:val="000000"/>
        </w:rPr>
        <w:t>(</w:t>
      </w:r>
      <w:commentRangeStart w:id="126"/>
      <w:commentRangeStart w:id="127"/>
      <w:r w:rsidRPr="001B5817">
        <w:rPr>
          <w:rStyle w:val="StyledText"/>
          <w:i w:val="0"/>
          <w:iCs w:val="0"/>
          <w:strike/>
          <w:color w:val="000000"/>
        </w:rPr>
        <w:t>Research Natural Areas</w:t>
      </w:r>
      <w:r w:rsidRPr="001B5817">
        <w:rPr>
          <w:strike/>
          <w:color w:val="000000"/>
        </w:rPr>
        <w:t xml:space="preserve">, </w:t>
      </w:r>
      <w:r w:rsidRPr="001B5817">
        <w:rPr>
          <w:rStyle w:val="citation"/>
          <w:strike/>
          <w:color w:val="000000"/>
        </w:rPr>
        <w:t>2023</w:t>
      </w:r>
      <w:r w:rsidRPr="001B5817">
        <w:rPr>
          <w:strike/>
          <w:color w:val="000000"/>
        </w:rPr>
        <w:t xml:space="preserve">; </w:t>
      </w:r>
      <w:r w:rsidRPr="001B5817">
        <w:rPr>
          <w:rStyle w:val="StyledText"/>
          <w:i w:val="0"/>
          <w:iCs w:val="0"/>
          <w:strike/>
          <w:color w:val="000000"/>
        </w:rPr>
        <w:t>OCM Partners</w:t>
      </w:r>
      <w:r w:rsidRPr="001B5817">
        <w:rPr>
          <w:strike/>
          <w:color w:val="000000"/>
        </w:rPr>
        <w:t xml:space="preserve">, </w:t>
      </w:r>
      <w:r w:rsidRPr="001B5817">
        <w:rPr>
          <w:rStyle w:val="citation"/>
          <w:strike/>
          <w:color w:val="000000"/>
        </w:rPr>
        <w:t>2024</w:t>
      </w:r>
      <w:r w:rsidRPr="001B5817">
        <w:rPr>
          <w:strike/>
          <w:color w:val="000000"/>
        </w:rPr>
        <w:t xml:space="preserve">; </w:t>
      </w:r>
      <w:r w:rsidRPr="00291284">
        <w:rPr>
          <w:rStyle w:val="StyledText"/>
          <w:i w:val="0"/>
          <w:iCs w:val="0"/>
          <w:strike/>
          <w:color w:val="000000"/>
        </w:rPr>
        <w:t xml:space="preserve">Philadelphia Lidar - LAS Files </w:t>
      </w:r>
      <w:r w:rsidRPr="00291284">
        <w:rPr>
          <w:rStyle w:val="StyledText"/>
          <w:i w:val="0"/>
          <w:iCs w:val="0"/>
          <w:strike/>
          <w:color w:val="000000" w:themeColor="text1"/>
        </w:rPr>
        <w:t xml:space="preserve">2022 </w:t>
      </w:r>
      <w:commentRangeStart w:id="128"/>
      <w:commentRangeStart w:id="129"/>
      <w:r w:rsidRPr="00291284">
        <w:rPr>
          <w:rStyle w:val="StyledText"/>
          <w:i w:val="0"/>
          <w:iCs w:val="0"/>
          <w:strike/>
          <w:color w:val="000000" w:themeColor="text1"/>
        </w:rPr>
        <w:t>{2022}</w:t>
      </w:r>
      <w:commentRangeEnd w:id="128"/>
      <w:r w:rsidRPr="00291284">
        <w:rPr>
          <w:rStyle w:val="CommentReference"/>
          <w:strike/>
        </w:rPr>
        <w:commentReference w:id="128"/>
      </w:r>
      <w:commentRangeEnd w:id="129"/>
      <w:r w:rsidRPr="00291284">
        <w:rPr>
          <w:rStyle w:val="CommentReference"/>
          <w:rFonts w:eastAsia="Times New Roman" w:cs="Arial"/>
          <w:strike/>
          <w:szCs w:val="20"/>
        </w:rPr>
        <w:commentReference w:id="129"/>
      </w:r>
      <w:r w:rsidRPr="00291284">
        <w:rPr>
          <w:rStyle w:val="StyledText"/>
          <w:i w:val="0"/>
          <w:iCs w:val="0"/>
          <w:strike/>
          <w:color w:val="000000" w:themeColor="text1"/>
        </w:rPr>
        <w:t xml:space="preserve"> </w:t>
      </w:r>
      <w:r w:rsidRPr="00291284">
        <w:rPr>
          <w:rStyle w:val="StyledText"/>
          <w:i w:val="0"/>
          <w:iCs w:val="0"/>
          <w:strike/>
          <w:color w:val="000000"/>
        </w:rPr>
        <w:t>- Big</w:t>
      </w:r>
      <w:r w:rsidRPr="001B5817">
        <w:rPr>
          <w:rStyle w:val="StyledText"/>
          <w:i w:val="0"/>
          <w:iCs w:val="0"/>
          <w:strike/>
          <w:color w:val="000000"/>
        </w:rPr>
        <w:t xml:space="preserve"> Ten Academic Alliance Geoportal</w:t>
      </w:r>
      <w:r w:rsidRPr="001B5817">
        <w:rPr>
          <w:strike/>
          <w:color w:val="000000"/>
        </w:rPr>
        <w:t xml:space="preserve">, </w:t>
      </w:r>
      <w:r w:rsidRPr="001B5817">
        <w:rPr>
          <w:rStyle w:val="citation"/>
          <w:strike/>
          <w:color w:val="000000"/>
        </w:rPr>
        <w:t>2022</w:t>
      </w:r>
      <w:r w:rsidRPr="001B5817">
        <w:rPr>
          <w:strike/>
          <w:color w:val="000000"/>
        </w:rPr>
        <w:t xml:space="preserve">; </w:t>
      </w:r>
      <w:r w:rsidRPr="001B5817">
        <w:rPr>
          <w:rStyle w:val="Contrib"/>
          <w:strike/>
          <w:color w:val="000000"/>
        </w:rPr>
        <w:t>Rezatofighi</w:t>
      </w:r>
      <w:r w:rsidRPr="001B5817">
        <w:rPr>
          <w:rStyle w:val="citation"/>
          <w:strike/>
          <w:color w:val="000000"/>
        </w:rPr>
        <w:t xml:space="preserve"> et al.</w:t>
      </w:r>
      <w:r w:rsidRPr="001B5817">
        <w:rPr>
          <w:strike/>
          <w:color w:val="000000"/>
        </w:rPr>
        <w:t xml:space="preserve">, </w:t>
      </w:r>
      <w:r w:rsidRPr="001B5817">
        <w:rPr>
          <w:rStyle w:val="citation"/>
          <w:strike/>
          <w:color w:val="000000"/>
        </w:rPr>
        <w:t>2019</w:t>
      </w:r>
      <w:r w:rsidRPr="001B5817">
        <w:rPr>
          <w:strike/>
          <w:color w:val="000000"/>
        </w:rPr>
        <w:t>).</w:t>
      </w:r>
      <w:commentRangeEnd w:id="126"/>
      <w:r w:rsidRPr="001B5817">
        <w:rPr>
          <w:rStyle w:val="CommentReference"/>
          <w:rFonts w:eastAsia="Times New Roman" w:cs="Arial"/>
          <w:strike/>
          <w:szCs w:val="20"/>
        </w:rPr>
        <w:commentReference w:id="126"/>
      </w:r>
      <w:commentRangeEnd w:id="127"/>
      <w:r>
        <w:rPr>
          <w:rStyle w:val="CommentReference"/>
          <w:rFonts w:eastAsia="Times New Roman" w:cs="Arial"/>
          <w:szCs w:val="20"/>
        </w:rPr>
        <w:commentReference w:id="127"/>
      </w:r>
    </w:p>
    <w:p w14:paraId="781A3A22" w14:textId="77777777" w:rsidR="00ED48BB" w:rsidRDefault="00ED48BB" w:rsidP="00ED48BB">
      <w:pPr>
        <w:spacing w:line="480" w:lineRule="auto"/>
        <w:ind w:firstLine="720"/>
        <w:rPr>
          <w:color w:val="000000"/>
        </w:rPr>
      </w:pPr>
      <w:r>
        <w:rPr>
          <w:color w:val="000000"/>
        </w:rPr>
        <w:t>Because of the continuous growth and transformation of foliage, conventional methods of acquiring foliage data, such as UAVs (</w:t>
      </w:r>
      <w:r>
        <w:t>Suhaizad et al., 2023)</w:t>
      </w:r>
      <w:r>
        <w:rPr>
          <w:color w:val="000000"/>
        </w:rPr>
        <w:t xml:space="preserve"> and LiDAR (Q. Chen et al., 2022), have high operating costs and require substantial physical effort to maintain current information (Hematang et al., 2022). The proposed study aims to circumvent these challenges by leveraging more cost-effective and efficient alternatives, such as Google Street View and satellite images (Aikoh et al., 2023), in conjunction with advanced computer vision and machine learning models </w:t>
      </w:r>
      <w:r>
        <w:rPr>
          <w:color w:val="000000"/>
        </w:rPr>
        <w:lastRenderedPageBreak/>
        <w:t>for object detection (</w:t>
      </w:r>
      <w:r>
        <w:t>Shen et al., 2023; Y. Zhao et al., 2023</w:t>
      </w:r>
      <w:r>
        <w:rPr>
          <w:color w:val="000000"/>
        </w:rPr>
        <w:t xml:space="preserve">). </w:t>
      </w:r>
      <w:r>
        <w:t>The machine learning approach enables fast processing of large datasets, accurate vegetation filtering in complex environments (Mazzacca et al., 2022).</w:t>
      </w:r>
      <w:r>
        <w:rPr>
          <w:color w:val="000000"/>
        </w:rPr>
        <w:t xml:space="preserve"> </w:t>
      </w:r>
      <w:commentRangeStart w:id="130"/>
      <w:commentRangeStart w:id="131"/>
      <w:r w:rsidRPr="00332A6E">
        <w:rPr>
          <w:strike/>
          <w:color w:val="000000"/>
        </w:rPr>
        <w:t>(</w:t>
      </w:r>
      <w:r w:rsidRPr="00332A6E">
        <w:rPr>
          <w:rStyle w:val="Contrib"/>
          <w:strike/>
          <w:color w:val="000000"/>
        </w:rPr>
        <w:t>Aikoh</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Q. Chen</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Hematang</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Mazzacca</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Shen</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Suhaizad</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Y. Zhao</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w:t>
      </w:r>
      <w:commentRangeEnd w:id="130"/>
      <w:r w:rsidRPr="00332A6E">
        <w:rPr>
          <w:rStyle w:val="CommentReference"/>
          <w:rFonts w:eastAsia="Times New Roman" w:cs="Arial"/>
          <w:strike/>
          <w:szCs w:val="20"/>
        </w:rPr>
        <w:commentReference w:id="130"/>
      </w:r>
      <w:commentRangeEnd w:id="131"/>
      <w:r>
        <w:rPr>
          <w:rStyle w:val="CommentReference"/>
          <w:rFonts w:eastAsia="Times New Roman" w:cs="Arial"/>
          <w:szCs w:val="20"/>
        </w:rPr>
        <w:commentReference w:id="131"/>
      </w:r>
    </w:p>
    <w:p w14:paraId="21352D2E" w14:textId="77777777" w:rsidR="00ED48BB" w:rsidRDefault="00ED48BB" w:rsidP="00ED48BB">
      <w:pPr>
        <w:spacing w:line="480" w:lineRule="auto"/>
        <w:ind w:firstLine="720"/>
        <w:rPr>
          <w:color w:val="000000"/>
        </w:rPr>
      </w:pPr>
      <w:proofErr w:type="gramStart"/>
      <w:r>
        <w:rPr>
          <w:color w:val="000000"/>
        </w:rPr>
        <w:t>Ultimately, by</w:t>
      </w:r>
      <w:proofErr w:type="gramEnd"/>
      <w:r>
        <w:rPr>
          <w:color w:val="000000"/>
        </w:rPr>
        <w:t xml:space="preserve"> creating a DT of an environment replete with foliage, this study seeks to equip network operators with a critical tool for deploying higher-frequency networks, such as those required for 5G and 6G technologies (Gabriele et al., 2023). </w:t>
      </w:r>
    </w:p>
    <w:p w14:paraId="1012F6E2" w14:textId="77777777" w:rsidR="00ED48BB" w:rsidRDefault="00ED48BB" w:rsidP="00ED48BB">
      <w:pPr>
        <w:spacing w:line="480" w:lineRule="auto"/>
        <w:ind w:firstLine="720"/>
        <w:rPr>
          <w:color w:val="000000"/>
        </w:rPr>
      </w:pPr>
      <w:r>
        <w:t xml:space="preserve">DT technology in optimizing and developing 5G networks by creating high-fidelity digital replicas of physical entities. These DTs evolve synchronously with their physical counterparts and can </w:t>
      </w:r>
      <w:proofErr w:type="gramStart"/>
      <w:r>
        <w:t>be used</w:t>
      </w:r>
      <w:proofErr w:type="gramEnd"/>
      <w:r>
        <w:t xml:space="preserve"> for various purposes such as enhancing preventive maintenance programs, predicting network performance, and optimizing decision-making processes in the network (</w:t>
      </w:r>
      <w:r>
        <w:rPr>
          <w:color w:val="000000"/>
        </w:rPr>
        <w:t xml:space="preserve">Nguyen et al., 2021). </w:t>
      </w:r>
      <w:r>
        <w:rPr>
          <w:shd w:val="clear" w:color="auto" w:fill="F9F9FE"/>
        </w:rPr>
        <w:t>DT technology plays a significant role in replicating physical assets digitally to optimize performance and maintenance (</w:t>
      </w:r>
      <w:r>
        <w:rPr>
          <w:color w:val="000000"/>
        </w:rPr>
        <w:t>Qi &amp; Tao, 2018)</w:t>
      </w:r>
      <w:r>
        <w:rPr>
          <w:shd w:val="clear" w:color="auto" w:fill="F9F9FE"/>
        </w:rPr>
        <w:t>.</w:t>
      </w:r>
      <w:r>
        <w:rPr>
          <w:color w:val="000000"/>
        </w:rPr>
        <w:t xml:space="preserve"> </w:t>
      </w:r>
    </w:p>
    <w:p w14:paraId="42960648" w14:textId="77777777" w:rsidR="00ED48BB" w:rsidRDefault="00ED48BB" w:rsidP="00ED48BB">
      <w:pPr>
        <w:spacing w:line="480" w:lineRule="auto"/>
        <w:ind w:firstLine="720"/>
        <w:rPr>
          <w:color w:val="000000"/>
        </w:rPr>
      </w:pPr>
      <w:r>
        <w:rPr>
          <w:color w:val="000000"/>
        </w:rPr>
        <w:t>The representation of foliage or vegetation in DTs as a key aspect of urban development projects. By utilizing automated procedural workflows, developers can create realistic representations of vegetation in Virtual Reality (VR) environments, allowing stakeholders to visualize and interact with green structures in urban settings. By integrating real-time sensor data, physical models, and simulations into DTs,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(Thuvander et al., 2022).</w:t>
      </w:r>
    </w:p>
    <w:p w14:paraId="107BCB41" w14:textId="77777777" w:rsidR="00ED48BB" w:rsidRPr="007926C9" w:rsidRDefault="00ED48BB" w:rsidP="00ED48BB">
      <w:pPr>
        <w:spacing w:line="480" w:lineRule="auto"/>
        <w:ind w:firstLine="720"/>
        <w:rPr>
          <w:color w:val="000000"/>
        </w:rPr>
      </w:pPr>
      <w:r>
        <w:lastRenderedPageBreak/>
        <w:t>DTs are instrumental in enhancing vegetation coverage analysis by creating a virtual representation of the research area, enabling high-accuracy plant identification through Convolutional Neural Network modeling. This technology facilitates the assessment of spatial-temporal characteristics and changes in vegetation coverage, providing valuable insights into the impact of urban expansion on the natural environment. By integrating Digital Twins with multispectral data from various sources like satellite remote sensing, surveys, the study offers a comprehensive understanding of vegetation dynamics and supports informed decision-making for sustainable urban development practices (</w:t>
      </w:r>
      <w:r>
        <w:rPr>
          <w:color w:val="000000"/>
        </w:rPr>
        <w:t>D. Zhao et al., 2022)</w:t>
      </w:r>
      <w:r>
        <w:t>.</w:t>
      </w:r>
    </w:p>
    <w:p w14:paraId="783140F2" w14:textId="77777777" w:rsidR="00ED48BB" w:rsidRPr="00DD1D53" w:rsidRDefault="00ED48BB" w:rsidP="00ED48BB">
      <w:pPr>
        <w:spacing w:line="480" w:lineRule="auto"/>
        <w:ind w:firstLine="720"/>
        <w:rPr>
          <w:color w:val="000000"/>
        </w:rPr>
      </w:pPr>
      <w:r>
        <w:rPr>
          <w:color w:val="000000"/>
        </w:rPr>
        <w:t xml:space="preserve">This digital twin representation of foliage tool </w:t>
      </w:r>
      <w:proofErr w:type="gramStart"/>
      <w:r>
        <w:rPr>
          <w:color w:val="000000"/>
        </w:rPr>
        <w:t>is intended</w:t>
      </w:r>
      <w:proofErr w:type="gramEnd"/>
      <w:r>
        <w:rPr>
          <w:color w:val="000000"/>
        </w:rPr>
        <w:t xml:space="preserve"> to facilitate optimal node placement for enhanced coverage and user experience, addressing one of the main challenges, foliage impact in mmW network deployment. </w:t>
      </w:r>
      <w:r w:rsidRPr="007926C9">
        <w:rPr>
          <w:strike/>
          <w:color w:val="000000"/>
        </w:rPr>
        <w:t>(</w:t>
      </w:r>
      <w:commentRangeStart w:id="132"/>
      <w:commentRangeStart w:id="133"/>
      <w:r w:rsidRPr="007926C9">
        <w:rPr>
          <w:rStyle w:val="Contrib"/>
          <w:strike/>
          <w:color w:val="000000"/>
        </w:rPr>
        <w:t>Gabriele</w:t>
      </w:r>
      <w:r w:rsidRPr="007926C9">
        <w:rPr>
          <w:rStyle w:val="citation"/>
          <w:strike/>
          <w:color w:val="000000"/>
        </w:rPr>
        <w:t xml:space="preserve"> et al.</w:t>
      </w:r>
      <w:r w:rsidRPr="007926C9">
        <w:rPr>
          <w:strike/>
          <w:color w:val="000000"/>
        </w:rPr>
        <w:t xml:space="preserve">, </w:t>
      </w:r>
      <w:r w:rsidRPr="007926C9">
        <w:rPr>
          <w:rStyle w:val="citation"/>
          <w:strike/>
          <w:color w:val="000000"/>
        </w:rPr>
        <w:t>2023</w:t>
      </w:r>
      <w:r w:rsidRPr="007926C9">
        <w:rPr>
          <w:strike/>
          <w:color w:val="000000"/>
        </w:rPr>
        <w:t xml:space="preserve">; </w:t>
      </w:r>
      <w:r w:rsidRPr="007926C9">
        <w:rPr>
          <w:rStyle w:val="Contrib"/>
          <w:strike/>
          <w:color w:val="000000"/>
        </w:rPr>
        <w:t>Nguyen</w:t>
      </w:r>
      <w:r w:rsidRPr="007926C9">
        <w:rPr>
          <w:rStyle w:val="citation"/>
          <w:strike/>
          <w:color w:val="000000"/>
        </w:rPr>
        <w:t xml:space="preserve"> et al.</w:t>
      </w:r>
      <w:r w:rsidRPr="007926C9">
        <w:rPr>
          <w:strike/>
          <w:color w:val="000000"/>
        </w:rPr>
        <w:t xml:space="preserve">, </w:t>
      </w:r>
      <w:r w:rsidRPr="007926C9">
        <w:rPr>
          <w:rStyle w:val="citation"/>
          <w:strike/>
          <w:color w:val="000000"/>
        </w:rPr>
        <w:t>2021</w:t>
      </w:r>
      <w:r w:rsidRPr="007926C9">
        <w:rPr>
          <w:strike/>
          <w:color w:val="000000"/>
        </w:rPr>
        <w:t xml:space="preserve">; </w:t>
      </w:r>
      <w:r w:rsidRPr="007926C9">
        <w:rPr>
          <w:rStyle w:val="Contrib"/>
          <w:strike/>
          <w:color w:val="000000"/>
        </w:rPr>
        <w:t>Qi</w:t>
      </w:r>
      <w:r w:rsidRPr="007926C9">
        <w:rPr>
          <w:rStyle w:val="citation"/>
          <w:strike/>
          <w:color w:val="000000"/>
        </w:rPr>
        <w:t xml:space="preserve"> &amp; </w:t>
      </w:r>
      <w:r w:rsidRPr="007926C9">
        <w:rPr>
          <w:rStyle w:val="Contrib"/>
          <w:strike/>
          <w:color w:val="000000"/>
        </w:rPr>
        <w:t>Tao</w:t>
      </w:r>
      <w:r w:rsidRPr="007926C9">
        <w:rPr>
          <w:strike/>
          <w:color w:val="000000"/>
        </w:rPr>
        <w:t xml:space="preserve">, </w:t>
      </w:r>
      <w:r w:rsidRPr="007926C9">
        <w:rPr>
          <w:rStyle w:val="citation"/>
          <w:strike/>
          <w:color w:val="000000"/>
        </w:rPr>
        <w:t>2018</w:t>
      </w:r>
      <w:r w:rsidRPr="007926C9">
        <w:rPr>
          <w:strike/>
          <w:color w:val="000000"/>
        </w:rPr>
        <w:t xml:space="preserve">; </w:t>
      </w:r>
      <w:r w:rsidRPr="007926C9">
        <w:rPr>
          <w:rStyle w:val="Contrib"/>
          <w:strike/>
          <w:color w:val="000000"/>
        </w:rPr>
        <w:t>Thuvander</w:t>
      </w:r>
      <w:r w:rsidRPr="007926C9">
        <w:rPr>
          <w:rStyle w:val="citation"/>
          <w:strike/>
          <w:color w:val="000000"/>
        </w:rPr>
        <w:t xml:space="preserve"> et al.</w:t>
      </w:r>
      <w:r w:rsidRPr="007926C9">
        <w:rPr>
          <w:strike/>
          <w:color w:val="000000"/>
        </w:rPr>
        <w:t xml:space="preserve">, </w:t>
      </w:r>
      <w:r w:rsidRPr="007926C9">
        <w:rPr>
          <w:rStyle w:val="citation"/>
          <w:strike/>
          <w:color w:val="000000"/>
        </w:rPr>
        <w:t>2022</w:t>
      </w:r>
      <w:r w:rsidRPr="007926C9">
        <w:rPr>
          <w:strike/>
          <w:color w:val="000000"/>
        </w:rPr>
        <w:t xml:space="preserve">; </w:t>
      </w:r>
      <w:r w:rsidRPr="007926C9">
        <w:rPr>
          <w:rStyle w:val="Contrib"/>
          <w:strike/>
          <w:color w:val="000000"/>
        </w:rPr>
        <w:t>D. Zhao</w:t>
      </w:r>
      <w:r w:rsidRPr="007926C9">
        <w:rPr>
          <w:rStyle w:val="citation"/>
          <w:strike/>
          <w:color w:val="000000"/>
        </w:rPr>
        <w:t xml:space="preserve"> et al.</w:t>
      </w:r>
      <w:r w:rsidRPr="007926C9">
        <w:rPr>
          <w:strike/>
          <w:color w:val="000000"/>
        </w:rPr>
        <w:t xml:space="preserve">, </w:t>
      </w:r>
      <w:r w:rsidRPr="007926C9">
        <w:rPr>
          <w:rStyle w:val="citation"/>
          <w:strike/>
          <w:color w:val="000000"/>
        </w:rPr>
        <w:t>2022</w:t>
      </w:r>
      <w:r w:rsidRPr="007926C9">
        <w:rPr>
          <w:strike/>
          <w:color w:val="000000"/>
        </w:rPr>
        <w:t>).</w:t>
      </w:r>
      <w:commentRangeEnd w:id="132"/>
      <w:r>
        <w:rPr>
          <w:rStyle w:val="CommentReference"/>
          <w:rFonts w:eastAsia="Times New Roman" w:cs="Arial"/>
          <w:szCs w:val="20"/>
        </w:rPr>
        <w:commentReference w:id="132"/>
      </w:r>
      <w:commentRangeEnd w:id="133"/>
      <w:r>
        <w:rPr>
          <w:rStyle w:val="CommentReference"/>
          <w:rFonts w:eastAsia="Times New Roman" w:cs="Arial"/>
          <w:szCs w:val="20"/>
        </w:rPr>
        <w:commentReference w:id="133"/>
      </w:r>
      <w:r>
        <w:rPr>
          <w:color w:val="000000"/>
        </w:rPr>
        <w:t xml:space="preserve"> </w:t>
      </w:r>
      <w:commentRangeStart w:id="134"/>
      <w:commentRangeStart w:id="135"/>
      <w:r w:rsidRPr="4305B856">
        <w:rPr>
          <w:color w:val="000000" w:themeColor="text1"/>
        </w:rPr>
        <w:t>This literature review delineates the study’s comprehensive approach, positioning it at the forefront of addressing the complex interplay between natural vegetation and advanced wireless communication technologies.</w:t>
      </w:r>
      <w:commentRangeEnd w:id="134"/>
      <w:r>
        <w:rPr>
          <w:rStyle w:val="CommentReference"/>
        </w:rPr>
        <w:commentReference w:id="134"/>
      </w:r>
      <w:commentRangeEnd w:id="135"/>
      <w:r>
        <w:rPr>
          <w:rStyle w:val="CommentReference"/>
          <w:rFonts w:eastAsia="Times New Roman" w:cs="Arial"/>
          <w:szCs w:val="20"/>
        </w:rPr>
        <w:commentReference w:id="135"/>
      </w:r>
    </w:p>
    <w:p w14:paraId="149576EF" w14:textId="77777777" w:rsidR="00ED48BB" w:rsidRDefault="00ED48BB" w:rsidP="00ED48BB">
      <w:pPr>
        <w:pStyle w:val="Heading2"/>
        <w:rPr>
          <w:shd w:val="clear" w:color="auto" w:fill="FFFFFF"/>
        </w:rPr>
      </w:pPr>
      <w:bookmarkStart w:id="136" w:name="_Toc165902219"/>
      <w:bookmarkStart w:id="137" w:name="_Toc172410454"/>
      <w:r>
        <w:rPr>
          <w:shd w:val="clear" w:color="auto" w:fill="FFFFFF"/>
        </w:rPr>
        <w:t>Key Areas in Building Digital Twin Representation of Foliage</w:t>
      </w:r>
      <w:bookmarkEnd w:id="136"/>
      <w:bookmarkEnd w:id="137"/>
    </w:p>
    <w:p w14:paraId="45005B68" w14:textId="77777777" w:rsidR="00ED48BB" w:rsidRDefault="00ED48BB" w:rsidP="00ED48BB">
      <w:pPr>
        <w:spacing w:line="480" w:lineRule="auto"/>
        <w:ind w:firstLine="720"/>
        <w:rPr>
          <w:shd w:val="clear" w:color="auto" w:fill="FFFFFF"/>
        </w:rPr>
      </w:pPr>
      <w:r>
        <w:rPr>
          <w:color w:val="000000"/>
        </w:rPr>
        <w:t xml:space="preserve">In addressing the development of a digital twin representation of foliage for optimizing mmW network planning and performance, there are </w:t>
      </w:r>
      <w:proofErr w:type="gramStart"/>
      <w:r>
        <w:rPr>
          <w:color w:val="000000"/>
        </w:rPr>
        <w:t>several</w:t>
      </w:r>
      <w:proofErr w:type="gramEnd"/>
      <w:r>
        <w:rPr>
          <w:color w:val="000000"/>
        </w:rPr>
        <w:t xml:space="preserve">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9BF818B" w14:textId="77777777" w:rsidR="00ED48BB" w:rsidRDefault="00ED48BB" w:rsidP="00ED48BB">
      <w:pPr>
        <w:pStyle w:val="Heading3"/>
      </w:pPr>
      <w:r>
        <w:rPr>
          <w:shd w:val="clear" w:color="auto" w:fill="FFFFFF"/>
        </w:rPr>
        <w:lastRenderedPageBreak/>
        <w:t>Challenges in mmW Network Planning</w:t>
      </w:r>
    </w:p>
    <w:p w14:paraId="02D98665" w14:textId="77777777" w:rsidR="00ED48BB" w:rsidRDefault="00ED48BB" w:rsidP="00ED48BB">
      <w:pPr>
        <w:spacing w:line="480" w:lineRule="auto"/>
        <w:ind w:firstLine="720"/>
        <w:rPr>
          <w:color w:val="000000"/>
        </w:rPr>
      </w:pPr>
      <w:r>
        <w:rPr>
          <w:color w:val="000000"/>
        </w:rPr>
        <w:t xml:space="preserve">The current 4G or LTE networks cannot </w:t>
      </w:r>
      <w:proofErr w:type="gramStart"/>
      <w:r>
        <w:rPr>
          <w:color w:val="000000"/>
        </w:rPr>
        <w:t>handle</w:t>
      </w:r>
      <w:proofErr w:type="gramEnd"/>
      <w:r>
        <w:rPr>
          <w:color w:val="000000"/>
        </w:rPr>
        <w:t xml:space="preserv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w:t>
      </w:r>
      <w:proofErr w:type="gramStart"/>
      <w:r>
        <w:rPr>
          <w:color w:val="000000"/>
        </w:rPr>
        <w:t>several</w:t>
      </w:r>
      <w:proofErr w:type="gramEnd"/>
      <w:r>
        <w:rPr>
          <w:color w:val="000000"/>
        </w:rPr>
        <w:t xml:space="preserve"> advantages over traditional frequency bands below 6 GHz. These benefits include increased bandwidth for higher data rates, enhanced throughput for faster speeds, reduced latency for real-time communication, improved network performance, capacity expansion for IoT applications, spectrum efficiency, support for innovative use cases, and future-proofing networks for evolving technologies. Leveraging mmW technology enables operators to deliver high-speed, low-latency connectivity, accommodate </w:t>
      </w:r>
      <w:proofErr w:type="gramStart"/>
      <w:r>
        <w:rPr>
          <w:color w:val="000000"/>
        </w:rPr>
        <w:t>a large number of</w:t>
      </w:r>
      <w:proofErr w:type="gramEnd"/>
      <w:r>
        <w:rPr>
          <w:color w:val="000000"/>
        </w:rPr>
        <w:t xml:space="preserve">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6E057C72" w14:textId="77777777" w:rsidR="00ED48BB" w:rsidRDefault="00ED48BB" w:rsidP="00ED48BB">
      <w:pPr>
        <w:spacing w:line="480" w:lineRule="auto"/>
        <w:ind w:firstLine="720"/>
        <w:rPr>
          <w:color w:val="000000"/>
        </w:rPr>
      </w:pPr>
      <w:r>
        <w:rPr>
          <w:color w:val="000000"/>
        </w:rPr>
        <w:t xml:space="preserve">The mmW technology faces </w:t>
      </w:r>
      <w:proofErr w:type="gramStart"/>
      <w:r>
        <w:rPr>
          <w:color w:val="000000"/>
        </w:rPr>
        <w:t>several</w:t>
      </w:r>
      <w:proofErr w:type="gramEnd"/>
      <w:r>
        <w:rPr>
          <w:color w:val="000000"/>
        </w:rPr>
        <w:t xml:space="preserve"> challenges in 5G networks, including high propagation losses, limited range, obstruction sensitivity, fading and reflections, equipment and infrastructure requirements, and regulatory </w:t>
      </w:r>
      <w:r w:rsidRPr="003E5C00">
        <w:t>considerations (Abdullah et al., 2020). There</w:t>
      </w:r>
      <w:r>
        <w:rPr>
          <w:color w:val="000000"/>
        </w:rPr>
        <w:t xml:space="preserve"> are </w:t>
      </w:r>
      <w:proofErr w:type="gramStart"/>
      <w:r>
        <w:rPr>
          <w:color w:val="000000"/>
        </w:rPr>
        <w:t>several</w:t>
      </w:r>
      <w:proofErr w:type="gramEnd"/>
      <w:r>
        <w:rPr>
          <w:color w:val="000000"/>
        </w:rPr>
        <w:t xml:space="preserve"> challenges associated with mmW frequencies, including their susceptibility to 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t xml:space="preserve">It is crucial to study foliage or vegetation to better understand path loss in 5G networks and to optimize their deployment. </w:t>
      </w:r>
      <w:r>
        <w:rPr>
          <w:color w:val="000000"/>
        </w:rPr>
        <w:t>Vegetation plays a crucial role in causing attenuation and signal loss in mmW propagation due to scattering and absorption effects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By analyzing the impact of foliage on signal propagation, researchers can gain insights into the specific challenges posed by vegetation, such as signal penetration through leaves, branches, and tree structures </w:t>
      </w:r>
      <w:r>
        <w:t>(</w:t>
      </w:r>
      <w:r>
        <w:rPr>
          <w:rStyle w:val="contrib0"/>
        </w:rPr>
        <w:t>Farooq</w:t>
      </w:r>
      <w:r>
        <w:rPr>
          <w:rStyle w:val="contriblist"/>
        </w:rPr>
        <w:t xml:space="preserve"> &amp; </w:t>
      </w:r>
      <w:r>
        <w:rPr>
          <w:rStyle w:val="contrib0"/>
        </w:rPr>
        <w:t>Lokam</w:t>
      </w:r>
      <w:r>
        <w:t xml:space="preserve">, </w:t>
      </w:r>
      <w:r>
        <w:rPr>
          <w:rStyle w:val="Date4"/>
        </w:rPr>
        <w:t>2023</w:t>
      </w:r>
      <w:r>
        <w:t xml:space="preserve">; </w:t>
      </w:r>
      <w:proofErr w:type="spellStart"/>
      <w:r>
        <w:rPr>
          <w:rStyle w:val="contrib0"/>
        </w:rPr>
        <w:t>Najafova</w:t>
      </w:r>
      <w:proofErr w:type="spellEnd"/>
      <w:r>
        <w:t xml:space="preserve">, </w:t>
      </w:r>
      <w:r>
        <w:rPr>
          <w:rStyle w:val="Date4"/>
        </w:rPr>
        <w:lastRenderedPageBreak/>
        <w:t>2022</w:t>
      </w:r>
      <w:r>
        <w:t>)</w:t>
      </w:r>
      <w:r>
        <w:rPr>
          <w:color w:val="000000"/>
        </w:rPr>
        <w:t xml:space="preserve"> </w:t>
      </w:r>
      <w:r w:rsidRPr="00B31159">
        <w:rPr>
          <w:strike/>
          <w:color w:val="000000"/>
        </w:rPr>
        <w:t>(</w:t>
      </w:r>
      <w:commentRangeStart w:id="138"/>
      <w:commentRangeStart w:id="139"/>
      <w:r w:rsidRPr="00B31159">
        <w:rPr>
          <w:rStyle w:val="Contrib"/>
          <w:strike/>
          <w:color w:val="000000"/>
        </w:rPr>
        <w:t>Abdullah</w:t>
      </w:r>
      <w:r w:rsidRPr="00B31159">
        <w:rPr>
          <w:rStyle w:val="citation"/>
          <w:strike/>
          <w:color w:val="000000"/>
        </w:rPr>
        <w:t xml:space="preserve"> et al.</w:t>
      </w:r>
      <w:r w:rsidRPr="00B31159">
        <w:rPr>
          <w:strike/>
          <w:color w:val="000000"/>
        </w:rPr>
        <w:t xml:space="preserve">, </w:t>
      </w:r>
      <w:r w:rsidRPr="00B31159">
        <w:rPr>
          <w:rStyle w:val="citation"/>
          <w:strike/>
          <w:color w:val="000000"/>
        </w:rPr>
        <w:t>2020</w:t>
      </w:r>
      <w:r w:rsidRPr="00B31159">
        <w:rPr>
          <w:strike/>
          <w:color w:val="000000"/>
        </w:rPr>
        <w:t xml:space="preserve">; </w:t>
      </w:r>
      <w:r w:rsidRPr="00B31159">
        <w:rPr>
          <w:rStyle w:val="Contrib"/>
          <w:strike/>
          <w:color w:val="000000"/>
        </w:rPr>
        <w:t>Barb</w:t>
      </w:r>
      <w:r w:rsidRPr="00B31159">
        <w:rPr>
          <w:rStyle w:val="citation"/>
          <w:strike/>
          <w:color w:val="000000"/>
        </w:rPr>
        <w:t xml:space="preserve"> et al.</w:t>
      </w:r>
      <w:r w:rsidRPr="00B31159">
        <w:rPr>
          <w:strike/>
          <w:color w:val="000000"/>
        </w:rPr>
        <w:t xml:space="preserve">, </w:t>
      </w:r>
      <w:r w:rsidRPr="00B31159">
        <w:rPr>
          <w:rStyle w:val="citation"/>
          <w:strike/>
          <w:color w:val="000000"/>
        </w:rPr>
        <w:t>2022</w:t>
      </w:r>
      <w:r w:rsidRPr="00B31159">
        <w:rPr>
          <w:strike/>
          <w:color w:val="000000"/>
        </w:rPr>
        <w:t xml:space="preserve">; </w:t>
      </w:r>
      <w:r w:rsidRPr="00B31159">
        <w:rPr>
          <w:rStyle w:val="Contrib"/>
          <w:strike/>
          <w:color w:val="000000"/>
        </w:rPr>
        <w:t>Chikhale</w:t>
      </w:r>
      <w:r w:rsidRPr="00B31159">
        <w:rPr>
          <w:rStyle w:val="citation"/>
          <w:strike/>
          <w:color w:val="000000"/>
        </w:rPr>
        <w:t xml:space="preserve"> et al.</w:t>
      </w:r>
      <w:r w:rsidRPr="00B31159">
        <w:rPr>
          <w:strike/>
          <w:color w:val="000000"/>
        </w:rPr>
        <w:t xml:space="preserve">, </w:t>
      </w:r>
      <w:r w:rsidRPr="00B31159">
        <w:rPr>
          <w:rStyle w:val="citation"/>
          <w:strike/>
          <w:color w:val="000000"/>
        </w:rPr>
        <w:t>2022</w:t>
      </w:r>
      <w:r w:rsidRPr="00B31159">
        <w:rPr>
          <w:strike/>
          <w:color w:val="000000"/>
        </w:rPr>
        <w:t xml:space="preserve">; </w:t>
      </w:r>
      <w:r w:rsidRPr="00B31159">
        <w:rPr>
          <w:rStyle w:val="Contrib"/>
          <w:strike/>
          <w:color w:val="000000"/>
        </w:rPr>
        <w:t>Farooq</w:t>
      </w:r>
      <w:r w:rsidRPr="00B31159">
        <w:rPr>
          <w:rStyle w:val="citation"/>
          <w:strike/>
          <w:color w:val="000000"/>
        </w:rPr>
        <w:t xml:space="preserve"> &amp; </w:t>
      </w:r>
      <w:r w:rsidRPr="00B31159">
        <w:rPr>
          <w:rStyle w:val="Contrib"/>
          <w:strike/>
          <w:color w:val="000000"/>
        </w:rPr>
        <w:t>Lokam</w:t>
      </w:r>
      <w:r w:rsidRPr="00B31159">
        <w:rPr>
          <w:strike/>
          <w:color w:val="000000"/>
        </w:rPr>
        <w:t xml:space="preserve">, </w:t>
      </w:r>
      <w:r w:rsidRPr="00B31159">
        <w:rPr>
          <w:rStyle w:val="citation"/>
          <w:strike/>
          <w:color w:val="000000"/>
        </w:rPr>
        <w:t>2023</w:t>
      </w:r>
      <w:r w:rsidRPr="00B31159">
        <w:rPr>
          <w:strike/>
          <w:color w:val="000000"/>
        </w:rPr>
        <w:t xml:space="preserve">; </w:t>
      </w:r>
      <w:r w:rsidRPr="00B31159">
        <w:rPr>
          <w:rStyle w:val="Contrib"/>
          <w:strike/>
          <w:color w:val="000000"/>
        </w:rPr>
        <w:t>Y. Zhang</w:t>
      </w:r>
      <w:r w:rsidRPr="00B31159">
        <w:rPr>
          <w:rStyle w:val="citation"/>
          <w:strike/>
          <w:color w:val="000000"/>
        </w:rPr>
        <w:t xml:space="preserve"> et al.</w:t>
      </w:r>
      <w:r w:rsidRPr="00B31159">
        <w:rPr>
          <w:strike/>
          <w:color w:val="000000"/>
        </w:rPr>
        <w:t xml:space="preserve">, </w:t>
      </w:r>
      <w:r w:rsidRPr="00B31159">
        <w:rPr>
          <w:rStyle w:val="citation"/>
          <w:strike/>
          <w:color w:val="000000"/>
        </w:rPr>
        <w:t>2019</w:t>
      </w:r>
      <w:r w:rsidRPr="00B31159">
        <w:rPr>
          <w:strike/>
          <w:color w:val="000000"/>
        </w:rPr>
        <w:t>)</w:t>
      </w:r>
      <w:r>
        <w:rPr>
          <w:color w:val="000000"/>
        </w:rPr>
        <w:t>.</w:t>
      </w:r>
      <w:commentRangeEnd w:id="138"/>
      <w:r>
        <w:rPr>
          <w:rStyle w:val="CommentReference"/>
          <w:rFonts w:eastAsia="Times New Roman" w:cs="Arial"/>
          <w:szCs w:val="20"/>
        </w:rPr>
        <w:commentReference w:id="138"/>
      </w:r>
      <w:commentRangeEnd w:id="139"/>
      <w:r>
        <w:rPr>
          <w:rStyle w:val="CommentReference"/>
          <w:rFonts w:eastAsia="Times New Roman" w:cs="Arial"/>
          <w:szCs w:val="20"/>
        </w:rPr>
        <w:commentReference w:id="139"/>
      </w:r>
    </w:p>
    <w:p w14:paraId="6384249D" w14:textId="77777777" w:rsidR="00ED48BB" w:rsidRDefault="00ED48BB" w:rsidP="00ED48BB">
      <w:pPr>
        <w:spacing w:line="480" w:lineRule="auto"/>
        <w:ind w:firstLine="720"/>
        <w:rPr>
          <w:color w:val="000000"/>
        </w:rPr>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5F7D8DE6" w14:textId="77777777" w:rsidR="00ED48BB" w:rsidRDefault="00ED48BB" w:rsidP="00ED48BB">
      <w:pPr>
        <w:pStyle w:val="embeddedapa-figure-label"/>
        <w:spacing w:line="480" w:lineRule="auto"/>
        <w:rPr>
          <w:color w:val="000000"/>
        </w:rPr>
      </w:pPr>
    </w:p>
    <w:p w14:paraId="619CD83B" w14:textId="5F53ECA5" w:rsidR="00ED48BB" w:rsidRPr="00CD2DAD" w:rsidRDefault="00ED48BB" w:rsidP="00ED48BB">
      <w:pPr>
        <w:pStyle w:val="Caption"/>
      </w:pPr>
      <w:bookmarkStart w:id="140" w:name="_Toc165902046"/>
      <w:bookmarkStart w:id="141" w:name="_Toc172410477"/>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4C6839">
        <w:t xml:space="preserve"> </w:t>
      </w:r>
      <w:r w:rsidR="004C6839">
        <w:br/>
      </w:r>
      <w:r w:rsidRPr="00CD2DAD">
        <w:rPr>
          <w:rFonts w:eastAsia="Times New Roman" w:cs="Times New Roman"/>
          <w:i/>
          <w:color w:val="000000"/>
          <w:szCs w:val="24"/>
        </w:rPr>
        <w:t>Obstacles in 5G Millimeter-Wave Deployment</w:t>
      </w:r>
      <w:bookmarkEnd w:id="140"/>
      <w:bookmarkEnd w:id="141"/>
    </w:p>
    <w:p w14:paraId="592027C6" w14:textId="77777777" w:rsidR="00ED48BB" w:rsidRDefault="00ED48BB" w:rsidP="00ED48BB">
      <w:pPr>
        <w:pStyle w:val="embeddedembedded-img"/>
        <w:spacing w:line="480" w:lineRule="auto"/>
        <w:rPr>
          <w:color w:val="000000"/>
        </w:rPr>
      </w:pPr>
      <w:r>
        <w:rPr>
          <w:noProof/>
          <w:color w:val="000000"/>
        </w:rPr>
        <w:drawing>
          <wp:inline distT="0" distB="0" distL="0" distR="0" wp14:anchorId="6ABA64F6" wp14:editId="0BC02FED">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23"/>
                    <a:stretch>
                      <a:fillRect/>
                    </a:stretch>
                  </pic:blipFill>
                  <pic:spPr>
                    <a:xfrm>
                      <a:off x="0" y="0"/>
                      <a:ext cx="4762500" cy="2446311"/>
                    </a:xfrm>
                    <a:prstGeom prst="rect">
                      <a:avLst/>
                    </a:prstGeom>
                  </pic:spPr>
                </pic:pic>
              </a:graphicData>
            </a:graphic>
          </wp:inline>
        </w:drawing>
      </w:r>
    </w:p>
    <w:p w14:paraId="41A2B6B0" w14:textId="77777777" w:rsidR="00ED48BB" w:rsidRDefault="00ED48BB" w:rsidP="00ED48BB">
      <w:pPr>
        <w:spacing w:line="480" w:lineRule="auto"/>
        <w:rPr>
          <w:i/>
          <w:iCs/>
          <w:color w:val="000000"/>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1A475D06" w14:textId="77777777" w:rsidR="00ED48BB" w:rsidRPr="00DA46F2" w:rsidRDefault="00ED48BB" w:rsidP="00ED48BB">
      <w:pPr>
        <w:spacing w:line="480" w:lineRule="auto"/>
        <w:ind w:firstLine="720"/>
        <w:rPr>
          <w:shd w:val="clear" w:color="auto" w:fill="FFFFFF"/>
        </w:rPr>
      </w:pPr>
    </w:p>
    <w:p w14:paraId="3EC875EA" w14:textId="77777777" w:rsidR="00ED48BB" w:rsidRPr="00C13616" w:rsidRDefault="00ED48BB" w:rsidP="00ED48BB">
      <w:pPr>
        <w:pStyle w:val="Heading3"/>
        <w:rPr>
          <w:shd w:val="clear" w:color="auto" w:fill="FFFFFF"/>
        </w:rPr>
      </w:pPr>
      <w:r w:rsidRPr="00C13616">
        <w:rPr>
          <w:shd w:val="clear" w:color="auto" w:fill="FFFFFF"/>
        </w:rPr>
        <w:t>Role of Foliage in mmW Wireless Network Planning and Deployment</w:t>
      </w:r>
    </w:p>
    <w:p w14:paraId="2B605778" w14:textId="77777777" w:rsidR="00ED48BB" w:rsidRDefault="00ED48BB" w:rsidP="00ED48BB">
      <w:pPr>
        <w:spacing w:line="480" w:lineRule="auto"/>
        <w:ind w:firstLine="720"/>
        <w:rPr>
          <w:color w:val="000000"/>
        </w:rPr>
      </w:pPr>
      <w:r>
        <w:rPr>
          <w:color w:val="000000"/>
        </w:rPr>
        <w:t>In 5G millimeter-wave (</w:t>
      </w:r>
      <w:proofErr w:type="spellStart"/>
      <w:r>
        <w:rPr>
          <w:color w:val="000000"/>
        </w:rPr>
        <w:t>mmWave</w:t>
      </w:r>
      <w:proofErr w:type="spellEnd"/>
      <w:r>
        <w:rPr>
          <w:color w:val="000000"/>
        </w:rPr>
        <w:t xml:space="preserve">) networks, foliage or vegetation plays a crucial role by causing signal attenuation through scattering and absorption effects. The presence of leaves, branches, tree trunks, and twigs in foliage environments can obstruct and scatter </w:t>
      </w:r>
      <w:proofErr w:type="spellStart"/>
      <w:r>
        <w:rPr>
          <w:color w:val="000000"/>
        </w:rPr>
        <w:t>mmWave</w:t>
      </w:r>
      <w:proofErr w:type="spellEnd"/>
      <w:r>
        <w:rPr>
          <w:color w:val="000000"/>
        </w:rPr>
        <w:t xml:space="preserve"> </w:t>
      </w:r>
      <w:r>
        <w:rPr>
          <w:color w:val="000000"/>
        </w:rPr>
        <w:lastRenderedPageBreak/>
        <w:t xml:space="preserve">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w:t>
      </w:r>
      <w:proofErr w:type="spellStart"/>
      <w:r>
        <w:rPr>
          <w:color w:val="000000"/>
        </w:rPr>
        <w:t>mmWave</w:t>
      </w:r>
      <w:proofErr w:type="spellEnd"/>
      <w:r>
        <w:rPr>
          <w:color w:val="000000"/>
        </w:rPr>
        <w:t xml:space="preser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A0858AF" w14:textId="77777777" w:rsidR="00ED48BB" w:rsidRDefault="00ED48BB" w:rsidP="00ED48BB">
      <w:pPr>
        <w:spacing w:line="480" w:lineRule="auto"/>
        <w:ind w:firstLine="720"/>
        <w:rPr>
          <w:color w:val="000000"/>
        </w:rPr>
      </w:pPr>
      <w:r>
        <w:rPr>
          <w:color w:val="000000"/>
        </w:rPr>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1D3EECFF" w14:textId="77777777" w:rsidR="00ED48BB" w:rsidRDefault="00ED48BB" w:rsidP="00ED48BB">
      <w:pPr>
        <w:spacing w:line="480" w:lineRule="auto"/>
        <w:ind w:firstLine="720"/>
        <w:rPr>
          <w:color w:val="000000"/>
        </w:rPr>
      </w:pPr>
      <w:r>
        <w:rPr>
          <w:color w:val="000000"/>
        </w:rPr>
        <w:t>Foliage depth plays a crucial role in determining the optimal deployment of mmW networks and the coverage area in the presence of foliage obstacles</w:t>
      </w:r>
      <w:r w:rsidRPr="4305B856">
        <w:rPr>
          <w:color w:val="000000" w:themeColor="text1"/>
        </w:rPr>
        <w:t xml:space="preserve">. </w:t>
      </w:r>
      <w:commentRangeStart w:id="142"/>
      <w:commentRangeStart w:id="143"/>
      <w:commentRangeStart w:id="144"/>
      <w:r w:rsidRPr="4305B856">
        <w:rPr>
          <w:color w:val="000000" w:themeColor="text1"/>
        </w:rPr>
        <w:t>Vegetation loss rises precisely proportional to the depth of the vegetation</w:t>
      </w:r>
      <w:commentRangeEnd w:id="142"/>
      <w:r>
        <w:rPr>
          <w:rStyle w:val="CommentReference"/>
        </w:rPr>
        <w:commentReference w:id="142"/>
      </w:r>
      <w:commentRangeEnd w:id="143"/>
      <w:r>
        <w:rPr>
          <w:rStyle w:val="CommentReference"/>
          <w:rFonts w:eastAsia="Times New Roman" w:cs="Arial"/>
          <w:szCs w:val="20"/>
        </w:rPr>
        <w:commentReference w:id="143"/>
      </w:r>
      <w:commentRangeEnd w:id="144"/>
      <w:r>
        <w:rPr>
          <w:rStyle w:val="CommentReference"/>
          <w:rFonts w:eastAsia="Times New Roman" w:cs="Arial"/>
          <w:szCs w:val="20"/>
        </w:rPr>
        <w:commentReference w:id="144"/>
      </w:r>
      <w:r w:rsidRPr="4305B856">
        <w:rPr>
          <w:color w:val="000000" w:themeColor="text1"/>
        </w:rPr>
        <w:t>,</w:t>
      </w:r>
      <w:r>
        <w:rPr>
          <w:color w:val="000000"/>
        </w:rPr>
        <w:t xml:space="preserve"> as shown by the graph (</w:t>
      </w:r>
      <w:r>
        <w:rPr>
          <w:rStyle w:val="citation"/>
          <w:color w:val="000000"/>
        </w:rPr>
        <w:t>Figure</w:t>
      </w:r>
      <w:r>
        <w:rPr>
          <w:color w:val="000000"/>
        </w:rPr>
        <w:t xml:space="preserve"> </w:t>
      </w:r>
      <w:r>
        <w:rPr>
          <w:rStyle w:val="citation"/>
          <w:color w:val="000000"/>
        </w:rPr>
        <w:t>5</w:t>
      </w:r>
      <w:r>
        <w:rPr>
          <w:color w:val="000000"/>
        </w:rPr>
        <w:t xml:space="preserve">). The 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w:t>
      </w:r>
      <w:proofErr w:type="gramStart"/>
      <w:r>
        <w:rPr>
          <w:color w:val="000000"/>
        </w:rPr>
        <w:t>is attributed</w:t>
      </w:r>
      <w:proofErr w:type="gramEnd"/>
      <w:r>
        <w:rPr>
          <w:color w:val="000000"/>
        </w:rPr>
        <w:t xml:space="preserve">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1216A7B0" w14:textId="77777777" w:rsidR="00ED48BB" w:rsidRDefault="00ED48BB" w:rsidP="00ED48BB">
      <w:pPr>
        <w:spacing w:line="480" w:lineRule="auto"/>
        <w:ind w:firstLine="720"/>
        <w:rPr>
          <w:color w:val="000000"/>
        </w:rPr>
      </w:pPr>
      <w:r>
        <w:rPr>
          <w:color w:val="000000"/>
        </w:rPr>
        <w:lastRenderedPageBreak/>
        <w:t xml:space="preserve">The propagation loss due to foliage or vegetation in network planning or deployment </w:t>
      </w:r>
      <w:proofErr w:type="gramStart"/>
      <w:r>
        <w:rPr>
          <w:color w:val="000000"/>
        </w:rPr>
        <w:t>is addressed</w:t>
      </w:r>
      <w:proofErr w:type="gramEnd"/>
      <w:r>
        <w:rPr>
          <w:color w:val="000000"/>
        </w:rPr>
        <w:t xml:space="preserve">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4EAA1259" w14:textId="61B266FB" w:rsidR="00ED48BB" w:rsidRPr="00DE737F" w:rsidRDefault="00ED48BB" w:rsidP="00ED48BB">
      <w:pPr>
        <w:pStyle w:val="Caption"/>
      </w:pPr>
      <w:bookmarkStart w:id="145" w:name="_Toc165902047"/>
      <w:bookmarkStart w:id="146" w:name="_Toc172410478"/>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DE737F">
        <w:t xml:space="preserve"> </w:t>
      </w:r>
      <w:r w:rsidR="00DE737F">
        <w:br/>
      </w:r>
      <w:r w:rsidRPr="4305B856">
        <w:rPr>
          <w:rFonts w:eastAsia="Times New Roman" w:cs="Times New Roman"/>
          <w:i/>
          <w:color w:val="000000" w:themeColor="text1"/>
        </w:rPr>
        <w:t>Vegetation Loss Simulation Results</w:t>
      </w:r>
      <w:bookmarkEnd w:id="145"/>
      <w:bookmarkEnd w:id="146"/>
    </w:p>
    <w:p w14:paraId="6D8EB66C" w14:textId="77777777" w:rsidR="00ED48BB" w:rsidRDefault="00ED48BB" w:rsidP="00ED48BB">
      <w:pPr>
        <w:pStyle w:val="embeddedembedded-img"/>
        <w:spacing w:line="480" w:lineRule="auto"/>
        <w:rPr>
          <w:color w:val="000000"/>
        </w:rPr>
      </w:pPr>
      <w:commentRangeStart w:id="147"/>
      <w:commentRangeStart w:id="148"/>
      <w:commentRangeEnd w:id="147"/>
      <w:r>
        <w:rPr>
          <w:rStyle w:val="CommentReference"/>
        </w:rPr>
        <w:commentReference w:id="147"/>
      </w:r>
      <w:commentRangeEnd w:id="148"/>
      <w:r>
        <w:rPr>
          <w:rStyle w:val="CommentReference"/>
          <w:rFonts w:cs="Arial"/>
          <w:szCs w:val="20"/>
        </w:rPr>
        <w:commentReference w:id="148"/>
      </w:r>
      <w:r>
        <w:rPr>
          <w:noProof/>
        </w:rPr>
        <w:drawing>
          <wp:inline distT="0" distB="0" distL="0" distR="0" wp14:anchorId="66FB428E" wp14:editId="649D0491">
            <wp:extent cx="5943600" cy="3770630"/>
            <wp:effectExtent l="0" t="0" r="0" b="5715"/>
            <wp:docPr id="1156819701" name="Picture 3"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9701" name="Picture 3" descr="A graph of different model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p>
    <w:p w14:paraId="16F94220"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736A86E2" w14:textId="77777777" w:rsidR="00ED48BB" w:rsidRDefault="00ED48BB" w:rsidP="00ED48BB">
      <w:pPr>
        <w:pStyle w:val="Heading3"/>
        <w:rPr>
          <w:shd w:val="clear" w:color="auto" w:fill="FFFFFF"/>
        </w:rPr>
      </w:pPr>
      <w:r w:rsidRPr="00C13616">
        <w:rPr>
          <w:shd w:val="clear" w:color="auto" w:fill="FFFFFF"/>
        </w:rPr>
        <w:lastRenderedPageBreak/>
        <w:t>Traditional Datasets from LiDAR and UAV data</w:t>
      </w:r>
    </w:p>
    <w:p w14:paraId="58C59452" w14:textId="77777777" w:rsidR="00ED48BB" w:rsidRDefault="00ED48BB" w:rsidP="00ED48BB">
      <w:pPr>
        <w:spacing w:line="480" w:lineRule="auto"/>
        <w:ind w:firstLine="720"/>
        <w:rPr>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benefits of LiDAR in comprehending foliage or vegetation include its sensitivity to vertical vegetation structure variations, enabling effective analysis in natural resources and forest applications. Additionally, LiDAR offers precise spatial information on vegetation shape and 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2D2B4E29" w14:textId="62E5B399" w:rsidR="00ED48BB" w:rsidRPr="00B427B3" w:rsidRDefault="00ED48BB" w:rsidP="00ED48BB">
      <w:pPr>
        <w:pStyle w:val="Caption"/>
      </w:pPr>
      <w:bookmarkStart w:id="149" w:name="_Toc165902048"/>
      <w:bookmarkStart w:id="150" w:name="_Toc172410479"/>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Illustration of Collection of Data in Lidar and UAV</w:t>
      </w:r>
      <w:bookmarkEnd w:id="149"/>
      <w:bookmarkEnd w:id="150"/>
    </w:p>
    <w:p w14:paraId="71624299" w14:textId="77777777" w:rsidR="00ED48BB" w:rsidRDefault="00ED48BB" w:rsidP="00ED48BB">
      <w:pPr>
        <w:pStyle w:val="embeddedembedded-img"/>
        <w:spacing w:line="480" w:lineRule="auto"/>
        <w:rPr>
          <w:color w:val="000000"/>
        </w:rPr>
      </w:pPr>
      <w:r>
        <w:rPr>
          <w:noProof/>
          <w:color w:val="000000"/>
        </w:rPr>
        <w:drawing>
          <wp:inline distT="0" distB="0" distL="0" distR="0" wp14:anchorId="226F5EFE" wp14:editId="259C02C7">
            <wp:extent cx="5224780" cy="2766951"/>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5"/>
                    <a:stretch>
                      <a:fillRect/>
                    </a:stretch>
                  </pic:blipFill>
                  <pic:spPr>
                    <a:xfrm>
                      <a:off x="0" y="0"/>
                      <a:ext cx="5236398" cy="2773104"/>
                    </a:xfrm>
                    <a:prstGeom prst="rect">
                      <a:avLst/>
                    </a:prstGeom>
                  </pic:spPr>
                </pic:pic>
              </a:graphicData>
            </a:graphic>
          </wp:inline>
        </w:drawing>
      </w:r>
    </w:p>
    <w:p w14:paraId="61A1E144"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1A4BC6F2" w14:textId="77777777" w:rsidR="00ED48BB" w:rsidRDefault="00ED48BB" w:rsidP="00ED48BB">
      <w:pPr>
        <w:spacing w:line="480" w:lineRule="auto"/>
        <w:ind w:firstLine="720"/>
        <w:rPr>
          <w:color w:val="000000"/>
        </w:rPr>
      </w:pPr>
      <w:del w:id="151" w:author="Mohamed Yoosuf Mohamed Nabeel" w:date="2024-06-15T07:02:00Z">
        <w:r w:rsidRPr="4305B856" w:rsidDel="00975DFF">
          <w:rPr>
            <w:color w:val="000000" w:themeColor="text1"/>
          </w:rPr>
          <w:lastRenderedPageBreak/>
          <w:delText>But that said</w:delText>
        </w:r>
      </w:del>
      <w:ins w:id="152" w:author="Mohamed Yoosuf Mohamed Nabeel" w:date="2024-06-15T07:02:00Z">
        <w:r w:rsidRPr="4305B856">
          <w:rPr>
            <w:color w:val="000000" w:themeColor="text1"/>
          </w:rPr>
          <w:t>However</w:t>
        </w:r>
      </w:ins>
      <w:r>
        <w:rPr>
          <w:color w:val="000000"/>
        </w:rPr>
        <w:t xml:space="preserve">, LiDAR data comes with </w:t>
      </w:r>
      <w:proofErr w:type="gramStart"/>
      <w:r>
        <w:rPr>
          <w:color w:val="000000"/>
        </w:rPr>
        <w:t>many</w:t>
      </w:r>
      <w:proofErr w:type="gramEnd"/>
      <w:r>
        <w:rPr>
          <w:color w:val="000000"/>
        </w:rPr>
        <w:t xml:space="preserve">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The LiDAR data can be complex and may require specialized knowledge, software tools, and computational resources. LiDAR data processing typically involves </w:t>
      </w:r>
      <w:proofErr w:type="gramStart"/>
      <w:r>
        <w:rPr>
          <w:color w:val="000000"/>
        </w:rPr>
        <w:t>several</w:t>
      </w:r>
      <w:proofErr w:type="gramEnd"/>
      <w:r>
        <w:rPr>
          <w:color w:val="000000"/>
        </w:rPr>
        <w:t xml:space="preserve">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81BF233" w14:textId="77777777" w:rsidR="00ED48BB" w:rsidRDefault="00ED48BB" w:rsidP="00ED48BB">
      <w:pPr>
        <w:spacing w:line="480" w:lineRule="auto"/>
        <w:ind w:firstLine="720"/>
        <w:rPr>
          <w:color w:val="000000"/>
        </w:rPr>
      </w:pPr>
      <w:r>
        <w:rPr>
          <w:color w:val="000000"/>
        </w:rPr>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132788E3" w14:textId="77777777" w:rsidR="00ED48BB" w:rsidRDefault="00ED48BB" w:rsidP="00ED48BB">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 xml:space="preserve">). This complexity </w:t>
      </w:r>
      <w:proofErr w:type="gramStart"/>
      <w:r>
        <w:rPr>
          <w:color w:val="000000"/>
        </w:rPr>
        <w:t>is further exacerbated</w:t>
      </w:r>
      <w:proofErr w:type="gramEnd"/>
      <w:r>
        <w:rPr>
          <w:color w:val="000000"/>
        </w:rPr>
        <w:t xml:space="preserve"> when dealing with large-scale LiDAR data sets that can reach 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The other major significant limitation of LiDAR technology is its cost. Traditional airborne LiDAR systems can be expensive to acquire and operate, making them less accessible for </w:t>
      </w:r>
      <w:proofErr w:type="gramStart"/>
      <w:r>
        <w:rPr>
          <w:color w:val="000000"/>
        </w:rPr>
        <w:t>some</w:t>
      </w:r>
      <w:proofErr w:type="gramEnd"/>
      <w:r>
        <w:rPr>
          <w:color w:val="000000"/>
        </w:rPr>
        <w:t xml:space="preserv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EBB37B1" w14:textId="77777777" w:rsidR="00ED48BB" w:rsidRDefault="00ED48BB" w:rsidP="00ED48BB">
      <w:pPr>
        <w:spacing w:line="480" w:lineRule="auto"/>
        <w:ind w:firstLine="720"/>
        <w:rPr>
          <w:color w:val="000000"/>
        </w:rPr>
      </w:pPr>
      <w:r>
        <w:rPr>
          <w:color w:val="000000"/>
        </w:rPr>
        <w:lastRenderedPageBreak/>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This dataset aims to enhance safety by detecting small and flying UAVs, support object detection tasks, facilitate the 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1F54693B" w14:textId="77777777" w:rsidR="00ED48BB" w:rsidRDefault="00ED48BB" w:rsidP="00ED48BB">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0455AD84" w14:textId="77777777" w:rsidR="00ED48BB" w:rsidRPr="00C13616" w:rsidRDefault="00ED48BB" w:rsidP="00ED48BB">
      <w:pPr>
        <w:spacing w:line="480" w:lineRule="auto"/>
        <w:ind w:firstLine="720"/>
      </w:pPr>
      <w:r>
        <w:rPr>
          <w:color w:val="000000"/>
        </w:rPr>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65EE5374" w14:textId="77777777" w:rsidR="00ED48BB" w:rsidRPr="00795531" w:rsidRDefault="00ED48BB" w:rsidP="00ED48BB">
      <w:pPr>
        <w:pStyle w:val="Heading3"/>
      </w:pPr>
      <w:r w:rsidRPr="00795531">
        <w:lastRenderedPageBreak/>
        <w:t>Digital Twins</w:t>
      </w:r>
    </w:p>
    <w:p w14:paraId="03047351" w14:textId="77777777" w:rsidR="00ED48BB" w:rsidRDefault="00ED48BB" w:rsidP="00ED48BB">
      <w:pPr>
        <w:spacing w:line="480" w:lineRule="auto"/>
        <w:ind w:firstLine="720"/>
        <w:rPr>
          <w:color w:val="000000"/>
        </w:rPr>
      </w:pPr>
      <w:r>
        <w:rPr>
          <w:color w:val="000000"/>
        </w:rPr>
        <w:t xml:space="preserve">The concept of digital twins has a rich history that dates to NASA’s Apollo program, where a digital twin of the spacecraft </w:t>
      </w:r>
      <w:proofErr w:type="gramStart"/>
      <w:r>
        <w:rPr>
          <w:color w:val="000000"/>
        </w:rPr>
        <w:t>was effectively used</w:t>
      </w:r>
      <w:proofErr w:type="gramEnd"/>
      <w:r>
        <w:rPr>
          <w:color w:val="000000"/>
        </w:rPr>
        <w:t xml:space="preserve">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This historical event highlighted the power of digital twins in crisis management and problem-solving. Over the years, advancements in sensor technology and computational power have propelled the concept of digital twins forward, enabling their application in various fields beyond aerospace. Today, digital twins play a crucial role in environmental science, medicine, and engineering, revolutionizing how complex systems </w:t>
      </w:r>
      <w:proofErr w:type="gramStart"/>
      <w:r>
        <w:rPr>
          <w:color w:val="000000"/>
        </w:rPr>
        <w:t>are understood</w:t>
      </w:r>
      <w:proofErr w:type="gramEnd"/>
      <w:r>
        <w:rPr>
          <w:color w:val="000000"/>
        </w:rPr>
        <w:t>,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CC8ACA9" w14:textId="77777777" w:rsidR="00ED48BB" w:rsidRDefault="00ED48BB" w:rsidP="00ED48BB">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xml:space="preserve">). </w:t>
      </w:r>
      <w:commentRangeStart w:id="153"/>
      <w:commentRangeStart w:id="154"/>
      <w:r>
        <w:t>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xml:space="preserve">). </w:t>
      </w:r>
      <w:commentRangeEnd w:id="153"/>
      <w:r>
        <w:rPr>
          <w:rStyle w:val="CommentReference"/>
          <w:rFonts w:eastAsia="Times New Roman" w:cs="Arial"/>
          <w:szCs w:val="20"/>
        </w:rPr>
        <w:commentReference w:id="153"/>
      </w:r>
      <w:commentRangeEnd w:id="154"/>
      <w:r>
        <w:rPr>
          <w:rStyle w:val="CommentReference"/>
          <w:rFonts w:eastAsia="Times New Roman" w:cs="Arial"/>
          <w:szCs w:val="20"/>
        </w:rPr>
        <w:commentReference w:id="154"/>
      </w:r>
      <w:r>
        <w:t>In manufacturing, they enable predictive maintenance, performance optimization, and customer-centric product design. In healthcare, 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1994BF1E" w14:textId="77777777" w:rsidR="00ED48BB" w:rsidRDefault="00ED48BB" w:rsidP="00ED48BB">
      <w:pPr>
        <w:spacing w:line="480" w:lineRule="auto"/>
        <w:ind w:firstLine="720"/>
        <w:rPr>
          <w:color w:val="000000"/>
        </w:rPr>
      </w:pPr>
      <w:r>
        <w:rPr>
          <w:color w:val="000000"/>
        </w:rPr>
        <w:t xml:space="preserve">Digital Twins provides companies with the ability to quickly detect and solve physical problems, </w:t>
      </w:r>
      <w:proofErr w:type="gramStart"/>
      <w:r>
        <w:rPr>
          <w:color w:val="000000"/>
        </w:rPr>
        <w:t>design</w:t>
      </w:r>
      <w:proofErr w:type="gramEnd"/>
      <w:r>
        <w:rPr>
          <w:color w:val="000000"/>
        </w:rPr>
        <w:t xml:space="preserve">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7A74A5B5" w14:textId="77777777" w:rsidR="00ED48BB" w:rsidRDefault="00ED48BB" w:rsidP="00ED48BB">
      <w:pPr>
        <w:spacing w:line="480" w:lineRule="auto"/>
        <w:ind w:firstLine="720"/>
        <w:rPr>
          <w:color w:val="000000"/>
        </w:rPr>
      </w:pPr>
      <w:r>
        <w:rPr>
          <w:color w:val="000000"/>
        </w:rPr>
        <w:lastRenderedPageBreak/>
        <w:t>Digital twins are helping city planning by providing a mirrored digital representation of the city, enabling stakeholders to visualize and plan various aspects effectively. They enhance the visualization and planning of cities by incorporating detailed information on buildings and city elements. Integration of Building Information Modeling (BIM) and Geographic Information System (GIS) applications maximizes the potential of digital twins in city planning. Real-time 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483BE16A" w14:textId="56D79B44" w:rsidR="00ED48BB" w:rsidRPr="00B427B3" w:rsidRDefault="00ED48BB" w:rsidP="00ED48BB">
      <w:pPr>
        <w:pStyle w:val="Caption"/>
      </w:pPr>
      <w:bookmarkStart w:id="155" w:name="_Toc165902049"/>
      <w:bookmarkStart w:id="156" w:name="_Toc172410480"/>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Elements of the Digital Twin Ecosystem</w:t>
      </w:r>
      <w:bookmarkEnd w:id="155"/>
      <w:bookmarkEnd w:id="156"/>
    </w:p>
    <w:p w14:paraId="3C4372AE" w14:textId="77777777" w:rsidR="00ED48BB" w:rsidRDefault="00ED48BB" w:rsidP="00ED48BB">
      <w:pPr>
        <w:pStyle w:val="embeddedembedded-img"/>
        <w:spacing w:line="480" w:lineRule="auto"/>
        <w:rPr>
          <w:color w:val="000000"/>
        </w:rPr>
      </w:pPr>
      <w:r>
        <w:rPr>
          <w:noProof/>
          <w:color w:val="000000"/>
        </w:rPr>
        <w:drawing>
          <wp:inline distT="0" distB="0" distL="0" distR="0" wp14:anchorId="6D235139" wp14:editId="7EEFFC1A">
            <wp:extent cx="6156056" cy="34319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6"/>
                    <a:stretch>
                      <a:fillRect/>
                    </a:stretch>
                  </pic:blipFill>
                  <pic:spPr>
                    <a:xfrm>
                      <a:off x="0" y="0"/>
                      <a:ext cx="6179369" cy="3444966"/>
                    </a:xfrm>
                    <a:prstGeom prst="rect">
                      <a:avLst/>
                    </a:prstGeom>
                  </pic:spPr>
                </pic:pic>
              </a:graphicData>
            </a:graphic>
          </wp:inline>
        </w:drawing>
      </w:r>
    </w:p>
    <w:p w14:paraId="02934885"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6751B87B" w14:textId="77777777" w:rsidR="00ED48BB" w:rsidRDefault="00ED48BB" w:rsidP="00ED48BB">
      <w:pPr>
        <w:spacing w:line="480" w:lineRule="auto"/>
        <w:ind w:firstLine="720"/>
        <w:rPr>
          <w:color w:val="000000"/>
        </w:rPr>
      </w:pPr>
      <w:r>
        <w:rPr>
          <w:color w:val="000000"/>
        </w:rPr>
        <w:lastRenderedPageBreak/>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By representing foliage in a digital twin, telecommunication companies can simulate the impact of vegetation on network signals. This representation helps in optimizing antenna placement for better coverage, 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451F404B" w14:textId="77777777" w:rsidR="00ED48BB" w:rsidRPr="006D6389" w:rsidRDefault="00ED48BB" w:rsidP="00ED48BB">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5AF26685" w14:textId="77777777" w:rsidR="00ED48BB" w:rsidRPr="00795531" w:rsidRDefault="00ED48BB" w:rsidP="00ED48BB">
      <w:pPr>
        <w:pStyle w:val="Heading3"/>
      </w:pPr>
      <w:r w:rsidRPr="00795531">
        <w:t>Machine Learning and Computer Vision in Environmental Modeling</w:t>
      </w:r>
    </w:p>
    <w:p w14:paraId="2053DE06" w14:textId="77777777" w:rsidR="00ED48BB" w:rsidRDefault="00ED48BB" w:rsidP="00ED48BB">
      <w:pPr>
        <w:spacing w:line="480" w:lineRule="auto"/>
        <w:ind w:firstLine="720"/>
        <w:rPr>
          <w:color w:val="000000"/>
        </w:rPr>
      </w:pPr>
      <w:r>
        <w:rPr>
          <w:color w:val="000000"/>
        </w:rPr>
        <w:t xml:space="preserve">Artificial Intelligence (AI) and Machine Learning (ML) technologies have revolutionized </w:t>
      </w:r>
      <w:proofErr w:type="gramStart"/>
      <w:r>
        <w:rPr>
          <w:color w:val="000000"/>
        </w:rPr>
        <w:t>many</w:t>
      </w:r>
      <w:proofErr w:type="gramEnd"/>
      <w:r>
        <w:rPr>
          <w:color w:val="000000"/>
        </w:rPr>
        <w:t xml:space="preserve"> fields, including the study of vegetation and foliage. This transformation has </w:t>
      </w:r>
      <w:proofErr w:type="gramStart"/>
      <w:r>
        <w:rPr>
          <w:color w:val="000000"/>
        </w:rPr>
        <w:t>been driven</w:t>
      </w:r>
      <w:proofErr w:type="gramEnd"/>
      <w:r>
        <w:rPr>
          <w:color w:val="000000"/>
        </w:rPr>
        <w:t xml:space="preserve"> by the exponential growth of computing power and the widespread availability of low-cost memory, which have helped process large datasets that were previously unmanageable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With this computational leap, researchers and technologists have been able to </w:t>
      </w:r>
      <w:r w:rsidRPr="4305B856">
        <w:rPr>
          <w:color w:val="000000" w:themeColor="text1"/>
        </w:rPr>
        <w:t xml:space="preserve">develop AI/ML computer vision image </w:t>
      </w:r>
      <w:del w:id="157" w:author="Mohamed Yoosuf Mohamed Nabeel" w:date="2024-06-15T07:05:00Z">
        <w:r w:rsidRPr="4305B856" w:rsidDel="00975DFF">
          <w:rPr>
            <w:color w:val="000000" w:themeColor="text1"/>
          </w:rPr>
          <w:delText>analysis</w:delText>
        </w:r>
      </w:del>
      <w:ins w:id="158" w:author="Mohamed Yoosuf Mohamed Nabeel" w:date="2024-06-15T07:05:00Z">
        <w:r w:rsidRPr="4305B856">
          <w:rPr>
            <w:color w:val="000000" w:themeColor="text1"/>
          </w:rPr>
          <w:t>classification</w:t>
        </w:r>
      </w:ins>
      <w:r w:rsidRPr="4305B856">
        <w:rPr>
          <w:color w:val="000000" w:themeColor="text1"/>
        </w:rPr>
        <w:t xml:space="preserve"> algorithms that can identify and</w:t>
      </w:r>
      <w:r>
        <w:rPr>
          <w:color w:val="000000"/>
        </w:rPr>
        <w:t xml:space="preserve">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4C7960A0" w14:textId="77777777" w:rsidR="00ED48BB" w:rsidRDefault="00ED48BB" w:rsidP="00ED48BB">
      <w:pPr>
        <w:spacing w:line="480" w:lineRule="auto"/>
        <w:ind w:firstLine="720"/>
        <w:rPr>
          <w:color w:val="000000"/>
        </w:rPr>
      </w:pPr>
      <w:r>
        <w:rPr>
          <w:color w:val="000000"/>
        </w:rPr>
        <w:lastRenderedPageBreak/>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677CA8CC" w14:textId="77777777" w:rsidR="00ED48BB" w:rsidRDefault="00ED48BB" w:rsidP="00ED48BB">
      <w:pPr>
        <w:spacing w:line="480" w:lineRule="auto"/>
        <w:ind w:firstLine="720"/>
        <w:rPr>
          <w:color w:val="000000"/>
        </w:rPr>
      </w:pPr>
      <w:r>
        <w:rPr>
          <w:color w:val="000000"/>
        </w:rPr>
        <w:t xml:space="preserve">Furthermore, AI/ML models can process and analyze data in real time, providing immediate insights into vegetation conditions and facilitating </w:t>
      </w:r>
      <w:proofErr w:type="gramStart"/>
      <w:r>
        <w:rPr>
          <w:color w:val="000000"/>
        </w:rPr>
        <w:t>proactive</w:t>
      </w:r>
      <w:proofErr w:type="gramEnd"/>
      <w:r>
        <w:rPr>
          <w:color w:val="000000"/>
        </w:rPr>
        <w:t xml:space="preserve"> decision-making. With AI/ML advancements and increased computational power and storage, these applications may become even more sophisticated, offering even more sophisticated tools for </w:t>
      </w:r>
      <w:proofErr w:type="gramStart"/>
      <w:r>
        <w:rPr>
          <w:color w:val="000000"/>
        </w:rPr>
        <w:t>monitoring</w:t>
      </w:r>
      <w:proofErr w:type="gramEnd"/>
      <w:r>
        <w:rPr>
          <w:color w:val="000000"/>
        </w:rPr>
        <w:t xml:space="preserve"> and managing the environment.</w:t>
      </w:r>
    </w:p>
    <w:p w14:paraId="34648FAC" w14:textId="77777777" w:rsidR="00ED48BB" w:rsidRDefault="00ED48BB" w:rsidP="00ED48BB">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These models </w:t>
      </w:r>
      <w:proofErr w:type="gramStart"/>
      <w:r>
        <w:rPr>
          <w:color w:val="000000"/>
        </w:rPr>
        <w:t>are trained</w:t>
      </w:r>
      <w:proofErr w:type="gramEnd"/>
      <w:r>
        <w:rPr>
          <w:color w:val="000000"/>
        </w:rPr>
        <w:t xml:space="preserve"> using features such as geometric characteristics and height-based information to 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0E8931A" w14:textId="77777777" w:rsidR="00ED48BB" w:rsidRPr="00512523" w:rsidRDefault="00ED48BB" w:rsidP="00ED48BB">
      <w:pPr>
        <w:spacing w:line="480" w:lineRule="auto"/>
        <w:ind w:firstLine="720"/>
      </w:pPr>
      <w:r>
        <w:rPr>
          <w:color w:val="000000"/>
        </w:rPr>
        <w:t xml:space="preserve">By processing images captured from drones or satellites, these computer vision and image analysis techniques can analyze various visual features such as color, texture, and shape to differentiate between </w:t>
      </w:r>
      <w:proofErr w:type="gramStart"/>
      <w:r>
        <w:rPr>
          <w:color w:val="000000"/>
        </w:rPr>
        <w:t>different types</w:t>
      </w:r>
      <w:proofErr w:type="gramEnd"/>
      <w:r>
        <w:rPr>
          <w:color w:val="000000"/>
        </w:rPr>
        <w:t xml:space="preserve"> of vegetation. Machine learning algorithms are employed to classify vegetation types, detect changes over time, and monitor environmental conditions. This </w:t>
      </w:r>
      <w:r>
        <w:rPr>
          <w:color w:val="000000"/>
        </w:rPr>
        <w:lastRenderedPageBreak/>
        <w:t>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45600936" w14:textId="77777777" w:rsidR="00ED48BB" w:rsidRDefault="00ED48BB" w:rsidP="00ED48BB">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104E425F" w14:textId="77777777" w:rsidR="00ED48BB" w:rsidRDefault="00ED48BB" w:rsidP="00ED48BB">
      <w:pPr>
        <w:spacing w:line="480" w:lineRule="auto"/>
        <w:ind w:firstLine="720"/>
        <w:rPr>
          <w:color w:val="000000"/>
        </w:rPr>
      </w:pPr>
      <w:r>
        <w:tab/>
      </w:r>
      <w:r>
        <w:rPr>
          <w:color w:val="000000"/>
        </w:rPr>
        <w:t>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2555039D" w14:textId="77777777" w:rsidR="00ED48BB" w:rsidRDefault="00ED48BB" w:rsidP="00ED48BB">
      <w:pPr>
        <w:spacing w:line="480" w:lineRule="auto"/>
        <w:ind w:firstLine="720"/>
        <w:rPr>
          <w:color w:val="000000"/>
        </w:rPr>
      </w:pPr>
      <w:r>
        <w:rPr>
          <w:color w:val="000000"/>
        </w:rPr>
        <w:t xml:space="preserve">Traditional airborne LiDAR systems can be expensive to acquire and operate, making them less accessible for projects with budget constraints. The cost of LiDAR data collection, equipment, and processing may pose a financial challenge for </w:t>
      </w:r>
      <w:proofErr w:type="gramStart"/>
      <w:r>
        <w:rPr>
          <w:color w:val="000000"/>
        </w:rPr>
        <w:t>some</w:t>
      </w:r>
      <w:proofErr w:type="gramEnd"/>
      <w:r>
        <w:rPr>
          <w:color w:val="000000"/>
        </w:rPr>
        <w:t xml:space="preserv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978745A" w14:textId="77777777" w:rsidR="00ED48BB" w:rsidRDefault="00ED48BB" w:rsidP="00ED48BB">
      <w:pPr>
        <w:spacing w:line="480" w:lineRule="auto"/>
        <w:ind w:firstLine="720"/>
        <w:rPr>
          <w:color w:val="000000"/>
        </w:rPr>
      </w:pPr>
      <w:r>
        <w:rPr>
          <w:color w:val="000000"/>
        </w:rPr>
        <w:t xml:space="preserve">LiDAR data collection can </w:t>
      </w:r>
      <w:proofErr w:type="gramStart"/>
      <w:r>
        <w:rPr>
          <w:color w:val="000000"/>
        </w:rPr>
        <w:t>be limited</w:t>
      </w:r>
      <w:proofErr w:type="gramEnd"/>
      <w:r>
        <w:rPr>
          <w:color w:val="000000"/>
        </w:rPr>
        <w:t xml:space="preserve">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w:t>
      </w:r>
      <w:proofErr w:type="gramStart"/>
      <w:r>
        <w:rPr>
          <w:color w:val="000000"/>
        </w:rPr>
        <w:t>be effectively surveyed</w:t>
      </w:r>
      <w:proofErr w:type="gramEnd"/>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D148420" w14:textId="77777777" w:rsidR="00ED48BB" w:rsidRDefault="00ED48BB" w:rsidP="00ED48BB">
      <w:pPr>
        <w:spacing w:line="480" w:lineRule="auto"/>
        <w:ind w:firstLine="720"/>
        <w:rPr>
          <w:color w:val="000000"/>
        </w:rPr>
      </w:pPr>
      <w:r>
        <w:rPr>
          <w:color w:val="000000"/>
        </w:rPr>
        <w:t xml:space="preserve">Processing LiDAR data can be complex and time-consuming, requiring specialized software, expertise, and computational resources. Analyzing and interpreting LiDAR point cloud data involves data cleaning, classification, feature extraction, and model generation, which can </w:t>
      </w:r>
      <w:r>
        <w:rPr>
          <w:color w:val="000000"/>
        </w:rPr>
        <w:lastRenderedPageBreak/>
        <w:t>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71D9AE4" w14:textId="77777777" w:rsidR="00ED48BB" w:rsidRDefault="00ED48BB" w:rsidP="00ED48BB">
      <w:pPr>
        <w:spacing w:line="480" w:lineRule="auto"/>
        <w:ind w:firstLine="720"/>
        <w:rPr>
          <w:color w:val="000000"/>
        </w:rPr>
      </w:pPr>
      <w:r>
        <w:rPr>
          <w:color w:val="000000"/>
        </w:rPr>
        <w:t>The use of digital twins in the telecommunications sector has become essential for providing a detailed model of physical network components and behaviors. It allows operators to monitor, simulate, and manage their networks efficiently, resulting in heightened efficiency, 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w:t>
      </w:r>
      <w:proofErr w:type="gramStart"/>
      <w:r>
        <w:rPr>
          <w:color w:val="000000"/>
        </w:rPr>
        <w:t>new technologies</w:t>
      </w:r>
      <w:proofErr w:type="gramEnd"/>
      <w:r>
        <w:rPr>
          <w:color w:val="000000"/>
        </w:rPr>
        <w:t>,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15CBD973" w14:textId="77777777" w:rsidR="00ED48BB" w:rsidRDefault="00ED48BB" w:rsidP="00ED48BB">
      <w:pPr>
        <w:spacing w:line="480" w:lineRule="auto"/>
        <w:ind w:firstLine="720"/>
        <w:rPr>
          <w:color w:val="000000"/>
        </w:rPr>
      </w:pPr>
      <w:r>
        <w:rPr>
          <w:color w:val="000000"/>
        </w:rPr>
        <w:t xml:space="preserve">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w:t>
      </w:r>
      <w:proofErr w:type="gramStart"/>
      <w:r>
        <w:rPr>
          <w:color w:val="000000"/>
        </w:rPr>
        <w:t>different types</w:t>
      </w:r>
      <w:proofErr w:type="gramEnd"/>
      <w:r>
        <w:rPr>
          <w:color w:val="000000"/>
        </w:rPr>
        <w:t xml:space="preserve">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4861C23B" w14:textId="77777777" w:rsidR="00ED48BB" w:rsidRDefault="00ED48BB" w:rsidP="00ED48BB">
      <w:pPr>
        <w:spacing w:line="480" w:lineRule="auto"/>
        <w:ind w:firstLine="720"/>
        <w:rPr>
          <w:color w:val="000000"/>
        </w:rPr>
      </w:pPr>
      <w:r>
        <w:rPr>
          <w:color w:val="000000"/>
        </w:rPr>
        <w:t xml:space="preserve">Furthermore, by leveraging advanced computer vision, image analysis, and machine learning algorithms, digital twins can analyze the impact of foliage on network performance, </w:t>
      </w:r>
      <w:r>
        <w:rPr>
          <w:color w:val="000000"/>
        </w:rPr>
        <w:lastRenderedPageBreak/>
        <w:t>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96526C6" w14:textId="77777777" w:rsidR="00ED48BB" w:rsidRDefault="00ED48BB" w:rsidP="00ED48BB">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88D75DC" w14:textId="77777777" w:rsidR="00ED48BB" w:rsidRDefault="00ED48BB" w:rsidP="00ED48BB">
      <w:pPr>
        <w:spacing w:line="480" w:lineRule="auto"/>
        <w:ind w:firstLine="720"/>
        <w:rPr>
          <w:color w:val="000000"/>
        </w:rPr>
      </w:pPr>
      <w:r>
        <w:rPr>
          <w:color w:val="000000"/>
        </w:rPr>
        <w:t xml:space="preserve">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enhances the engagement of citizens in the planning process, especially in areas where new developments </w:t>
      </w:r>
      <w:proofErr w:type="gramStart"/>
      <w:r>
        <w:rPr>
          <w:color w:val="000000"/>
        </w:rPr>
        <w:t>are built</w:t>
      </w:r>
      <w:proofErr w:type="gramEnd"/>
      <w:r>
        <w:rPr>
          <w:color w:val="000000"/>
        </w:rPr>
        <w:t xml:space="preserve">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5EF6366" w14:textId="77777777" w:rsidR="00ED48BB" w:rsidRDefault="00ED48BB" w:rsidP="00ED48BB">
      <w:pPr>
        <w:spacing w:line="480" w:lineRule="auto"/>
        <w:ind w:firstLine="720"/>
        <w:rPr>
          <w:color w:val="000000"/>
        </w:rPr>
      </w:pPr>
      <w:r>
        <w:rPr>
          <w:color w:val="000000"/>
        </w:rPr>
        <w:t xml:space="preserve">Furthermore, Digital Twins is increasingly </w:t>
      </w:r>
      <w:proofErr w:type="gramStart"/>
      <w:r>
        <w:rPr>
          <w:color w:val="000000"/>
        </w:rPr>
        <w:t>being used</w:t>
      </w:r>
      <w:proofErr w:type="gramEnd"/>
      <w:r>
        <w:rPr>
          <w:color w:val="000000"/>
        </w:rPr>
        <w:t xml:space="preserve">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BC4F7CE" w14:textId="77777777" w:rsidR="00ED48BB" w:rsidRPr="00254545" w:rsidRDefault="00ED48BB" w:rsidP="00ED48BB">
      <w:pPr>
        <w:spacing w:line="480" w:lineRule="auto"/>
        <w:ind w:firstLine="720"/>
        <w:rPr>
          <w:shd w:val="clear" w:color="auto" w:fill="F9F9FE"/>
        </w:rPr>
      </w:pPr>
      <w:r>
        <w:rPr>
          <w:color w:val="000000"/>
        </w:rPr>
        <w:t xml:space="preserve">Using low-cost satellite or aerial imagery data sources like Google Imagery, applying computer vision, image analysis, and semantic segmentation machine learning techniques to </w:t>
      </w:r>
      <w:r>
        <w:rPr>
          <w:color w:val="000000"/>
        </w:rPr>
        <w:lastRenderedPageBreak/>
        <w:t>extract the relevant information related to foliage or vegetation from the imagery, we can build the Digital twin representation of foliage.</w:t>
      </w:r>
    </w:p>
    <w:p w14:paraId="6E6352B4" w14:textId="77777777" w:rsidR="00ED48BB" w:rsidRDefault="00ED48BB" w:rsidP="00ED48BB">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7368BE6C" w14:textId="77777777" w:rsidR="00ED48BB" w:rsidRDefault="00ED48BB" w:rsidP="00ED48BB">
      <w:pPr>
        <w:spacing w:line="480" w:lineRule="auto"/>
        <w:ind w:firstLine="720"/>
        <w:rPr>
          <w:color w:val="000000"/>
        </w:rPr>
      </w:pPr>
      <w:r w:rsidRPr="4305B856">
        <w:rPr>
          <w:color w:val="000000" w:themeColor="text1"/>
        </w:rPr>
        <w:t xml:space="preserve">As foliage or vegetation is one of the factors impacting the advanced mmW, 5G, and 6G technologies deployment, </w:t>
      </w:r>
      <w:commentRangeStart w:id="159"/>
      <w:commentRangeStart w:id="160"/>
      <w:r w:rsidRPr="4305B856">
        <w:rPr>
          <w:color w:val="000000" w:themeColor="text1"/>
        </w:rPr>
        <w:t>current methods of identifying foliage for network planning</w:t>
      </w:r>
      <w:commentRangeEnd w:id="159"/>
      <w:r>
        <w:rPr>
          <w:rStyle w:val="CommentReference"/>
        </w:rPr>
        <w:commentReference w:id="159"/>
      </w:r>
      <w:commentRangeEnd w:id="160"/>
      <w:r>
        <w:rPr>
          <w:rStyle w:val="CommentReference"/>
          <w:rFonts w:eastAsia="Times New Roman" w:cs="Arial"/>
          <w:szCs w:val="20"/>
        </w:rPr>
        <w:commentReference w:id="160"/>
      </w:r>
      <w:r>
        <w:rPr>
          <w:color w:val="000000" w:themeColor="text1"/>
        </w:rPr>
        <w:t xml:space="preserve"> </w:t>
      </w:r>
      <w:r>
        <w:t>(</w:t>
      </w:r>
      <w:r>
        <w:rPr>
          <w:rStyle w:val="contrib0"/>
        </w:rPr>
        <w:t>Barb</w:t>
      </w:r>
      <w:r>
        <w:rPr>
          <w:rStyle w:val="contriblist"/>
        </w:rPr>
        <w:t xml:space="preserve"> et al.</w:t>
      </w:r>
      <w:r>
        <w:t xml:space="preserve">, </w:t>
      </w:r>
      <w:r>
        <w:rPr>
          <w:rStyle w:val="Date4"/>
        </w:rPr>
        <w:t>2022</w:t>
      </w:r>
      <w:r>
        <w:t xml:space="preserve">; </w:t>
      </w:r>
      <w:r>
        <w:rPr>
          <w:rStyle w:val="contrib0"/>
        </w:rPr>
        <w:t>Bose</w:t>
      </w:r>
      <w:r>
        <w:rPr>
          <w:rStyle w:val="contriblist"/>
        </w:rPr>
        <w:t xml:space="preserve"> et al.</w:t>
      </w:r>
      <w:r>
        <w:t xml:space="preserve">, </w:t>
      </w:r>
      <w:r>
        <w:rPr>
          <w:rStyle w:val="Date4"/>
        </w:rPr>
        <w:t>2024</w:t>
      </w:r>
      <w:r>
        <w:t xml:space="preserve">; </w:t>
      </w:r>
      <w:r>
        <w:rPr>
          <w:rStyle w:val="contrib0"/>
        </w:rPr>
        <w:t>Chikhale</w:t>
      </w:r>
      <w:r>
        <w:rPr>
          <w:rStyle w:val="contriblist"/>
        </w:rPr>
        <w:t xml:space="preserve"> et al.</w:t>
      </w:r>
      <w:r>
        <w:t xml:space="preserve">, </w:t>
      </w:r>
      <w:r>
        <w:rPr>
          <w:rStyle w:val="Date4"/>
        </w:rPr>
        <w:t>2022</w:t>
      </w:r>
      <w:r>
        <w:t xml:space="preserve">; </w:t>
      </w:r>
      <w:r>
        <w:rPr>
          <w:rStyle w:val="contrib0"/>
        </w:rPr>
        <w:t>Pradeep</w:t>
      </w:r>
      <w:r>
        <w:rPr>
          <w:rStyle w:val="contriblist"/>
        </w:rPr>
        <w:t xml:space="preserve"> et al.</w:t>
      </w:r>
      <w:r>
        <w:t xml:space="preserve">, </w:t>
      </w:r>
      <w:r>
        <w:rPr>
          <w:rStyle w:val="Date4"/>
        </w:rPr>
        <w:t>2021</w:t>
      </w:r>
      <w:r>
        <w:t xml:space="preserve">; </w:t>
      </w:r>
      <w:r>
        <w:rPr>
          <w:rStyle w:val="contrib0"/>
        </w:rPr>
        <w:t>Zhang</w:t>
      </w:r>
      <w:r>
        <w:rPr>
          <w:rStyle w:val="contriblist"/>
        </w:rPr>
        <w:t xml:space="preserve"> et al.</w:t>
      </w:r>
      <w:r>
        <w:t xml:space="preserve">, </w:t>
      </w:r>
      <w:r>
        <w:rPr>
          <w:rStyle w:val="Date4"/>
        </w:rPr>
        <w:t>2019</w:t>
      </w:r>
      <w:r>
        <w:t>)</w:t>
      </w:r>
      <w:r w:rsidRPr="4305B856">
        <w:rPr>
          <w:color w:val="000000" w:themeColor="text1"/>
        </w:rPr>
        <w:t>, such as LiDAR and UAV, are noted for their high cost and labor-intensive nature, which limits the flexibility for frequent updates. These methods also struggle to adapt quickly to changes in foliage due to seasonal variations or environmental shifts, posing significant challenges in maintaining up-to-date data for accurate network planning</w:t>
      </w:r>
      <w:r>
        <w:rPr>
          <w:color w:val="000000" w:themeColor="text1"/>
        </w:rPr>
        <w:t xml:space="preserve"> </w:t>
      </w:r>
      <w:r>
        <w:t>(</w:t>
      </w:r>
      <w:r>
        <w:rPr>
          <w:rStyle w:val="contrib0"/>
        </w:rPr>
        <w:t>Gaspari</w:t>
      </w:r>
      <w:r>
        <w:rPr>
          <w:rStyle w:val="contriblist"/>
        </w:rPr>
        <w:t xml:space="preserve"> et al.</w:t>
      </w:r>
      <w:r>
        <w:t xml:space="preserve">, </w:t>
      </w:r>
      <w:r>
        <w:rPr>
          <w:rStyle w:val="Date4"/>
        </w:rPr>
        <w:t>2022</w:t>
      </w:r>
      <w:r>
        <w:t xml:space="preserve">; </w:t>
      </w:r>
      <w:r>
        <w:rPr>
          <w:rStyle w:val="contrib0"/>
        </w:rPr>
        <w:t>Hematang</w:t>
      </w:r>
      <w:r>
        <w:rPr>
          <w:rStyle w:val="contriblist"/>
        </w:rPr>
        <w:t xml:space="preserve"> et al.</w:t>
      </w:r>
      <w:r>
        <w:t xml:space="preserve">, </w:t>
      </w:r>
      <w:r>
        <w:rPr>
          <w:rStyle w:val="Date4"/>
        </w:rPr>
        <w:t>2022</w:t>
      </w:r>
      <w:r>
        <w:t xml:space="preserve">; </w:t>
      </w:r>
      <w:r>
        <w:rPr>
          <w:rStyle w:val="contrib0"/>
        </w:rPr>
        <w:t>Rogers</w:t>
      </w:r>
      <w:r>
        <w:rPr>
          <w:rStyle w:val="contriblist"/>
        </w:rPr>
        <w:t xml:space="preserve"> et al.</w:t>
      </w:r>
      <w:r>
        <w:t xml:space="preserve">, </w:t>
      </w:r>
      <w:r>
        <w:rPr>
          <w:rStyle w:val="Date4"/>
        </w:rPr>
        <w:t>2020</w:t>
      </w:r>
      <w:r>
        <w:t xml:space="preserve">; </w:t>
      </w:r>
      <w:r>
        <w:rPr>
          <w:rStyle w:val="contrib0"/>
        </w:rPr>
        <w:t>Z. Wang</w:t>
      </w:r>
      <w:r>
        <w:rPr>
          <w:rStyle w:val="contriblist"/>
        </w:rPr>
        <w:t xml:space="preserve"> &amp; </w:t>
      </w:r>
      <w:proofErr w:type="spellStart"/>
      <w:r>
        <w:rPr>
          <w:rStyle w:val="contrib0"/>
        </w:rPr>
        <w:t>Menenti</w:t>
      </w:r>
      <w:proofErr w:type="spellEnd"/>
      <w:r>
        <w:t xml:space="preserve">, </w:t>
      </w:r>
      <w:r>
        <w:rPr>
          <w:rStyle w:val="Date4"/>
        </w:rPr>
        <w:t>2021</w:t>
      </w:r>
      <w:r>
        <w:t>)</w:t>
      </w:r>
      <w:r w:rsidRPr="4305B856">
        <w:rPr>
          <w:color w:val="000000" w:themeColor="text1"/>
        </w:rPr>
        <w:t>.</w:t>
      </w:r>
    </w:p>
    <w:p w14:paraId="145E18F8" w14:textId="77777777" w:rsidR="00ED48BB" w:rsidRDefault="00ED48BB" w:rsidP="00ED48BB">
      <w:pPr>
        <w:spacing w:line="480" w:lineRule="auto"/>
        <w:ind w:firstLine="720"/>
        <w:rPr>
          <w:color w:val="000000"/>
        </w:rPr>
      </w:pPr>
      <w:r>
        <w:rPr>
          <w:color w:val="000000"/>
        </w:rPr>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8F08C93" w14:textId="77777777" w:rsidR="00ED48BB" w:rsidRPr="00254545" w:rsidRDefault="00ED48BB" w:rsidP="00ED48BB">
      <w:pPr>
        <w:spacing w:line="480" w:lineRule="auto"/>
        <w:ind w:firstLine="720"/>
      </w:pPr>
      <w:r>
        <w:rPr>
          <w:color w:val="000000"/>
        </w:rPr>
        <w:t xml:space="preserve">The current DTs can </w:t>
      </w:r>
      <w:proofErr w:type="gramStart"/>
      <w:r>
        <w:rPr>
          <w:color w:val="000000"/>
        </w:rPr>
        <w:t>be expanded</w:t>
      </w:r>
      <w:proofErr w:type="gramEnd"/>
      <w:r>
        <w:rPr>
          <w:color w:val="000000"/>
        </w:rPr>
        <w:t xml:space="preserve"> in the future to include various other components that are affecting mmW, 5G, and 6G technologies, like street furniture (stop signs, sign boards, etc.) and building facades.</w:t>
      </w:r>
    </w:p>
    <w:p w14:paraId="3F4DE33B" w14:textId="77777777" w:rsidR="00ED48BB" w:rsidRDefault="00ED48BB" w:rsidP="00ED48BB">
      <w:pPr>
        <w:pStyle w:val="Heading3"/>
        <w:rPr>
          <w:shd w:val="clear" w:color="auto" w:fill="FFFFFF"/>
        </w:rPr>
      </w:pPr>
      <w:r>
        <w:rPr>
          <w:shd w:val="clear" w:color="auto" w:fill="FFFFFF"/>
        </w:rPr>
        <w:lastRenderedPageBreak/>
        <w:t>Databases Accessed and Other Sources</w:t>
      </w:r>
    </w:p>
    <w:p w14:paraId="2A1323C7" w14:textId="77777777" w:rsidR="00ED48BB" w:rsidRDefault="00ED48BB" w:rsidP="00ED48BB">
      <w:pPr>
        <w:spacing w:line="480" w:lineRule="auto"/>
        <w:ind w:firstLine="720"/>
        <w:rPr>
          <w:color w:val="000000"/>
        </w:rPr>
      </w:pPr>
      <w:r>
        <w:rPr>
          <w:color w:val="000000"/>
        </w:rPr>
        <w:t xml:space="preserve">In the current research study, to ensure a comprehensive and up-to-date review of the literature, the following sources, databases, and search engines </w:t>
      </w:r>
      <w:proofErr w:type="gramStart"/>
      <w:r>
        <w:rPr>
          <w:color w:val="000000"/>
        </w:rPr>
        <w:t>are used</w:t>
      </w:r>
      <w:proofErr w:type="gramEnd"/>
      <w:r>
        <w:rPr>
          <w:color w:val="000000"/>
        </w:rPr>
        <w:t>: 1) NU library, 2) IEEE Xplore, 3) Google Scholar, 4) Science Direct, and 5) Springer Link.</w:t>
      </w:r>
    </w:p>
    <w:p w14:paraId="3B505EDD" w14:textId="77777777" w:rsidR="00ED48BB" w:rsidRDefault="00ED48BB" w:rsidP="00ED48BB">
      <w:pPr>
        <w:spacing w:line="480" w:lineRule="auto"/>
        <w:ind w:firstLine="720"/>
        <w:rPr>
          <w:color w:val="000000"/>
        </w:rPr>
      </w:pPr>
      <w:r>
        <w:rPr>
          <w:color w:val="000000"/>
        </w:rPr>
        <w:t xml:space="preserve">The following sources </w:t>
      </w:r>
      <w:proofErr w:type="gramStart"/>
      <w:r>
        <w:rPr>
          <w:color w:val="000000"/>
        </w:rPr>
        <w:t>are used</w:t>
      </w:r>
      <w:proofErr w:type="gramEnd"/>
      <w:r>
        <w:rPr>
          <w:color w:val="000000"/>
        </w:rPr>
        <w:t xml:space="preserve"> to collect the aerial (satellite) images and street view images:</w:t>
      </w:r>
    </w:p>
    <w:p w14:paraId="15540866" w14:textId="77777777" w:rsidR="00ED48BB" w:rsidRDefault="00ED48BB" w:rsidP="00ED48BB">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3D2E8CD" w14:textId="77777777" w:rsidR="00ED48BB" w:rsidRDefault="00ED48BB" w:rsidP="00ED48BB">
      <w:pPr>
        <w:pStyle w:val="li"/>
        <w:numPr>
          <w:ilvl w:val="0"/>
          <w:numId w:val="3"/>
        </w:numPr>
        <w:spacing w:line="480" w:lineRule="auto"/>
        <w:rPr>
          <w:color w:val="000000"/>
        </w:rPr>
      </w:pPr>
      <w:r>
        <w:rPr>
          <w:color w:val="000000"/>
        </w:rPr>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5D39DFB4" w14:textId="77777777" w:rsidR="00ED48BB" w:rsidRDefault="00ED48BB" w:rsidP="00ED48BB">
      <w:pPr>
        <w:pStyle w:val="li"/>
        <w:numPr>
          <w:ilvl w:val="0"/>
          <w:numId w:val="3"/>
        </w:numPr>
        <w:spacing w:line="480" w:lineRule="auto"/>
        <w:rPr>
          <w:color w:val="000000"/>
        </w:rPr>
      </w:pPr>
      <w:r>
        <w:rPr>
          <w:color w:val="000000"/>
        </w:rPr>
        <w:t>Google Earth (</w:t>
      </w:r>
      <w:hyperlink r:id="rId27" w:history="1">
        <w:r>
          <w:rPr>
            <w:color w:val="0000EE"/>
            <w:u w:val="single" w:color="0000EE"/>
          </w:rPr>
          <w:t>https://earth.google.com/web/)</w:t>
        </w:r>
      </w:hyperlink>
    </w:p>
    <w:p w14:paraId="1047F76D" w14:textId="77777777" w:rsidR="00ED48BB" w:rsidRPr="00975DFF" w:rsidRDefault="00ED48BB" w:rsidP="00ED48BB">
      <w:pPr>
        <w:pStyle w:val="ListParagraph"/>
        <w:numPr>
          <w:ilvl w:val="1"/>
          <w:numId w:val="3"/>
        </w:numPr>
        <w:pBdr>
          <w:left w:val="none" w:sz="0" w:space="31" w:color="auto"/>
        </w:pBdr>
        <w:rPr>
          <w:color w:val="000000"/>
        </w:rPr>
      </w:pPr>
      <w:r w:rsidRPr="00975DFF">
        <w:rPr>
          <w:color w:val="000000"/>
        </w:rPr>
        <w:t xml:space="preserve">The following open source, Open Street Map (OSM), Java Open Street Map (JOSM), </w:t>
      </w:r>
      <w:proofErr w:type="gramStart"/>
      <w:r w:rsidRPr="00975DFF">
        <w:rPr>
          <w:color w:val="000000"/>
        </w:rPr>
        <w:t>is used</w:t>
      </w:r>
      <w:proofErr w:type="gramEnd"/>
      <w:r w:rsidRPr="00975DFF">
        <w:rPr>
          <w:color w:val="000000"/>
        </w:rPr>
        <w:t xml:space="preserve"> to collect information on streets, roads, and building outlines.</w:t>
      </w:r>
    </w:p>
    <w:p w14:paraId="33EBCDD1" w14:textId="77777777" w:rsidR="00ED48BB" w:rsidRDefault="00ED48BB" w:rsidP="00ED48BB">
      <w:pPr>
        <w:pStyle w:val="ListParagraph"/>
        <w:numPr>
          <w:ilvl w:val="0"/>
          <w:numId w:val="3"/>
        </w:numPr>
      </w:pPr>
      <w:r>
        <w:t>Open Street Map (</w:t>
      </w:r>
      <w:hyperlink r:id="rId28" w:history="1">
        <w:r w:rsidRPr="001445E6">
          <w:rPr>
            <w:rStyle w:val="Hyperlink"/>
          </w:rPr>
          <w:t>https://www.openstreetmap.org/</w:t>
        </w:r>
      </w:hyperlink>
      <w:r>
        <w:t>)</w:t>
      </w:r>
    </w:p>
    <w:p w14:paraId="78438DC2" w14:textId="77777777" w:rsidR="00ED48BB" w:rsidRPr="00887A22" w:rsidRDefault="00ED48BB" w:rsidP="00ED48BB">
      <w:pPr>
        <w:pStyle w:val="ListParagraph"/>
        <w:numPr>
          <w:ilvl w:val="0"/>
          <w:numId w:val="3"/>
        </w:numPr>
      </w:pPr>
      <w:r>
        <w:t xml:space="preserve"> Java Open Street Map (</w:t>
      </w:r>
      <w:hyperlink r:id="rId29" w:history="1">
        <w:r w:rsidRPr="0084291C">
          <w:rPr>
            <w:rStyle w:val="Hyperlink"/>
          </w:rPr>
          <w:t>https://josm.openstreetmap.de/</w:t>
        </w:r>
      </w:hyperlink>
      <w:r>
        <w:t>)</w:t>
      </w:r>
    </w:p>
    <w:p w14:paraId="52A24C94" w14:textId="77777777" w:rsidR="00ED48BB" w:rsidRPr="00887A22" w:rsidRDefault="00ED48BB" w:rsidP="00ED48BB">
      <w:pPr>
        <w:pStyle w:val="Heading2"/>
      </w:pPr>
      <w:bookmarkStart w:id="161" w:name="_Toc464831652"/>
      <w:bookmarkStart w:id="162" w:name="_Toc465328389"/>
      <w:bookmarkStart w:id="163" w:name="_Toc97025082"/>
      <w:bookmarkStart w:id="164" w:name="_Toc165902220"/>
      <w:bookmarkStart w:id="165" w:name="_Toc172410455"/>
      <w:r>
        <w:t xml:space="preserve">Digital Twin Representation of Foliage </w:t>
      </w:r>
      <w:r>
        <w:rPr>
          <w:rFonts w:ascii="Söhne" w:hAnsi="Söhne" w:cs="Calibri"/>
          <w:color w:val="0D0D0D"/>
          <w:shd w:val="clear" w:color="auto" w:fill="FFFFFF"/>
        </w:rPr>
        <w:t>Theoretical</w:t>
      </w:r>
      <w:r>
        <w:t xml:space="preserve"> </w:t>
      </w:r>
      <w:commentRangeStart w:id="166"/>
      <w:r>
        <w:t xml:space="preserve">Framework </w:t>
      </w:r>
      <w:bookmarkEnd w:id="161"/>
      <w:bookmarkEnd w:id="162"/>
      <w:commentRangeEnd w:id="166"/>
      <w:r>
        <w:rPr>
          <w:rStyle w:val="CommentReference"/>
          <w:b w:val="0"/>
          <w:bCs w:val="0"/>
          <w:szCs w:val="20"/>
        </w:rPr>
        <w:commentReference w:id="166"/>
      </w:r>
      <w:bookmarkEnd w:id="163"/>
      <w:bookmarkEnd w:id="164"/>
      <w:bookmarkEnd w:id="165"/>
    </w:p>
    <w:p w14:paraId="3760A268" w14:textId="77777777" w:rsidR="00ED48BB" w:rsidRDefault="00ED48BB" w:rsidP="00ED48BB">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xml:space="preserve">).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t>
      </w:r>
      <w:r>
        <w:rPr>
          <w:color w:val="000000"/>
        </w:rPr>
        <w:lastRenderedPageBreak/>
        <w:t>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xml:space="preserve">), aiding in the optimization of network planning and performance. Enhanced foliage representation within a digital twin framework </w:t>
      </w:r>
      <w:proofErr w:type="gramStart"/>
      <w:r>
        <w:rPr>
          <w:color w:val="000000"/>
        </w:rPr>
        <w:t>directly relates</w:t>
      </w:r>
      <w:proofErr w:type="gramEnd"/>
      <w:r>
        <w:rPr>
          <w:color w:val="000000"/>
        </w:rPr>
        <w:t xml:space="preserve"> to more accurate estimations of network signal degradation and assists in designing more effective communication infrastructures by identifying suitable network node placement locations.</w:t>
      </w:r>
    </w:p>
    <w:p w14:paraId="1143450E" w14:textId="77777777" w:rsidR="00ED48BB" w:rsidRPr="00D7669F" w:rsidRDefault="00ED48BB" w:rsidP="00ED48BB">
      <w:pPr>
        <w:pStyle w:val="Heading3"/>
        <w:rPr>
          <w:rFonts w:eastAsia="Times New Roman"/>
          <w:sz w:val="22"/>
        </w:rPr>
      </w:pPr>
      <w:r w:rsidRPr="00D7669F">
        <w:rPr>
          <w:rFonts w:eastAsia="Times New Roman"/>
          <w:shd w:val="clear" w:color="auto" w:fill="FFFFFF"/>
        </w:rPr>
        <w:t>Assumptions and Propositions</w:t>
      </w:r>
    </w:p>
    <w:p w14:paraId="5CBCD252" w14:textId="77777777" w:rsidR="00ED48BB" w:rsidRPr="00AB3F36" w:rsidRDefault="00ED48BB" w:rsidP="00ED48BB">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environmental data. This approach </w:t>
      </w:r>
      <w:proofErr w:type="gramStart"/>
      <w:r>
        <w:rPr>
          <w:color w:val="0D0D0D"/>
          <w:shd w:val="clear" w:color="auto" w:fill="FFFFFF"/>
        </w:rPr>
        <w:t>is grounded</w:t>
      </w:r>
      <w:proofErr w:type="gramEnd"/>
      <w:r>
        <w:rPr>
          <w:color w:val="0D0D0D"/>
          <w:shd w:val="clear" w:color="auto" w:fill="FFFFFF"/>
        </w:rPr>
        <w:t xml:space="preserve">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2DD8262"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Origin and Development of the Framework</w:t>
      </w:r>
    </w:p>
    <w:p w14:paraId="16DFC757" w14:textId="77777777" w:rsidR="00ED48BB"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w:t>
      </w:r>
      <w:r w:rsidRPr="006E0081">
        <w:rPr>
          <w:rFonts w:eastAsiaTheme="minorHAnsi" w:cstheme="minorBidi"/>
          <w:color w:val="0D0D0D"/>
          <w:szCs w:val="22"/>
          <w:shd w:val="clear" w:color="auto" w:fill="FFFFFF"/>
        </w:rPr>
        <w:lastRenderedPageBreak/>
        <w:t>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21EF1100"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integrating environmental factors such as foliage, </w:t>
      </w:r>
      <w:proofErr w:type="gramStart"/>
      <w:r w:rsidRPr="006E0081">
        <w:rPr>
          <w:rFonts w:eastAsiaTheme="minorHAnsi" w:cstheme="minorBidi"/>
          <w:color w:val="0D0D0D"/>
          <w:szCs w:val="22"/>
          <w:shd w:val="clear" w:color="auto" w:fill="FFFFFF"/>
        </w:rPr>
        <w:t>is seen</w:t>
      </w:r>
      <w:proofErr w:type="gramEnd"/>
      <w:r w:rsidRPr="006E0081">
        <w:rPr>
          <w:rFonts w:eastAsiaTheme="minorHAnsi" w:cstheme="minorBidi"/>
          <w:color w:val="0D0D0D"/>
          <w:szCs w:val="22"/>
          <w:shd w:val="clear" w:color="auto" w:fill="FFFFFF"/>
        </w:rPr>
        <w:t xml:space="preserve"> as an evolution in the precise design and deployment of telecommunications networks.</w:t>
      </w:r>
    </w:p>
    <w:p w14:paraId="6B6BEFE9"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Over the years, the scope of digital twins has broadened significantly beyond its initial industrial confines. This expansion has </w:t>
      </w:r>
      <w:proofErr w:type="gramStart"/>
      <w:r w:rsidRPr="006E0081">
        <w:rPr>
          <w:rFonts w:eastAsiaTheme="minorHAnsi" w:cstheme="minorBidi"/>
          <w:color w:val="0D0D0D"/>
          <w:szCs w:val="22"/>
          <w:shd w:val="clear" w:color="auto" w:fill="FFFFFF"/>
        </w:rPr>
        <w:t>been driven</w:t>
      </w:r>
      <w:proofErr w:type="gramEnd"/>
      <w:r w:rsidRPr="006E0081">
        <w:rPr>
          <w:rFonts w:eastAsiaTheme="minorHAnsi" w:cstheme="minorBidi"/>
          <w:color w:val="0D0D0D"/>
          <w:szCs w:val="22"/>
          <w:shd w:val="clear" w:color="auto" w:fill="FFFFFF"/>
        </w:rPr>
        <w:t xml:space="preserve"> by technological advancements on the Internet of Things (IoT), artificial intelligence (AI), and big data analytics. These technologies have enabled the creation of more complex and dynamic digital twins capable of real-time data analysis and simulation. As such, the concept has </w:t>
      </w:r>
      <w:proofErr w:type="gramStart"/>
      <w:r w:rsidRPr="006E0081">
        <w:rPr>
          <w:rFonts w:eastAsiaTheme="minorHAnsi" w:cstheme="minorBidi"/>
          <w:color w:val="0D0D0D"/>
          <w:szCs w:val="22"/>
          <w:shd w:val="clear" w:color="auto" w:fill="FFFFFF"/>
        </w:rPr>
        <w:t>been increasingly applied</w:t>
      </w:r>
      <w:proofErr w:type="gramEnd"/>
      <w:r w:rsidRPr="006E0081">
        <w:rPr>
          <w:rFonts w:eastAsiaTheme="minorHAnsi" w:cstheme="minorBidi"/>
          <w:color w:val="0D0D0D"/>
          <w:szCs w:val="22"/>
          <w:shd w:val="clear" w:color="auto" w:fill="FFFFFF"/>
        </w:rPr>
        <w:t xml:space="preserve"> in fields like environmental science and network planning, marking a significant evolution from its industrial roots.</w:t>
      </w:r>
    </w:p>
    <w:p w14:paraId="26DF9F5A"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intersection of digital twins with environmental science and network engineering reflects an increasingly interdisciplinary approach to technological applications. In environmental science, digital twins </w:t>
      </w:r>
      <w:proofErr w:type="gramStart"/>
      <w:r w:rsidRPr="006E0081">
        <w:rPr>
          <w:rFonts w:eastAsiaTheme="minorHAnsi" w:cstheme="minorBidi"/>
          <w:color w:val="0D0D0D"/>
          <w:szCs w:val="22"/>
          <w:shd w:val="clear" w:color="auto" w:fill="FFFFFF"/>
        </w:rPr>
        <w:t>are used</w:t>
      </w:r>
      <w:proofErr w:type="gramEnd"/>
      <w:r w:rsidRPr="006E0081">
        <w:rPr>
          <w:rFonts w:eastAsiaTheme="minorHAnsi" w:cstheme="minorBidi"/>
          <w:color w:val="0D0D0D"/>
          <w:szCs w:val="22"/>
          <w:shd w:val="clear" w:color="auto" w:fill="FFFFFF"/>
        </w:rPr>
        <w:t xml:space="preserve"> to model complex ecosystems or urban </w:t>
      </w:r>
      <w:r w:rsidRPr="006E0081">
        <w:rPr>
          <w:rFonts w:eastAsiaTheme="minorHAnsi" w:cstheme="minorBidi"/>
          <w:color w:val="0D0D0D"/>
          <w:szCs w:val="22"/>
          <w:shd w:val="clear" w:color="auto" w:fill="FFFFFF"/>
        </w:rPr>
        <w:lastRenderedPageBreak/>
        <w:t xml:space="preserve">environments, allowing for detailed simulations of natural processes and human interactions. This capability is particularly valuable for studying the impact of </w:t>
      </w:r>
      <w:proofErr w:type="gramStart"/>
      <w:r w:rsidRPr="006E0081">
        <w:rPr>
          <w:rFonts w:eastAsiaTheme="minorHAnsi" w:cstheme="minorBidi"/>
          <w:color w:val="0D0D0D"/>
          <w:szCs w:val="22"/>
          <w:shd w:val="clear" w:color="auto" w:fill="FFFFFF"/>
        </w:rPr>
        <w:t>various factors</w:t>
      </w:r>
      <w:proofErr w:type="gramEnd"/>
      <w:r w:rsidRPr="006E0081">
        <w:rPr>
          <w:rFonts w:eastAsiaTheme="minorHAnsi" w:cstheme="minorBidi"/>
          <w:color w:val="0D0D0D"/>
          <w:szCs w:val="22"/>
          <w:shd w:val="clear" w:color="auto" w:fill="FFFFFF"/>
        </w:rPr>
        <w:t xml:space="preserve"> on foliage and vegetation, such as climate change, urban expansion, and ecological conservation efforts.</w:t>
      </w:r>
    </w:p>
    <w:p w14:paraId="6BF11423"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In the context of network engineering, digital twins facilitate the planning and optimization of telecommunications networks. They help in understanding how natural elements like foliage can affect signal propagation, particularly in the development of advanced communication technologies such as 5G and 6G networks. By simulating different scenarios, network engineers can anticipate potential issues and plan infrastructure, accordingly, enhancing network reliability and performance (Hui et al., 2023).</w:t>
      </w:r>
    </w:p>
    <w:p w14:paraId="1A9E77C1"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4C64F676"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As the application of digital twins continues to evolve, they </w:t>
      </w:r>
      <w:proofErr w:type="gramStart"/>
      <w:r w:rsidRPr="006E0081">
        <w:rPr>
          <w:rFonts w:eastAsiaTheme="minorHAnsi" w:cstheme="minorBidi"/>
          <w:color w:val="0D0D0D"/>
          <w:szCs w:val="22"/>
          <w:shd w:val="clear" w:color="auto" w:fill="FFFFFF"/>
        </w:rPr>
        <w:t>are expected</w:t>
      </w:r>
      <w:proofErr w:type="gramEnd"/>
      <w:r w:rsidRPr="006E0081">
        <w:rPr>
          <w:rFonts w:eastAsiaTheme="minorHAnsi" w:cstheme="minorBidi"/>
          <w:color w:val="0D0D0D"/>
          <w:szCs w:val="22"/>
          <w:shd w:val="clear" w:color="auto" w:fill="FFFFFF"/>
        </w:rPr>
        <w:t xml:space="preserve">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84FF46B" w14:textId="77777777" w:rsidR="00ED48BB" w:rsidRPr="00DA46F2" w:rsidRDefault="00ED48BB" w:rsidP="00ED48BB">
      <w:pPr>
        <w:pStyle w:val="Heading3"/>
        <w:rPr>
          <w:rFonts w:eastAsia="Times New Roman"/>
          <w:shd w:val="clear" w:color="auto" w:fill="FFFFFF"/>
        </w:rPr>
      </w:pPr>
      <w:commentRangeStart w:id="167"/>
      <w:commentRangeStart w:id="168"/>
      <w:r w:rsidRPr="00DA46F2">
        <w:rPr>
          <w:rFonts w:eastAsia="Times New Roman"/>
          <w:shd w:val="clear" w:color="auto" w:fill="FFFFFF"/>
        </w:rPr>
        <w:lastRenderedPageBreak/>
        <w:t>Relevant Studies</w:t>
      </w:r>
      <w:commentRangeEnd w:id="167"/>
      <w:r>
        <w:rPr>
          <w:rStyle w:val="CommentReference"/>
        </w:rPr>
        <w:commentReference w:id="167"/>
      </w:r>
      <w:commentRangeEnd w:id="168"/>
      <w:r>
        <w:rPr>
          <w:rStyle w:val="CommentReference"/>
          <w:rFonts w:eastAsia="Times New Roman" w:cs="Arial"/>
          <w:b w:val="0"/>
          <w:bCs w:val="0"/>
          <w:i w:val="0"/>
          <w:szCs w:val="20"/>
        </w:rPr>
        <w:commentReference w:id="168"/>
      </w:r>
    </w:p>
    <w:p w14:paraId="0E6087C3" w14:textId="77777777" w:rsidR="00ED48BB" w:rsidRDefault="00ED48BB" w:rsidP="00ED48BB">
      <w:pPr>
        <w:spacing w:line="480" w:lineRule="auto"/>
        <w:ind w:firstLine="720"/>
        <w:rPr>
          <w:color w:val="000000"/>
        </w:rPr>
      </w:pPr>
      <w:proofErr w:type="gramStart"/>
      <w:r>
        <w:rPr>
          <w:color w:val="000000"/>
        </w:rPr>
        <w:t>Several</w:t>
      </w:r>
      <w:proofErr w:type="gramEnd"/>
      <w:r>
        <w:rPr>
          <w:color w:val="000000"/>
        </w:rPr>
        <w:t xml:space="preserve">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Schrotter</w:t>
      </w:r>
      <w:proofErr w:type="spellEnd"/>
      <w:r>
        <w:rPr>
          <w:rStyle w:val="citation"/>
          <w:color w:val="000000"/>
        </w:rPr>
        <w:t xml:space="preserve"> &amp; </w:t>
      </w:r>
      <w:proofErr w:type="spellStart"/>
      <w:r>
        <w:rPr>
          <w:rStyle w:val="Contrib"/>
          <w:color w:val="000000"/>
        </w:rPr>
        <w:t>Hürzeler</w:t>
      </w:r>
      <w:proofErr w:type="spellEnd"/>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284503FB" w14:textId="77777777" w:rsidR="00ED48BB" w:rsidRDefault="00ED48BB" w:rsidP="00ED48BB">
      <w:pPr>
        <w:spacing w:line="480" w:lineRule="auto"/>
        <w:ind w:firstLine="720"/>
        <w:rPr>
          <w:color w:val="000000"/>
        </w:rPr>
      </w:pPr>
      <w:r>
        <w:rPr>
          <w:color w:val="000000"/>
        </w:rPr>
        <w:t>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7AB67A3D" w14:textId="77777777" w:rsidR="00ED48BB" w:rsidRPr="00975DFF" w:rsidRDefault="00ED48BB" w:rsidP="00ED48BB">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457C6FFE"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Alternative Frameworks</w:t>
      </w:r>
    </w:p>
    <w:p w14:paraId="51E14A99" w14:textId="77777777" w:rsidR="00ED48BB" w:rsidRDefault="00ED48BB" w:rsidP="00ED48BB">
      <w:pPr>
        <w:spacing w:line="480" w:lineRule="auto"/>
        <w:ind w:firstLine="720"/>
        <w:rPr>
          <w:color w:val="000000"/>
        </w:rPr>
      </w:pPr>
      <w:r>
        <w:rPr>
          <w:color w:val="000000"/>
        </w:rPr>
        <w:t xml:space="preserve">While GIS is potent for spatial analysis and has </w:t>
      </w:r>
      <w:proofErr w:type="gramStart"/>
      <w:r>
        <w:rPr>
          <w:color w:val="000000"/>
        </w:rPr>
        <w:t>been used</w:t>
      </w:r>
      <w:proofErr w:type="gramEnd"/>
      <w:r>
        <w:rPr>
          <w:color w:val="000000"/>
        </w:rPr>
        <w:t xml:space="preserve"> extensively for environmental data integration, it lacks the dynamic and predictive capabilities of digital twins (</w:t>
      </w:r>
      <w:proofErr w:type="spellStart"/>
      <w:r>
        <w:rPr>
          <w:rStyle w:val="Contrib"/>
          <w:color w:val="000000"/>
        </w:rPr>
        <w:t>Chaminé</w:t>
      </w:r>
      <w:proofErr w:type="spellEnd"/>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w:t>
      </w:r>
    </w:p>
    <w:p w14:paraId="4AF7BBEE" w14:textId="77777777" w:rsidR="00ED48BB" w:rsidRDefault="00ED48BB" w:rsidP="00ED48BB">
      <w:pPr>
        <w:spacing w:line="480" w:lineRule="auto"/>
        <w:ind w:firstLine="720"/>
        <w:rPr>
          <w:color w:val="000000"/>
        </w:rPr>
      </w:pPr>
      <w:r>
        <w:rPr>
          <w:color w:val="000000"/>
        </w:rPr>
        <w:lastRenderedPageBreak/>
        <w:t>The digital twin framework </w:t>
      </w:r>
      <w:proofErr w:type="gramStart"/>
      <w:r>
        <w:rPr>
          <w:color w:val="000000"/>
        </w:rPr>
        <w:t>was chosen</w:t>
      </w:r>
      <w:proofErr w:type="gramEnd"/>
      <w:r>
        <w:rPr>
          <w:color w:val="000000"/>
        </w:rPr>
        <w:t xml:space="preserve">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CF165F7" w14:textId="77777777" w:rsidR="00ED48BB" w:rsidRPr="00911CBD" w:rsidRDefault="00ED48BB" w:rsidP="00ED48BB">
      <w:pPr>
        <w:spacing w:line="480" w:lineRule="auto"/>
        <w:ind w:firstLine="720"/>
        <w:rPr>
          <w:shd w:val="clear" w:color="auto" w:fill="FFFFFF"/>
        </w:rPr>
      </w:pPr>
      <w:r w:rsidRPr="4305B856">
        <w:rPr>
          <w:color w:val="000000" w:themeColor="text1"/>
        </w:rPr>
        <w:t xml:space="preserve">The </w:t>
      </w:r>
      <w:commentRangeStart w:id="169"/>
      <w:commentRangeStart w:id="170"/>
      <w:r w:rsidRPr="00B50D81">
        <w:rPr>
          <w:strike/>
          <w:color w:val="000000" w:themeColor="text1"/>
        </w:rPr>
        <w:t xml:space="preserve">Digital </w:t>
      </w:r>
      <w:proofErr w:type="spellStart"/>
      <w:r w:rsidRPr="00B50D81">
        <w:rPr>
          <w:strike/>
          <w:color w:val="000000" w:themeColor="text1"/>
        </w:rPr>
        <w:t>Twin</w:t>
      </w:r>
      <w:commentRangeEnd w:id="169"/>
      <w:r w:rsidRPr="00B50D81">
        <w:rPr>
          <w:rStyle w:val="CommentReference"/>
          <w:strike/>
        </w:rPr>
        <w:commentReference w:id="169"/>
      </w:r>
      <w:commentRangeEnd w:id="170"/>
      <w:r>
        <w:rPr>
          <w:rStyle w:val="CommentReference"/>
          <w:rFonts w:eastAsia="Times New Roman" w:cs="Arial"/>
          <w:szCs w:val="20"/>
        </w:rPr>
        <w:commentReference w:id="170"/>
      </w:r>
      <w:r>
        <w:rPr>
          <w:color w:val="000000" w:themeColor="text1"/>
        </w:rPr>
        <w:t>DT</w:t>
      </w:r>
      <w:proofErr w:type="spellEnd"/>
      <w:r w:rsidRPr="4305B856">
        <w:rPr>
          <w:color w:val="000000" w:themeColor="text1"/>
        </w:rPr>
        <w:t>,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making DTs a more advanced and dynamic solution for modern communication networks (</w:t>
      </w:r>
      <w:r w:rsidRPr="4305B856">
        <w:rPr>
          <w:rStyle w:val="Contrib"/>
          <w:color w:val="000000" w:themeColor="text1"/>
        </w:rPr>
        <w:t>Almasan</w:t>
      </w:r>
      <w:r w:rsidRPr="4305B856">
        <w:rPr>
          <w:rStyle w:val="citation"/>
          <w:color w:val="000000" w:themeColor="text1"/>
        </w:rPr>
        <w:t xml:space="preserve"> et al.</w:t>
      </w:r>
      <w:r w:rsidRPr="4305B856">
        <w:rPr>
          <w:color w:val="000000" w:themeColor="text1"/>
        </w:rPr>
        <w:t xml:space="preserve">, </w:t>
      </w:r>
      <w:r w:rsidRPr="4305B856">
        <w:rPr>
          <w:rStyle w:val="citation"/>
          <w:color w:val="000000" w:themeColor="text1"/>
        </w:rPr>
        <w:t>2022</w:t>
      </w:r>
      <w:r w:rsidRPr="4305B856">
        <w:rPr>
          <w:color w:val="000000" w:themeColor="text1"/>
        </w:rPr>
        <w:t>).</w:t>
      </w:r>
    </w:p>
    <w:p w14:paraId="73E179A9"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Framework Relevance to the Study</w:t>
      </w:r>
    </w:p>
    <w:p w14:paraId="2C054CCB" w14:textId="77777777" w:rsidR="00ED48BB" w:rsidRDefault="00ED48BB" w:rsidP="00ED48BB">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625FE016" w14:textId="77777777" w:rsidR="00ED48BB" w:rsidRPr="00480334" w:rsidRDefault="00ED48BB" w:rsidP="00ED48BB">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xml:space="preserve">). DTs can leverage the power of data-driven </w:t>
      </w:r>
      <w:r>
        <w:rPr>
          <w:color w:val="000000"/>
        </w:rPr>
        <w:lastRenderedPageBreak/>
        <w:t>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3248BC1" w14:textId="59DD410B" w:rsidR="00ED48BB" w:rsidRPr="00887A22" w:rsidRDefault="00ED48BB" w:rsidP="00ED48BB">
      <w:pPr>
        <w:pStyle w:val="Heading2"/>
      </w:pPr>
      <w:bookmarkStart w:id="171" w:name="_Toc164865772"/>
      <w:bookmarkStart w:id="172" w:name="_Toc165902221"/>
      <w:bookmarkStart w:id="173" w:name="_Toc172410456"/>
      <w:r>
        <w:t xml:space="preserve">Data Ethics and Legal Frameworks in the </w:t>
      </w:r>
      <w:r w:rsidR="00CA1D4D">
        <w:t>S</w:t>
      </w:r>
      <w:r>
        <w:t xml:space="preserve">tudy of </w:t>
      </w:r>
      <w:r>
        <w:rPr>
          <w:color w:val="0D0D0D"/>
          <w:shd w:val="clear" w:color="auto" w:fill="FFFFFF"/>
        </w:rPr>
        <w:t>Digital Twin Representation of Foliage</w:t>
      </w:r>
      <w:commentRangeStart w:id="174"/>
      <w:r>
        <w:t xml:space="preserve"> </w:t>
      </w:r>
      <w:commentRangeEnd w:id="174"/>
      <w:r>
        <w:rPr>
          <w:rStyle w:val="CommentReference"/>
          <w:b w:val="0"/>
          <w:bCs w:val="0"/>
          <w:szCs w:val="20"/>
        </w:rPr>
        <w:commentReference w:id="174"/>
      </w:r>
      <w:bookmarkEnd w:id="171"/>
      <w:bookmarkEnd w:id="172"/>
      <w:bookmarkEnd w:id="173"/>
    </w:p>
    <w:p w14:paraId="7C1223D5" w14:textId="77777777" w:rsidR="00ED48BB" w:rsidRDefault="00ED48BB" w:rsidP="00ED48BB">
      <w:pPr>
        <w:spacing w:line="480" w:lineRule="auto"/>
        <w:ind w:firstLine="720"/>
        <w:rPr>
          <w:color w:val="000000"/>
        </w:rPr>
      </w:pPr>
      <w:r>
        <w:rPr>
          <w:color w:val="000000"/>
        </w:rPr>
        <w:t xml:space="preserve">In creating digital twins, Google Street View and Aerial imagery </w:t>
      </w:r>
      <w:proofErr w:type="gramStart"/>
      <w:r>
        <w:rPr>
          <w:color w:val="000000"/>
        </w:rPr>
        <w:t>are widely used</w:t>
      </w:r>
      <w:proofErr w:type="gramEnd"/>
      <w:r>
        <w:rPr>
          <w:color w:val="000000"/>
        </w:rPr>
        <w:t xml:space="preserve">. There are </w:t>
      </w:r>
      <w:proofErr w:type="gramStart"/>
      <w:r>
        <w:rPr>
          <w:color w:val="000000"/>
        </w:rPr>
        <w:t>several</w:t>
      </w:r>
      <w:proofErr w:type="gramEnd"/>
      <w:r>
        <w:rPr>
          <w:color w:val="000000"/>
        </w:rPr>
        <w:t xml:space="preserve">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5EF58F79" w14:textId="77777777" w:rsidR="00ED48BB" w:rsidRDefault="00ED48BB" w:rsidP="00ED48BB">
      <w:pPr>
        <w:pStyle w:val="Heading3"/>
      </w:pPr>
      <w:r>
        <w:t>Data Ethics and Privacy Concerns in the Collection and Use of Google Imagery Data</w:t>
      </w:r>
    </w:p>
    <w:p w14:paraId="1BC0BABF" w14:textId="2E77113C" w:rsidR="00ED48BB" w:rsidRPr="00B427B3" w:rsidRDefault="00ED48BB" w:rsidP="00ED48BB">
      <w:pPr>
        <w:pStyle w:val="Caption"/>
      </w:pPr>
      <w:bookmarkStart w:id="175" w:name="_Toc165902050"/>
      <w:bookmarkStart w:id="176" w:name="_Toc172410481"/>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proofErr w:type="gramStart"/>
      <w:r w:rsidRPr="00CD2DAD">
        <w:rPr>
          <w:rFonts w:eastAsia="Times New Roman" w:cs="Times New Roman"/>
          <w:b/>
          <w:bCs/>
          <w:iCs w:val="0"/>
          <w:color w:val="000000"/>
          <w:szCs w:val="24"/>
        </w:rPr>
        <w:t>8</w:t>
      </w:r>
      <w:proofErr w:type="gramEnd"/>
      <w:r w:rsidRPr="00CD2DAD">
        <w:rPr>
          <w:rFonts w:eastAsia="Times New Roman" w:cs="Times New Roman"/>
          <w:b/>
          <w:bCs/>
          <w:iCs w:val="0"/>
          <w:color w:val="000000"/>
          <w:szCs w:val="24"/>
        </w:rPr>
        <w:fldChar w:fldCharType="end"/>
      </w:r>
      <w:r w:rsidR="00B427B3">
        <w:t xml:space="preserve"> </w:t>
      </w:r>
      <w:r w:rsidR="00B427B3">
        <w:br/>
      </w:r>
      <w:r w:rsidRPr="00CD2DAD">
        <w:rPr>
          <w:i/>
          <w:iCs w:val="0"/>
        </w:rPr>
        <w:t>Some of the Key Ethical Considerations</w:t>
      </w:r>
      <w:bookmarkEnd w:id="175"/>
      <w:bookmarkEnd w:id="176"/>
    </w:p>
    <w:p w14:paraId="4BC8ECCE" w14:textId="77777777" w:rsidR="00ED48BB" w:rsidRDefault="00ED48BB" w:rsidP="00ED48BB">
      <w:pPr>
        <w:pStyle w:val="embeddedembedded-img"/>
        <w:spacing w:line="480" w:lineRule="auto"/>
        <w:rPr>
          <w:color w:val="000000"/>
        </w:rPr>
      </w:pPr>
      <w:r>
        <w:rPr>
          <w:noProof/>
          <w:color w:val="000000"/>
        </w:rPr>
        <w:drawing>
          <wp:inline distT="0" distB="0" distL="0" distR="0" wp14:anchorId="57A77026" wp14:editId="4D8641A3">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30"/>
                    <a:stretch>
                      <a:fillRect/>
                    </a:stretch>
                  </pic:blipFill>
                  <pic:spPr>
                    <a:xfrm>
                      <a:off x="0" y="0"/>
                      <a:ext cx="5224624" cy="2844822"/>
                    </a:xfrm>
                    <a:prstGeom prst="rect">
                      <a:avLst/>
                    </a:prstGeom>
                  </pic:spPr>
                </pic:pic>
              </a:graphicData>
            </a:graphic>
          </wp:inline>
        </w:drawing>
      </w:r>
    </w:p>
    <w:p w14:paraId="7631763F" w14:textId="77777777" w:rsidR="00ED48BB" w:rsidRDefault="00ED48BB" w:rsidP="00ED48BB">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w:t>
      </w:r>
      <w:proofErr w:type="gramStart"/>
      <w:r>
        <w:rPr>
          <w:color w:val="000000"/>
        </w:rPr>
        <w:t>In order to</w:t>
      </w:r>
      <w:proofErr w:type="gramEnd"/>
      <w:r>
        <w:rPr>
          <w:color w:val="000000"/>
        </w:rPr>
        <w:t xml:space="preserve"> handle this data ethically, it must take individuals’ privacy </w:t>
      </w:r>
      <w:r>
        <w:rPr>
          <w:color w:val="000000"/>
        </w:rPr>
        <w:lastRenderedPageBreak/>
        <w:t xml:space="preserve">rights into account, ensuring that imagery is used in a way that does not violate privacy or misuse it. </w:t>
      </w:r>
      <w:proofErr w:type="gramStart"/>
      <w:r>
        <w:rPr>
          <w:color w:val="000000"/>
        </w:rPr>
        <w:t>Some of</w:t>
      </w:r>
      <w:proofErr w:type="gramEnd"/>
      <w:r>
        <w:rPr>
          <w:color w:val="000000"/>
        </w:rPr>
        <w:t xml:space="preserve">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62923FCD" w14:textId="77777777" w:rsidR="00ED48BB" w:rsidRDefault="00ED48BB" w:rsidP="00ED48BB">
      <w:pPr>
        <w:spacing w:line="480" w:lineRule="auto"/>
        <w:ind w:firstLine="720"/>
        <w:rPr>
          <w:color w:val="000000"/>
        </w:rPr>
      </w:pPr>
      <w:r>
        <w:rPr>
          <w:color w:val="000000"/>
        </w:rPr>
        <w:t xml:space="preserve">Privacy is a priority for Google. </w:t>
      </w:r>
      <w:proofErr w:type="gramStart"/>
      <w:r>
        <w:rPr>
          <w:color w:val="000000"/>
        </w:rPr>
        <w:t>In order to</w:t>
      </w:r>
      <w:proofErr w:type="gramEnd"/>
      <w:r>
        <w:rPr>
          <w:color w:val="000000"/>
        </w:rPr>
        <w:t xml:space="preserve">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1FA6917D" w14:textId="77777777" w:rsidR="00ED48BB" w:rsidRDefault="00ED48BB" w:rsidP="00ED48BB">
      <w:pPr>
        <w:pStyle w:val="Heading3"/>
      </w:pPr>
      <w:r>
        <w:t>Transparency and Consent</w:t>
      </w:r>
    </w:p>
    <w:p w14:paraId="54281F1B" w14:textId="77777777" w:rsidR="00ED48BB" w:rsidRDefault="00ED48BB" w:rsidP="00ED48BB">
      <w:pPr>
        <w:spacing w:line="480" w:lineRule="auto"/>
        <w:ind w:firstLine="720"/>
        <w:rPr>
          <w:color w:val="000000"/>
        </w:rPr>
      </w:pPr>
      <w:r>
        <w:rPr>
          <w:color w:val="000000"/>
        </w:rPr>
        <w:t xml:space="preserve">Transparency in how data </w:t>
      </w:r>
      <w:proofErr w:type="gramStart"/>
      <w:r>
        <w:rPr>
          <w:color w:val="000000"/>
        </w:rPr>
        <w:t>is collected</w:t>
      </w:r>
      <w:proofErr w:type="gramEnd"/>
      <w:r>
        <w:rPr>
          <w:color w:val="000000"/>
        </w:rPr>
        <w:t xml:space="preserve">, what it is used for, and who has access to it is vital. For imagery used in digital twins, stakeholders should </w:t>
      </w:r>
      <w:proofErr w:type="gramStart"/>
      <w:r>
        <w:rPr>
          <w:color w:val="000000"/>
        </w:rPr>
        <w:t>be informed</w:t>
      </w:r>
      <w:proofErr w:type="gramEnd"/>
      <w:r>
        <w:rPr>
          <w:color w:val="000000"/>
        </w:rPr>
        <w:t xml:space="preserve"> about the data’s scope and purpose. Most Google’s mapping products (such as Google Maps, Google Earth, and Street View) do not require a user request. The use of these products </w:t>
      </w:r>
      <w:proofErr w:type="gramStart"/>
      <w:r>
        <w:rPr>
          <w:color w:val="000000"/>
        </w:rPr>
        <w:t>is permitted</w:t>
      </w:r>
      <w:proofErr w:type="gramEnd"/>
      <w:r>
        <w:rPr>
          <w:color w:val="000000"/>
        </w:rPr>
        <w:t xml:space="preserve">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223E3F94" w14:textId="77777777" w:rsidR="00ED48BB" w:rsidRDefault="00ED48BB" w:rsidP="00ED48BB">
      <w:pPr>
        <w:spacing w:line="480" w:lineRule="auto"/>
        <w:ind w:firstLine="720"/>
        <w:rPr>
          <w:color w:val="000000"/>
        </w:rPr>
      </w:pPr>
      <w:r>
        <w:rPr>
          <w:color w:val="000000"/>
        </w:rPr>
        <w:t xml:space="preserve">Adding annotations to maps (points, lines, labels) will allow you to personalize them. However, it is important not to alter the appearance of Google Maps, Google Earth, or Street View in any significant way. The product interface colors cannot </w:t>
      </w:r>
      <w:proofErr w:type="gramStart"/>
      <w:r>
        <w:rPr>
          <w:color w:val="000000"/>
        </w:rPr>
        <w:t>be changed</w:t>
      </w:r>
      <w:proofErr w:type="gramEnd"/>
      <w:r>
        <w:rPr>
          <w:color w:val="000000"/>
        </w:rPr>
        <w:t>,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919D267" w14:textId="77777777" w:rsidR="00ED48BB" w:rsidRDefault="00ED48BB" w:rsidP="00ED48BB">
      <w:pPr>
        <w:pStyle w:val="Heading3"/>
      </w:pPr>
      <w:r>
        <w:t>Data Security</w:t>
      </w:r>
    </w:p>
    <w:p w14:paraId="7EA997C0" w14:textId="77777777" w:rsidR="00ED48BB" w:rsidRPr="00890D78" w:rsidRDefault="00ED48BB" w:rsidP="00ED48BB">
      <w:pPr>
        <w:spacing w:line="480" w:lineRule="auto"/>
        <w:ind w:firstLine="720"/>
        <w:rPr>
          <w:color w:val="000000"/>
        </w:rPr>
      </w:pPr>
      <w:r>
        <w:rPr>
          <w:color w:val="000000"/>
        </w:rPr>
        <w:t xml:space="preserve">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w:t>
      </w:r>
      <w:proofErr w:type="gramStart"/>
      <w:r>
        <w:rPr>
          <w:color w:val="000000"/>
        </w:rPr>
        <w:t>are stored</w:t>
      </w:r>
      <w:proofErr w:type="gramEnd"/>
      <w:r>
        <w:rPr>
          <w:color w:val="000000"/>
        </w:rPr>
        <w:t>.</w:t>
      </w:r>
    </w:p>
    <w:p w14:paraId="4B2F94E3" w14:textId="77777777" w:rsidR="00ED48BB" w:rsidRDefault="00ED48BB" w:rsidP="00ED48BB">
      <w:pPr>
        <w:pStyle w:val="Heading3"/>
      </w:pPr>
      <w:r>
        <w:lastRenderedPageBreak/>
        <w:t>Social Justice Implications</w:t>
      </w:r>
    </w:p>
    <w:p w14:paraId="7B6FB748"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07D737CD"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w:t>
      </w:r>
      <w:proofErr w:type="gramStart"/>
      <w:r w:rsidRPr="00091537">
        <w:rPr>
          <w:rFonts w:eastAsiaTheme="minorHAnsi" w:cstheme="minorBidi"/>
          <w:color w:val="000000"/>
          <w:szCs w:val="22"/>
        </w:rPr>
        <w:t>are equitably shared</w:t>
      </w:r>
      <w:proofErr w:type="gramEnd"/>
      <w:r w:rsidRPr="00091537">
        <w:rPr>
          <w:rFonts w:eastAsiaTheme="minorHAnsi" w:cstheme="minorBidi"/>
          <w:color w:val="000000"/>
          <w:szCs w:val="22"/>
        </w:rPr>
        <w:t xml:space="preserve"> among various socio-economic groups. This involves </w:t>
      </w:r>
      <w:proofErr w:type="gramStart"/>
      <w:r w:rsidRPr="00091537">
        <w:rPr>
          <w:rFonts w:eastAsiaTheme="minorHAnsi" w:cstheme="minorBidi"/>
          <w:color w:val="000000"/>
          <w:szCs w:val="22"/>
        </w:rPr>
        <w:t>proactive</w:t>
      </w:r>
      <w:proofErr w:type="gramEnd"/>
      <w:r w:rsidRPr="00091537">
        <w:rPr>
          <w:rFonts w:eastAsiaTheme="minorHAnsi" w:cstheme="minorBidi"/>
          <w:color w:val="000000"/>
          <w:szCs w:val="22"/>
        </w:rPr>
        <w:t xml:space="preserve"> measures to ensure that no community is left behind or disproportionately benefits from the technology.</w:t>
      </w:r>
    </w:p>
    <w:p w14:paraId="668463A6"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w:t>
      </w:r>
      <w:proofErr w:type="gramStart"/>
      <w:r w:rsidRPr="00091537">
        <w:rPr>
          <w:rFonts w:eastAsiaTheme="minorHAnsi" w:cstheme="minorBidi"/>
          <w:color w:val="000000"/>
          <w:szCs w:val="22"/>
        </w:rPr>
        <w:t>particular demographics</w:t>
      </w:r>
      <w:proofErr w:type="gramEnd"/>
      <w:r w:rsidRPr="00091537">
        <w:rPr>
          <w:rFonts w:eastAsiaTheme="minorHAnsi" w:cstheme="minorBidi"/>
          <w:color w:val="000000"/>
          <w:szCs w:val="22"/>
        </w:rPr>
        <w:t xml:space="preserve"> based on factors like location, economic status, race, or ethnicity.</w:t>
      </w:r>
    </w:p>
    <w:p w14:paraId="7FEFCFA3"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2DFD957B" w14:textId="77777777" w:rsidR="00ED48BB" w:rsidRDefault="00ED48BB" w:rsidP="00ED48BB">
      <w:pPr>
        <w:pStyle w:val="Heading3"/>
      </w:pPr>
      <w:r>
        <w:t>Regulatory Compliance</w:t>
      </w:r>
    </w:p>
    <w:p w14:paraId="745C4D7F" w14:textId="77777777" w:rsidR="00ED48BB" w:rsidRDefault="00ED48BB" w:rsidP="00ED48BB">
      <w:pPr>
        <w:spacing w:line="480" w:lineRule="auto"/>
        <w:ind w:firstLine="720"/>
        <w:rPr>
          <w:color w:val="000000"/>
        </w:rPr>
      </w:pPr>
      <w:r>
        <w:rPr>
          <w:color w:val="000000"/>
        </w:rPr>
        <w:t xml:space="preserve">Complying with local and international laws regarding data privacy, such as General Data Protection Regulation (GDPR) in Europe or Californica Consumer Privacy Act (CCPA) in California, is essential. These regulations provide a framework for addressing </w:t>
      </w:r>
      <w:proofErr w:type="gramStart"/>
      <w:r>
        <w:rPr>
          <w:color w:val="000000"/>
        </w:rPr>
        <w:t>many</w:t>
      </w:r>
      <w:proofErr w:type="gramEnd"/>
      <w:r>
        <w:rPr>
          <w:color w:val="000000"/>
        </w:rPr>
        <w:t xml:space="preserve"> of the ethical concerns related to privacy and data protection.</w:t>
      </w:r>
    </w:p>
    <w:p w14:paraId="1415FBB9" w14:textId="77777777" w:rsidR="00ED48BB" w:rsidRDefault="00ED48BB" w:rsidP="00ED48BB">
      <w:pPr>
        <w:spacing w:line="480" w:lineRule="auto"/>
        <w:rPr>
          <w:color w:val="000000"/>
        </w:rPr>
      </w:pPr>
      <w:r>
        <w:rPr>
          <w:b/>
          <w:bCs/>
          <w:color w:val="000000"/>
        </w:rPr>
        <w:t>            </w:t>
      </w:r>
      <w:r w:rsidRPr="00890D78">
        <w:rPr>
          <w:rStyle w:val="Heading4Char"/>
        </w:rPr>
        <w:t>Ethical Guidelines and Frameworks.</w:t>
      </w:r>
      <w:r>
        <w:rPr>
          <w:color w:val="000000"/>
        </w:rPr>
        <w:t xml:space="preserve"> EU-U.S. and Swiss-U.S. Data Privacy Frameworks: According to Data Privacy Framework (DPF) (Data Privacy Framework) </w:t>
      </w:r>
      <w:r>
        <w:rPr>
          <w:color w:val="000000"/>
        </w:rPr>
        <w:lastRenderedPageBreak/>
        <w:t>certification (</w:t>
      </w:r>
      <w:r>
        <w:rPr>
          <w:rStyle w:val="StyledText"/>
          <w:i w:val="0"/>
          <w:iCs w:val="0"/>
          <w:color w:val="000000"/>
        </w:rPr>
        <w:t>Data Privacy Framework</w:t>
      </w:r>
      <w:r>
        <w:rPr>
          <w:color w:val="000000"/>
        </w:rPr>
        <w:t xml:space="preserve">, </w:t>
      </w:r>
      <w:r>
        <w:rPr>
          <w:rStyle w:val="citation"/>
          <w:color w:val="000000"/>
        </w:rPr>
        <w:t>n.d.</w:t>
      </w:r>
      <w:r>
        <w:rPr>
          <w:color w:val="000000"/>
        </w:rPr>
        <w:t>),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2A66A1FA" w14:textId="77777777" w:rsidR="00ED48BB" w:rsidRDefault="00ED48BB" w:rsidP="00ED48BB">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3E60CF62" w14:textId="77777777" w:rsidR="00ED48BB" w:rsidRPr="00091537" w:rsidRDefault="00ED48BB" w:rsidP="00ED48BB">
      <w:pPr>
        <w:spacing w:line="480" w:lineRule="auto"/>
        <w:rPr>
          <w:color w:val="000000"/>
        </w:rPr>
      </w:pPr>
      <w:r>
        <w:rPr>
          <w:b/>
          <w:bCs/>
          <w:color w:val="000000"/>
        </w:rPr>
        <w:t>            </w:t>
      </w:r>
      <w:r w:rsidRPr="00890D78">
        <w:rPr>
          <w:rStyle w:val="Heading4Char"/>
        </w:rPr>
        <w:t>Association for Computing Machinery (ACM).</w:t>
      </w:r>
      <w:r>
        <w:rPr>
          <w:color w:val="000000"/>
        </w:rPr>
        <w:t xml:space="preserve"> ACM Code of Ethics and IEEE Standards offer guidelines and best practices for professionals </w:t>
      </w:r>
      <w:proofErr w:type="gramStart"/>
      <w:r>
        <w:rPr>
          <w:color w:val="000000"/>
        </w:rPr>
        <w:t>handling</w:t>
      </w:r>
      <w:proofErr w:type="gramEnd"/>
      <w:r>
        <w:rPr>
          <w:color w:val="000000"/>
        </w:rPr>
        <w:t xml:space="preserve">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2300BB18" w14:textId="77777777" w:rsidR="00ED48BB" w:rsidRDefault="00ED48BB" w:rsidP="00ED48BB">
      <w:pPr>
        <w:pStyle w:val="Heading3"/>
      </w:pPr>
      <w:r>
        <w:t>Transfer of Data</w:t>
      </w:r>
    </w:p>
    <w:p w14:paraId="6E164F0C" w14:textId="77777777" w:rsidR="00ED48BB" w:rsidRDefault="00ED48BB" w:rsidP="00ED48BB">
      <w:pPr>
        <w:spacing w:line="480" w:lineRule="auto"/>
        <w:ind w:firstLine="720"/>
        <w:rPr>
          <w:color w:val="000000"/>
        </w:rPr>
      </w:pPr>
      <w:r>
        <w:rPr>
          <w:color w:val="000000"/>
        </w:rPr>
        <w:t xml:space="preserve">As Google maintains servers around the world, information may </w:t>
      </w:r>
      <w:proofErr w:type="gramStart"/>
      <w:r>
        <w:rPr>
          <w:color w:val="000000"/>
        </w:rPr>
        <w:t>be processed</w:t>
      </w:r>
      <w:proofErr w:type="gramEnd"/>
      <w:r>
        <w:rPr>
          <w:color w:val="000000"/>
        </w:rPr>
        <w:t xml:space="preserve"> on servers located outside of your country of residence. There are differences in data protection laws among countries, with </w:t>
      </w:r>
      <w:proofErr w:type="gramStart"/>
      <w:r>
        <w:rPr>
          <w:color w:val="000000"/>
        </w:rPr>
        <w:t>some</w:t>
      </w:r>
      <w:proofErr w:type="gramEnd"/>
      <w:r>
        <w:rPr>
          <w:color w:val="000000"/>
        </w:rPr>
        <w:t xml:space="preserve"> providing more protection than others. The Privacy Policy applies the same protections regardless of where your information </w:t>
      </w:r>
      <w:proofErr w:type="gramStart"/>
      <w:r>
        <w:rPr>
          <w:color w:val="000000"/>
        </w:rPr>
        <w:t>is processed</w:t>
      </w:r>
      <w:proofErr w:type="gramEnd"/>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such as those described in: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xml:space="preserve">), b) UK adequacy </w:t>
      </w:r>
      <w:r>
        <w:rPr>
          <w:color w:val="000000"/>
        </w:rPr>
        <w:lastRenderedPageBreak/>
        <w:t>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68E37C90" w14:textId="77777777" w:rsidR="00ED48BB" w:rsidRDefault="00ED48BB" w:rsidP="00ED48BB">
      <w:pPr>
        <w:pStyle w:val="Heading3"/>
      </w:pPr>
      <w:r>
        <w:t>Addressing Bias and Ensuring Fairness</w:t>
      </w:r>
    </w:p>
    <w:p w14:paraId="7A2E8E3B" w14:textId="77777777" w:rsidR="00ED48BB" w:rsidRDefault="00ED48BB" w:rsidP="00ED48BB">
      <w:pPr>
        <w:spacing w:line="480" w:lineRule="auto"/>
        <w:ind w:firstLine="720"/>
        <w:rPr>
          <w:color w:val="000000"/>
        </w:rPr>
      </w:pPr>
      <w:r>
        <w:rPr>
          <w:color w:val="000000"/>
        </w:rPr>
        <w:t xml:space="preserve">The algorithms that process these images should </w:t>
      </w:r>
      <w:proofErr w:type="gramStart"/>
      <w:r>
        <w:rPr>
          <w:color w:val="000000"/>
        </w:rPr>
        <w:t>be designed</w:t>
      </w:r>
      <w:proofErr w:type="gramEnd"/>
      <w:r>
        <w:rPr>
          <w:color w:val="000000"/>
        </w:rPr>
        <w:t xml:space="preserve"> so that biases do not persist or become more pronounced. </w:t>
      </w:r>
      <w:proofErr w:type="gramStart"/>
      <w:r>
        <w:rPr>
          <w:color w:val="000000"/>
        </w:rPr>
        <w:t>In order to</w:t>
      </w:r>
      <w:proofErr w:type="gramEnd"/>
      <w:r>
        <w:rPr>
          <w:color w:val="000000"/>
        </w:rPr>
        <w:t xml:space="preserve"> ensure algorithms, perform equally across a variety of 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6713592E" w14:textId="77777777" w:rsidR="00ED48BB" w:rsidRDefault="00ED48BB" w:rsidP="00ED48BB">
      <w:pPr>
        <w:spacing w:line="480" w:lineRule="auto"/>
        <w:ind w:firstLine="720"/>
        <w:rPr>
          <w:color w:val="000000"/>
        </w:rPr>
      </w:pPr>
      <w:r>
        <w:rPr>
          <w:color w:val="000000"/>
        </w:rPr>
        <w:t xml:space="preserve">To mitigate bias and ensure fairness, it is critical that the algorithms used to process imagery from platforms such as Google’s aerial and street view </w:t>
      </w:r>
      <w:proofErr w:type="gramStart"/>
      <w:r>
        <w:rPr>
          <w:color w:val="000000"/>
        </w:rPr>
        <w:t>are carefully designed</w:t>
      </w:r>
      <w:proofErr w:type="gramEnd"/>
      <w:r>
        <w:rPr>
          <w:color w:val="000000"/>
        </w:rPr>
        <w:t xml:space="preserve">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6C511B57" w14:textId="77777777" w:rsidR="00ED48BB" w:rsidRDefault="00ED48BB" w:rsidP="00ED48BB">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7E92CC71" w14:textId="77777777" w:rsidR="00ED48BB" w:rsidRPr="000230C4" w:rsidRDefault="00ED48BB" w:rsidP="00ED48BB">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60BA045C" w14:textId="77777777" w:rsidR="00ED48BB" w:rsidRPr="00887A22" w:rsidRDefault="00ED48BB" w:rsidP="00ED48BB">
      <w:pPr>
        <w:pStyle w:val="Heading2"/>
      </w:pPr>
      <w:bookmarkStart w:id="177" w:name="_Toc164865774"/>
      <w:bookmarkStart w:id="178" w:name="_Toc165902222"/>
      <w:bookmarkStart w:id="179" w:name="_Toc172410457"/>
      <w:commentRangeStart w:id="180"/>
      <w:r w:rsidRPr="00887A22">
        <w:lastRenderedPageBreak/>
        <w:t>Summary</w:t>
      </w:r>
      <w:commentRangeEnd w:id="180"/>
      <w:r>
        <w:rPr>
          <w:rStyle w:val="CommentReference"/>
          <w:szCs w:val="20"/>
        </w:rPr>
        <w:commentReference w:id="180"/>
      </w:r>
      <w:bookmarkEnd w:id="177"/>
      <w:bookmarkEnd w:id="178"/>
      <w:bookmarkEnd w:id="179"/>
    </w:p>
    <w:p w14:paraId="5B461A42" w14:textId="77777777" w:rsidR="00ED48BB" w:rsidRDefault="00ED48BB" w:rsidP="00ED48BB">
      <w:pPr>
        <w:spacing w:line="480" w:lineRule="auto"/>
        <w:ind w:firstLine="720"/>
        <w:rPr>
          <w:color w:val="000000"/>
        </w:rPr>
      </w:pPr>
      <w:r>
        <w:rPr>
          <w:color w:val="000000"/>
        </w:rPr>
        <w:t>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2B6A31D7" w14:textId="77777777" w:rsidR="00ED48BB" w:rsidRDefault="00ED48BB" w:rsidP="00ED48BB">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2406D31C" w14:textId="77777777" w:rsidR="00ED48BB" w:rsidRDefault="00ED48BB" w:rsidP="00ED48BB">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Through machine learning and computer vision, digital twins are created to </w:t>
      </w:r>
      <w:proofErr w:type="gramStart"/>
      <w:r>
        <w:rPr>
          <w:color w:val="000000"/>
        </w:rPr>
        <w:t>test</w:t>
      </w:r>
      <w:proofErr w:type="gramEnd"/>
      <w:r>
        <w:rPr>
          <w:color w:val="000000"/>
        </w:rPr>
        <w:t xml:space="preserve"> a variety of network configurations as they </w:t>
      </w:r>
      <w:r>
        <w:rPr>
          <w:color w:val="000000"/>
        </w:rPr>
        <w:lastRenderedPageBreak/>
        <w:t>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34DD9005" w14:textId="77777777" w:rsidR="00ED48BB" w:rsidRDefault="00ED48BB" w:rsidP="00ED48BB">
      <w:pPr>
        <w:spacing w:line="480" w:lineRule="auto"/>
        <w:ind w:firstLine="720"/>
        <w:rPr>
          <w:color w:val="000000"/>
        </w:rPr>
      </w:pPr>
      <w:r>
        <w:rPr>
          <w:color w:val="000000"/>
        </w:rPr>
        <w:t>Additionally, the research delves into ethical and legal frameworks for digital twin foliage representation. To ensure compliance with data protection laws, intellectual property 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32EAE828" w14:textId="77777777" w:rsidR="00ED48BB" w:rsidRDefault="00ED48BB" w:rsidP="00ED48BB">
      <w:pPr>
        <w:spacing w:line="480" w:lineRule="auto"/>
        <w:ind w:firstLine="720"/>
        <w:rPr>
          <w:color w:val="000000"/>
        </w:rPr>
      </w:pPr>
      <w:r>
        <w:rPr>
          <w:color w:val="000000"/>
        </w:rPr>
        <w:t xml:space="preserve">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w:t>
      </w:r>
      <w:proofErr w:type="gramStart"/>
      <w:r>
        <w:rPr>
          <w:color w:val="000000"/>
        </w:rPr>
        <w:t>greatly to</w:t>
      </w:r>
      <w:proofErr w:type="gramEnd"/>
      <w:r>
        <w:rPr>
          <w:color w:val="000000"/>
        </w:rPr>
        <w:t xml:space="preserve">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78D92649" w14:textId="77777777" w:rsidR="00ED48BB" w:rsidRPr="00A16912" w:rsidRDefault="00ED48BB" w:rsidP="00ED48BB">
      <w:pPr>
        <w:spacing w:after="0" w:line="480" w:lineRule="auto"/>
        <w:ind w:firstLine="720"/>
        <w:contextualSpacing/>
        <w:rPr>
          <w:strike/>
          <w:color w:val="000000"/>
        </w:rPr>
      </w:pPr>
      <w:commentRangeStart w:id="181"/>
      <w:commentRangeStart w:id="182"/>
      <w:r w:rsidRPr="00A16912">
        <w:rPr>
          <w:strike/>
          <w:color w:val="000000"/>
        </w:rPr>
        <w:t xml:space="preserve">In summary, </w:t>
      </w:r>
      <w:ins w:id="183" w:author="Irene Tsapara" w:date="2024-06-05T16:46:00Z" w16du:dateUtc="2024-06-05T21:46:00Z">
        <w:r w:rsidRPr="00A16912">
          <w:rPr>
            <w:strike/>
            <w:color w:val="000000"/>
          </w:rPr>
          <w:t xml:space="preserve">the </w:t>
        </w:r>
      </w:ins>
      <w:r w:rsidRPr="00A16912">
        <w:rPr>
          <w:strike/>
          <w:color w:val="000000"/>
        </w:rPr>
        <w:t xml:space="preserve">literature review provides a comprehensive overview of the theoretical foundations, technological aspects, and ethical considerations essential for constructing a digital twin representation of foliage. By synthesizing existing literature and theoretical frameworks, the study sets the stage for the subsequent research methodology and design, laying the groundwork </w:t>
      </w:r>
      <w:r w:rsidRPr="00A16912">
        <w:rPr>
          <w:strike/>
          <w:color w:val="000000"/>
        </w:rPr>
        <w:lastRenderedPageBreak/>
        <w:t>for the innovative exploration of digital twin technology in the context of foliage representation and wireless signal propagation.</w:t>
      </w:r>
      <w:commentRangeEnd w:id="181"/>
      <w:r w:rsidRPr="00A16912">
        <w:rPr>
          <w:rStyle w:val="CommentReference"/>
          <w:rFonts w:eastAsia="Times New Roman" w:cs="Arial"/>
          <w:strike/>
          <w:szCs w:val="20"/>
        </w:rPr>
        <w:commentReference w:id="181"/>
      </w:r>
      <w:commentRangeEnd w:id="182"/>
      <w:r>
        <w:rPr>
          <w:rStyle w:val="CommentReference"/>
          <w:rFonts w:eastAsia="Times New Roman" w:cs="Arial"/>
          <w:szCs w:val="20"/>
        </w:rPr>
        <w:commentReference w:id="182"/>
      </w:r>
    </w:p>
    <w:p w14:paraId="3D9EC3F8" w14:textId="77777777" w:rsidR="00ED48BB" w:rsidRDefault="00ED48BB" w:rsidP="00ED48BB">
      <w:pPr>
        <w:spacing w:line="480" w:lineRule="auto"/>
        <w:ind w:firstLine="720"/>
      </w:pPr>
      <w:r>
        <w:t xml:space="preserve">In summary, this study provides a comprehensive overview of the theoretical foundations, technical aspects, and ethical considerations behind creating a digital twin of foliage. This study lays the groundwork for further research methodology and design by synthesizing existing literature and theoretical frameworks, laying the basis for innovative explorations of digital twin technology in the context of foliage representation. By creating a digital twin of foliage, it enables the deployment of advanced wireless communication technologies in areas with dense </w:t>
      </w:r>
      <w:r>
        <w:rPr>
          <w:rStyle w:val="issue-underline"/>
        </w:rPr>
        <w:t>vegetation, improving</w:t>
      </w:r>
      <w:r>
        <w:t xml:space="preserve"> signal strength and coverage. This breakthrough can </w:t>
      </w:r>
      <w:r>
        <w:rPr>
          <w:rStyle w:val="issue-underline"/>
        </w:rPr>
        <w:t>revolutionize the way wireless networks operate,</w:t>
      </w:r>
      <w:r>
        <w:t xml:space="preserve"> leading to more reliable and efficient communication systems.</w:t>
      </w:r>
    </w:p>
    <w:p w14:paraId="0ED0C7E8" w14:textId="77777777" w:rsidR="00ED48BB" w:rsidRPr="00887A22" w:rsidRDefault="00ED48BB" w:rsidP="00ED48BB">
      <w:pPr>
        <w:spacing w:after="0" w:line="480" w:lineRule="auto"/>
        <w:ind w:firstLine="720"/>
        <w:contextualSpacing/>
      </w:pPr>
    </w:p>
    <w:p w14:paraId="7A91B557" w14:textId="77777777" w:rsidR="00ED48BB" w:rsidRPr="00887A22" w:rsidRDefault="00ED48BB" w:rsidP="00ED48BB">
      <w:pPr>
        <w:spacing w:after="0" w:line="480" w:lineRule="auto"/>
        <w:contextualSpacing/>
      </w:pPr>
      <w:r w:rsidRPr="00887A22">
        <w:t xml:space="preserve">Checklist: </w:t>
      </w:r>
    </w:p>
    <w:p w14:paraId="42E6D54C" w14:textId="77777777" w:rsidR="00ED48BB" w:rsidRPr="00887A22" w:rsidRDefault="00000000" w:rsidP="00ED48BB">
      <w:pPr>
        <w:spacing w:after="0" w:line="480" w:lineRule="auto"/>
        <w:ind w:left="720"/>
      </w:pPr>
      <w:sdt>
        <w:sdtPr>
          <w:rPr>
            <w:color w:val="2B579A"/>
            <w:shd w:val="clear" w:color="auto" w:fill="E6E6E6"/>
          </w:rPr>
          <w:id w:val="-163253700"/>
          <w14:checkbox>
            <w14:checked w14:val="0"/>
            <w14:checkedState w14:val="2612" w14:font="MS Gothic"/>
            <w14:uncheckedState w14:val="2610" w14:font="MS Gothic"/>
          </w14:checkbox>
        </w:sdtPr>
        <w:sdtEndPr>
          <w:rPr>
            <w:color w:val="auto"/>
            <w:shd w:val="clear" w:color="auto" w:fill="auto"/>
          </w:rPr>
        </w:sdtEndPr>
        <w:sdtContent>
          <w:r w:rsidR="00ED48BB" w:rsidRPr="00887A22">
            <w:rPr>
              <w:rFonts w:ascii="Segoe UI Symbol" w:hAnsi="Segoe UI Symbol" w:cs="Segoe UI Symbol"/>
            </w:rPr>
            <w:t>☐</w:t>
          </w:r>
        </w:sdtContent>
      </w:sdt>
      <w:r w:rsidR="00ED48BB" w:rsidRPr="00887A22">
        <w:t xml:space="preserve"> </w:t>
      </w:r>
      <w:r w:rsidR="00ED48BB" w:rsidRPr="00887A22">
        <w:rPr>
          <w:rFonts w:eastAsia="Times New Roman" w:cs="Times New Roman"/>
          <w:szCs w:val="24"/>
        </w:rPr>
        <w:t xml:space="preserve">Briefly restate the key points discussed in the chapter. Review the headings and/or table of contents to ensure all key points </w:t>
      </w:r>
      <w:proofErr w:type="gramStart"/>
      <w:r w:rsidR="00ED48BB" w:rsidRPr="00887A22">
        <w:rPr>
          <w:rFonts w:eastAsia="Times New Roman" w:cs="Times New Roman"/>
          <w:szCs w:val="24"/>
        </w:rPr>
        <w:t>are covered</w:t>
      </w:r>
      <w:proofErr w:type="gramEnd"/>
      <w:r w:rsidR="00ED48BB" w:rsidRPr="00887A22">
        <w:rPr>
          <w:rFonts w:eastAsia="Times New Roman" w:cs="Times New Roman"/>
          <w:szCs w:val="24"/>
        </w:rPr>
        <w:t>.</w:t>
      </w:r>
      <w:r w:rsidR="00ED48BB" w:rsidRPr="00887A22">
        <w:t xml:space="preserve"> </w:t>
      </w:r>
    </w:p>
    <w:p w14:paraId="072E47F7" w14:textId="1EBACC38" w:rsidR="00F57F32" w:rsidRDefault="00000000" w:rsidP="00ED48BB">
      <w:pPr>
        <w:spacing w:line="480" w:lineRule="auto"/>
        <w:ind w:left="720"/>
        <w:rPr>
          <w:rFonts w:eastAsia="Times New Roman" w:cs="Arial"/>
          <w:b/>
          <w:bCs/>
          <w:szCs w:val="32"/>
        </w:rPr>
      </w:pPr>
      <w:sdt>
        <w:sdtPr>
          <w:id w:val="1591813669"/>
          <w14:checkbox>
            <w14:checked w14:val="0"/>
            <w14:checkedState w14:val="2612" w14:font="MS Gothic"/>
            <w14:uncheckedState w14:val="2610" w14:font="MS Gothic"/>
          </w14:checkbox>
        </w:sdtPr>
        <w:sdtContent>
          <w:r w:rsidR="00ED48BB">
            <w:rPr>
              <w:rFonts w:ascii="MS Gothic" w:eastAsia="MS Gothic" w:hAnsi="MS Gothic" w:hint="eastAsia"/>
            </w:rPr>
            <w:t>☐</w:t>
          </w:r>
        </w:sdtContent>
      </w:sdt>
      <w:r w:rsidR="00ED48BB" w:rsidRPr="00887A22">
        <w:t xml:space="preserve"> Highlight areas of convergence</w:t>
      </w:r>
      <w:r w:rsidR="00ED48BB">
        <w:t>, divergence, and gaps in the literature supporting the study's need</w:t>
      </w:r>
      <w:r w:rsidR="00ED48BB" w:rsidRPr="00887A22">
        <w:t xml:space="preserve">. This discussion should logically lead to Chapter 3, where the research methodology and design will </w:t>
      </w:r>
      <w:proofErr w:type="gramStart"/>
      <w:r w:rsidR="00ED48BB" w:rsidRPr="00887A22">
        <w:t>be discussed</w:t>
      </w:r>
      <w:proofErr w:type="gramEnd"/>
      <w:r w:rsidR="00ED48BB" w:rsidRPr="00887A22">
        <w:t>.</w:t>
      </w:r>
      <w:r w:rsidR="00F57F32">
        <w:br w:type="page"/>
      </w:r>
    </w:p>
    <w:p w14:paraId="7D022B0E" w14:textId="18F842FB" w:rsidR="00167573" w:rsidRPr="00887A22" w:rsidRDefault="00167573" w:rsidP="00167573">
      <w:pPr>
        <w:pStyle w:val="Heading1"/>
      </w:pPr>
      <w:bookmarkStart w:id="184" w:name="_Toc172410458"/>
      <w:r w:rsidRPr="00887A22">
        <w:lastRenderedPageBreak/>
        <w:t>Chapter 3: Research Method</w:t>
      </w:r>
      <w:r>
        <w:t>ology</w:t>
      </w:r>
      <w:bookmarkEnd w:id="12"/>
      <w:bookmarkEnd w:id="184"/>
    </w:p>
    <w:p w14:paraId="5D7659D4" w14:textId="243690DE" w:rsidR="00A0480D" w:rsidRPr="006D7B19" w:rsidRDefault="00A0480D" w:rsidP="00A0480D">
      <w:pPr>
        <w:spacing w:line="480" w:lineRule="auto"/>
        <w:ind w:firstLine="720"/>
        <w:rPr>
          <w:rFonts w:eastAsia="Calibri" w:cs="Times New Roman"/>
        </w:rPr>
      </w:pPr>
      <w:r w:rsidRPr="00082E12">
        <w:rPr>
          <w:rFonts w:eastAsia="Calibri" w:cs="Times New Roman"/>
        </w:rPr>
        <w:t xml:space="preserve">The proliferation of connected devices has driven a demand for higher bandwidth, higher throughput, and lower latency, leading to the development of </w:t>
      </w:r>
      <w:r w:rsidR="00BE1AB5">
        <w:rPr>
          <w:rFonts w:eastAsia="Calibri" w:cs="Times New Roman"/>
        </w:rPr>
        <w:t>millimeter wave (</w:t>
      </w:r>
      <w:r w:rsidRPr="00082E12">
        <w:rPr>
          <w:rFonts w:eastAsia="Calibri" w:cs="Times New Roman"/>
        </w:rPr>
        <w:t>mmW</w:t>
      </w:r>
      <w:r w:rsidR="00BE1AB5">
        <w:rPr>
          <w:rFonts w:eastAsia="Calibri" w:cs="Times New Roman"/>
        </w:rPr>
        <w:t>)</w:t>
      </w:r>
      <w:r w:rsidRPr="00082E12">
        <w:rPr>
          <w:rFonts w:eastAsia="Calibri" w:cs="Times New Roman"/>
        </w:rPr>
        <w:t xml:space="preserve"> networks</w:t>
      </w:r>
      <w:r w:rsidR="006D7B19">
        <w:rPr>
          <w:rFonts w:eastAsia="Calibri" w:cs="Times New Roman"/>
        </w:rPr>
        <w:t xml:space="preserve"> </w:t>
      </w:r>
      <w:r w:rsidR="00066AE3">
        <w:t>(</w:t>
      </w:r>
      <w:r w:rsidR="00066AE3">
        <w:rPr>
          <w:rStyle w:val="contrib0"/>
        </w:rPr>
        <w:t>Barb</w:t>
      </w:r>
      <w:r w:rsidR="00066AE3">
        <w:rPr>
          <w:rStyle w:val="contriblist"/>
        </w:rPr>
        <w:t xml:space="preserve"> et al.</w:t>
      </w:r>
      <w:r w:rsidR="00066AE3">
        <w:t xml:space="preserve">, </w:t>
      </w:r>
      <w:r w:rsidR="00066AE3">
        <w:rPr>
          <w:rStyle w:val="Date8"/>
        </w:rPr>
        <w:t>2022</w:t>
      </w:r>
      <w:r w:rsidR="00066AE3">
        <w:t>)</w:t>
      </w:r>
      <w:r w:rsidRPr="00082E12">
        <w:rPr>
          <w:rFonts w:eastAsia="Calibri" w:cs="Times New Roman"/>
        </w:rPr>
        <w:t>. To fully exploit the potential of 5G technology, these networks must overcome formidable obstacles, such as scattering and atmospheric absorption, as well as the impact of foliage and building facades</w:t>
      </w:r>
      <w:r w:rsidR="006D7B19">
        <w:rPr>
          <w:rFonts w:eastAsia="Calibri" w:cs="Times New Roman"/>
        </w:rPr>
        <w:t xml:space="preserve"> </w:t>
      </w:r>
      <w:r w:rsidR="00066AE3">
        <w:t>(</w:t>
      </w:r>
      <w:r w:rsidR="00066AE3">
        <w:rPr>
          <w:rStyle w:val="contrib0"/>
        </w:rPr>
        <w:t>De Beelde</w:t>
      </w:r>
      <w:r w:rsidR="00066AE3">
        <w:rPr>
          <w:rStyle w:val="contriblist"/>
        </w:rPr>
        <w:t xml:space="preserve"> et al.</w:t>
      </w:r>
      <w:r w:rsidR="00066AE3">
        <w:t xml:space="preserve">, </w:t>
      </w:r>
      <w:r w:rsidR="00066AE3">
        <w:rPr>
          <w:rStyle w:val="Date8"/>
        </w:rPr>
        <w:t>2023</w:t>
      </w:r>
      <w:r w:rsidR="00066AE3">
        <w:t xml:space="preserve">; </w:t>
      </w:r>
      <w:r w:rsidR="00066AE3">
        <w:rPr>
          <w:rStyle w:val="contrib0"/>
        </w:rPr>
        <w:t>Pradeep</w:t>
      </w:r>
      <w:r w:rsidR="00066AE3">
        <w:rPr>
          <w:rStyle w:val="contriblist"/>
        </w:rPr>
        <w:t xml:space="preserve"> et al.</w:t>
      </w:r>
      <w:r w:rsidR="00066AE3">
        <w:t xml:space="preserve">, </w:t>
      </w:r>
      <w:r w:rsidR="00066AE3">
        <w:rPr>
          <w:rStyle w:val="Date8"/>
        </w:rPr>
        <w:t>2021</w:t>
      </w:r>
      <w:r w:rsidR="00066AE3">
        <w:t xml:space="preserve">; </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082E12">
        <w:rPr>
          <w:rFonts w:eastAsia="Calibri" w:cs="Times New Roman"/>
        </w:rPr>
        <w:t>. Using Google Street View and satellite images</w:t>
      </w:r>
      <w:r w:rsidR="006D7B19">
        <w:rPr>
          <w:rFonts w:eastAsia="Calibri" w:cs="Times New Roman"/>
        </w:rPr>
        <w:t xml:space="preserve"> </w:t>
      </w:r>
      <w:r w:rsidR="00066AE3">
        <w:t>(</w:t>
      </w:r>
      <w:r w:rsidR="00066AE3">
        <w:rPr>
          <w:rStyle w:val="contrib0"/>
        </w:rPr>
        <w:t>Capecchi</w:t>
      </w:r>
      <w:r w:rsidR="00066AE3">
        <w:rPr>
          <w:rStyle w:val="contriblist"/>
        </w:rPr>
        <w:t xml:space="preserve"> et al.</w:t>
      </w:r>
      <w:r w:rsidR="00066AE3">
        <w:t xml:space="preserve">, </w:t>
      </w:r>
      <w:r w:rsidR="00066AE3">
        <w:rPr>
          <w:rStyle w:val="Date8"/>
        </w:rPr>
        <w:t>2023</w:t>
      </w:r>
      <w:r w:rsidR="00066AE3">
        <w:t>)</w:t>
      </w:r>
      <w:r w:rsidRPr="006D7B19">
        <w:rPr>
          <w:rFonts w:eastAsia="Calibri" w:cs="Times New Roman"/>
        </w:rPr>
        <w:t xml:space="preserve"> in conjunction with computer vision and machine learning techniques</w:t>
      </w:r>
      <w:r w:rsidR="006D7B19">
        <w:rPr>
          <w:rFonts w:eastAsia="Calibri" w:cs="Times New Roman"/>
        </w:rPr>
        <w:t xml:space="preserve"> </w:t>
      </w:r>
      <w:r w:rsidR="00066AE3">
        <w:t>(</w:t>
      </w:r>
      <w:r w:rsidR="00066AE3">
        <w:rPr>
          <w:rStyle w:val="contrib0"/>
        </w:rPr>
        <w:t>Mazzacca</w:t>
      </w:r>
      <w:r w:rsidR="00066AE3">
        <w:rPr>
          <w:rStyle w:val="contriblist"/>
        </w:rPr>
        <w:t xml:space="preserve"> et al.</w:t>
      </w:r>
      <w:r w:rsidR="00066AE3">
        <w:t xml:space="preserve">, </w:t>
      </w:r>
      <w:r w:rsidR="00066AE3">
        <w:rPr>
          <w:rStyle w:val="Date8"/>
        </w:rPr>
        <w:t>2022</w:t>
      </w:r>
      <w:r w:rsidR="00066AE3">
        <w:t>)</w:t>
      </w:r>
      <w:r w:rsidRPr="006D7B19">
        <w:rPr>
          <w:rFonts w:eastAsia="Calibri" w:cs="Times New Roman"/>
        </w:rPr>
        <w:t>, this study offers an accessible means of addressing these challenges.</w:t>
      </w:r>
    </w:p>
    <w:p w14:paraId="20610B4F" w14:textId="1B0EBF38"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 xml:space="preserve">Foliage, which influences the deployment of higher-frequency </w:t>
      </w:r>
      <w:r w:rsidRPr="00423151">
        <w:rPr>
          <w:rFonts w:eastAsia="Calibri" w:cs="Times New Roman"/>
        </w:rPr>
        <w:t>networks</w:t>
      </w:r>
      <w:r w:rsidR="00423151" w:rsidRPr="00423151">
        <w:rPr>
          <w:rFonts w:eastAsia="Calibri" w:cs="Times New Roman"/>
        </w:rPr>
        <w:t xml:space="preserve"> </w:t>
      </w:r>
      <w:r w:rsidR="00066AE3">
        <w:t>(</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423151">
        <w:rPr>
          <w:rFonts w:eastAsia="Calibri" w:cs="Times New Roman"/>
        </w:rPr>
        <w:t xml:space="preserve">, </w:t>
      </w:r>
      <w:r w:rsidRPr="00082E12">
        <w:rPr>
          <w:rFonts w:eastAsia="Calibri" w:cs="Times New Roman"/>
        </w:rPr>
        <w:t xml:space="preserve">has traditionally </w:t>
      </w:r>
      <w:proofErr w:type="gramStart"/>
      <w:r w:rsidRPr="00082E12">
        <w:rPr>
          <w:rFonts w:eastAsia="Calibri" w:cs="Times New Roman"/>
        </w:rPr>
        <w:t>been measured</w:t>
      </w:r>
      <w:proofErr w:type="gramEnd"/>
      <w:r w:rsidRPr="00082E12">
        <w:rPr>
          <w:rFonts w:eastAsia="Calibri" w:cs="Times New Roman"/>
        </w:rPr>
        <w:t xml:space="preserve"> using labor-intensive and costly methods</w:t>
      </w:r>
      <w:r w:rsidR="00423151">
        <w:rPr>
          <w:rFonts w:eastAsia="Calibri" w:cs="Times New Roman"/>
        </w:rPr>
        <w:t xml:space="preserve"> </w:t>
      </w:r>
      <w:r w:rsidR="000322F1">
        <w:t>(</w:t>
      </w:r>
      <w:r w:rsidR="000322F1">
        <w:rPr>
          <w:rStyle w:val="contrib0"/>
        </w:rPr>
        <w:t>Hematang</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such as unmanned aerial vehicles and light detection and ranging</w:t>
      </w:r>
      <w:r w:rsidR="00423151">
        <w:rPr>
          <w:rFonts w:eastAsia="Calibri" w:cs="Times New Roman"/>
        </w:rPr>
        <w:t xml:space="preserve"> </w:t>
      </w:r>
      <w:r w:rsidR="000322F1">
        <w:t>(</w:t>
      </w:r>
      <w:r w:rsidR="000322F1">
        <w:rPr>
          <w:rStyle w:val="contrib0"/>
        </w:rPr>
        <w:t>Q. Chen</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xml:space="preserve">. Figure 6 illustrates how data </w:t>
      </w:r>
      <w:proofErr w:type="gramStart"/>
      <w:r w:rsidRPr="00082E12">
        <w:rPr>
          <w:rFonts w:eastAsia="Calibri" w:cs="Times New Roman"/>
        </w:rPr>
        <w:t>is collected</w:t>
      </w:r>
      <w:proofErr w:type="gramEnd"/>
      <w:r w:rsidRPr="00082E12">
        <w:rPr>
          <w:rFonts w:eastAsia="Calibri" w:cs="Times New Roman"/>
        </w:rPr>
        <w:t xml:space="preserve"> through </w:t>
      </w:r>
      <w:r w:rsidR="00BE1AB5">
        <w:rPr>
          <w:rFonts w:eastAsia="Calibri" w:cs="Times New Roman"/>
        </w:rPr>
        <w:t>Light Detection and Ranging (</w:t>
      </w:r>
      <w:r w:rsidRPr="00082E12">
        <w:rPr>
          <w:rFonts w:eastAsia="Calibri" w:cs="Times New Roman"/>
        </w:rPr>
        <w:t>LiDAR</w:t>
      </w:r>
      <w:r w:rsidR="00BE1AB5">
        <w:rPr>
          <w:rFonts w:eastAsia="Calibri" w:cs="Times New Roman"/>
        </w:rPr>
        <w:t>)</w:t>
      </w:r>
      <w:r w:rsidRPr="00082E12">
        <w:rPr>
          <w:rFonts w:eastAsia="Calibri" w:cs="Times New Roman"/>
        </w:rPr>
        <w:t xml:space="preserve"> and </w:t>
      </w:r>
      <w:r w:rsidR="00BE1AB5">
        <w:rPr>
          <w:rFonts w:eastAsia="Calibri" w:cs="Times New Roman"/>
        </w:rPr>
        <w:t>unmanned aerial vehicles (</w:t>
      </w:r>
      <w:r w:rsidRPr="00082E12">
        <w:rPr>
          <w:rFonts w:eastAsia="Calibri" w:cs="Times New Roman"/>
        </w:rPr>
        <w:t>UAV</w:t>
      </w:r>
      <w:r w:rsidR="00BE1AB5">
        <w:rPr>
          <w:rFonts w:eastAsia="Calibri" w:cs="Times New Roman"/>
        </w:rPr>
        <w:t>)</w:t>
      </w:r>
      <w:r w:rsidRPr="00082E12">
        <w:rPr>
          <w:rFonts w:eastAsia="Calibri" w:cs="Times New Roman"/>
        </w:rPr>
        <w:t>. The need to repeatedly update this data often makes these methods impractical. With technology evolving, a new paradigm is emerging in the form of digital twins</w:t>
      </w:r>
      <w:r w:rsidR="00BE1AB5">
        <w:rPr>
          <w:rFonts w:eastAsia="Calibri" w:cs="Times New Roman"/>
        </w:rPr>
        <w:t xml:space="preserve"> (DT)</w:t>
      </w:r>
      <w:r w:rsidR="00423151">
        <w:rPr>
          <w:rFonts w:eastAsia="Calibri" w:cs="Times New Roman"/>
        </w:rPr>
        <w:t xml:space="preserve"> </w:t>
      </w:r>
      <w:r w:rsidR="000322F1">
        <w:t>(</w:t>
      </w:r>
      <w:r w:rsidR="000322F1">
        <w:rPr>
          <w:rStyle w:val="contrib0"/>
        </w:rPr>
        <w:t>Angin</w:t>
      </w:r>
      <w:r w:rsidR="000322F1">
        <w:rPr>
          <w:rStyle w:val="contriblist"/>
        </w:rPr>
        <w:t xml:space="preserve"> et al.</w:t>
      </w:r>
      <w:r w:rsidR="000322F1">
        <w:t xml:space="preserve">, </w:t>
      </w:r>
      <w:r w:rsidR="000322F1">
        <w:rPr>
          <w:rStyle w:val="Date8"/>
        </w:rPr>
        <w:t>2020</w:t>
      </w:r>
      <w:r w:rsidR="000322F1">
        <w:t xml:space="preserve">; </w:t>
      </w:r>
      <w:r w:rsidR="000322F1">
        <w:rPr>
          <w:rStyle w:val="contrib0"/>
        </w:rPr>
        <w:t>Cureton</w:t>
      </w:r>
      <w:r w:rsidR="000322F1">
        <w:rPr>
          <w:rStyle w:val="contriblist"/>
        </w:rPr>
        <w:t xml:space="preserve"> &amp; </w:t>
      </w:r>
      <w:r w:rsidR="000322F1">
        <w:rPr>
          <w:rStyle w:val="contrib0"/>
        </w:rPr>
        <w:t>Hartley</w:t>
      </w:r>
      <w:r w:rsidR="000322F1">
        <w:t xml:space="preserve">, </w:t>
      </w:r>
      <w:r w:rsidR="000322F1">
        <w:rPr>
          <w:rStyle w:val="Date8"/>
        </w:rPr>
        <w:t>2023</w:t>
      </w:r>
      <w:r w:rsidR="000322F1">
        <w:t xml:space="preserve">; </w:t>
      </w:r>
      <w:r w:rsidR="000322F1">
        <w:rPr>
          <w:rStyle w:val="contrib0"/>
        </w:rPr>
        <w:t>Zhao</w:t>
      </w:r>
      <w:r w:rsidR="000322F1">
        <w:rPr>
          <w:rStyle w:val="contriblist"/>
        </w:rPr>
        <w:t xml:space="preserve"> et al.</w:t>
      </w:r>
      <w:r w:rsidR="000322F1">
        <w:t xml:space="preserve">, </w:t>
      </w:r>
      <w:r w:rsidR="000322F1">
        <w:rPr>
          <w:rStyle w:val="Date8"/>
        </w:rPr>
        <w:t>2022</w:t>
      </w:r>
      <w:r w:rsidR="000322F1">
        <w:t>)</w:t>
      </w:r>
      <w:r w:rsidRPr="00082E12">
        <w:rPr>
          <w:rFonts w:eastAsia="Calibri" w:cs="Times New Roman"/>
        </w:rPr>
        <w:t>.</w:t>
      </w:r>
    </w:p>
    <w:p w14:paraId="45FBA1C0" w14:textId="325F839E"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The study aims to create a DT of an environment incorporating foliage data utilizing open-source and low-cost resources. In addition to optimizing coverage and user experience, this DT holds promise for network operators planning high-frequency network deployments</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082E12">
        <w:rPr>
          <w:rFonts w:eastAsia="Calibri" w:cs="Times New Roman"/>
        </w:rPr>
        <w:t>. Using images from Google Street View and satellites and applying machine learning algorithms, such as segmentation, this study emphasizes the role of foliage in mmW networks.</w:t>
      </w:r>
    </w:p>
    <w:p w14:paraId="47A1CC40" w14:textId="61792A99" w:rsidR="00860A91" w:rsidRDefault="00A0480D" w:rsidP="00A0480D">
      <w:pPr>
        <w:spacing w:after="0" w:line="480" w:lineRule="auto"/>
        <w:ind w:firstLine="720"/>
        <w:contextualSpacing/>
      </w:pPr>
      <w:r w:rsidRPr="00082E12">
        <w:rPr>
          <w:rFonts w:eastAsia="Calibri" w:cs="Times New Roman"/>
        </w:rPr>
        <w:lastRenderedPageBreak/>
        <w:t xml:space="preserve">A digital twin concept developed here could also apply to building facades, traffic signs, road markers, and pedestrian crossings. Through this comprehensive approach, technology </w:t>
      </w:r>
      <w:proofErr w:type="gramStart"/>
      <w:r w:rsidRPr="00082E12">
        <w:rPr>
          <w:rFonts w:eastAsia="Calibri" w:cs="Times New Roman"/>
        </w:rPr>
        <w:t>is now poised</w:t>
      </w:r>
      <w:proofErr w:type="gramEnd"/>
      <w:r w:rsidRPr="00082E12">
        <w:rPr>
          <w:rFonts w:eastAsia="Calibri" w:cs="Times New Roman"/>
        </w:rPr>
        <w:t xml:space="preserve"> as a key enabler of more efficient, adaptable, and cost-conscious deployment and management of mmW networks.</w:t>
      </w:r>
    </w:p>
    <w:p w14:paraId="47F2775A" w14:textId="5B4D7FD5" w:rsidR="00167573" w:rsidRDefault="003F00B9" w:rsidP="00167573">
      <w:pPr>
        <w:pStyle w:val="Heading2"/>
      </w:pPr>
      <w:bookmarkStart w:id="185" w:name="_Toc164865776"/>
      <w:bookmarkStart w:id="186" w:name="_Toc172410459"/>
      <w:r>
        <w:t xml:space="preserve">Digital Twin Representation of Foliage </w:t>
      </w:r>
      <w:commentRangeStart w:id="187"/>
      <w:r w:rsidR="00167573" w:rsidRPr="00887A22">
        <w:t>Research Methodology and Design</w:t>
      </w:r>
      <w:commentRangeEnd w:id="187"/>
      <w:r w:rsidR="00167573">
        <w:rPr>
          <w:rStyle w:val="CommentReference"/>
          <w:b w:val="0"/>
          <w:bCs w:val="0"/>
          <w:szCs w:val="20"/>
        </w:rPr>
        <w:commentReference w:id="187"/>
      </w:r>
      <w:r w:rsidR="00167573">
        <w:t xml:space="preserve"> </w:t>
      </w:r>
      <w:r w:rsidR="00167573" w:rsidRPr="00EE0AB3">
        <w:t xml:space="preserve"> </w:t>
      </w:r>
      <w:r w:rsidR="00167573">
        <w:t>Process Diagram</w:t>
      </w:r>
      <w:bookmarkEnd w:id="185"/>
      <w:bookmarkEnd w:id="186"/>
    </w:p>
    <w:p w14:paraId="60C2F81D" w14:textId="1DE3B6DD" w:rsidR="0082460A" w:rsidRDefault="00A0480D" w:rsidP="00A0480D">
      <w:pPr>
        <w:spacing w:line="480" w:lineRule="auto"/>
        <w:rPr>
          <w:rFonts w:eastAsia="Calibri" w:cs="Times New Roman"/>
        </w:rPr>
      </w:pPr>
      <w:r>
        <w:rPr>
          <w:rFonts w:ascii="Segoe UI Symbol" w:hAnsi="Segoe UI Symbol" w:cs="Segoe UI Symbol"/>
        </w:rPr>
        <w:tab/>
      </w:r>
      <w:r w:rsidRPr="00CB2C0B">
        <w:rPr>
          <w:rFonts w:eastAsia="Calibri" w:cs="Times New Roman"/>
        </w:rPr>
        <w:t xml:space="preserve">Figure 9 describes the entire process of research methodology and design process from </w:t>
      </w:r>
      <w:r w:rsidR="004B58F6">
        <w:rPr>
          <w:rFonts w:eastAsia="Calibri" w:cs="Times New Roman"/>
        </w:rPr>
        <w:t xml:space="preserve">the </w:t>
      </w:r>
      <w:r w:rsidRPr="00CB2C0B">
        <w:rPr>
          <w:rFonts w:eastAsia="Calibri" w:cs="Times New Roman"/>
        </w:rPr>
        <w:t xml:space="preserve">selection of </w:t>
      </w:r>
      <w:r w:rsidR="004B58F6">
        <w:rPr>
          <w:rFonts w:eastAsia="Calibri" w:cs="Times New Roman"/>
        </w:rPr>
        <w:t xml:space="preserve">the </w:t>
      </w:r>
      <w:r w:rsidRPr="00CB2C0B">
        <w:rPr>
          <w:rFonts w:eastAsia="Calibri" w:cs="Times New Roman"/>
        </w:rPr>
        <w:t xml:space="preserve">region for which DT of foliage needs to be built, data collection to creation of </w:t>
      </w:r>
      <w:r w:rsidR="004B58F6">
        <w:rPr>
          <w:rFonts w:eastAsia="Calibri" w:cs="Times New Roman"/>
        </w:rPr>
        <w:t xml:space="preserve">a </w:t>
      </w:r>
      <w:r w:rsidRPr="00CB2C0B">
        <w:rPr>
          <w:rFonts w:eastAsia="Calibri" w:cs="Times New Roman"/>
        </w:rPr>
        <w:t>digital twin representation of foliage (DTRF)</w:t>
      </w:r>
      <w:r w:rsidR="004B58F6">
        <w:rPr>
          <w:rFonts w:eastAsia="Calibri" w:cs="Times New Roman"/>
        </w:rPr>
        <w:t>,</w:t>
      </w:r>
      <w:r w:rsidRPr="00CB2C0B">
        <w:rPr>
          <w:rFonts w:eastAsia="Calibri" w:cs="Times New Roman"/>
        </w:rPr>
        <w:t xml:space="preserve"> which can be used by network planners for smart and efficient placement of network nodes for providing better coverage and greater user connectivity</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CB2C0B">
        <w:rPr>
          <w:rFonts w:eastAsia="Calibri" w:cs="Times New Roman"/>
        </w:rPr>
        <w:t xml:space="preserve">. DTRF can also </w:t>
      </w:r>
      <w:proofErr w:type="gramStart"/>
      <w:r w:rsidRPr="00CB2C0B">
        <w:rPr>
          <w:rFonts w:eastAsia="Calibri" w:cs="Times New Roman"/>
        </w:rPr>
        <w:t>be used</w:t>
      </w:r>
      <w:proofErr w:type="gramEnd"/>
      <w:r w:rsidRPr="00CB2C0B">
        <w:rPr>
          <w:rFonts w:eastAsia="Calibri" w:cs="Times New Roman"/>
        </w:rPr>
        <w:t xml:space="preserve"> by city planners</w:t>
      </w:r>
      <w:r w:rsidR="00E84A3F">
        <w:rPr>
          <w:rFonts w:eastAsia="Calibri" w:cs="Times New Roman"/>
        </w:rPr>
        <w:t xml:space="preserve"> </w:t>
      </w:r>
      <w:r w:rsidR="000322F1">
        <w:t>(</w:t>
      </w:r>
      <w:r w:rsidR="000322F1">
        <w:rPr>
          <w:rStyle w:val="contrib0"/>
        </w:rPr>
        <w:t>Lehtola</w:t>
      </w:r>
      <w:r w:rsidR="000322F1">
        <w:rPr>
          <w:rStyle w:val="contriblist"/>
        </w:rPr>
        <w:t xml:space="preserve"> et al.</w:t>
      </w:r>
      <w:r w:rsidR="000322F1">
        <w:t xml:space="preserve">, </w:t>
      </w:r>
      <w:r w:rsidR="000322F1">
        <w:rPr>
          <w:rStyle w:val="Date8"/>
        </w:rPr>
        <w:t>2022</w:t>
      </w:r>
      <w:r w:rsidR="000322F1">
        <w:t xml:space="preserve">) </w:t>
      </w:r>
      <w:r w:rsidRPr="00CB2C0B">
        <w:rPr>
          <w:rFonts w:eastAsia="Calibri" w:cs="Times New Roman"/>
        </w:rPr>
        <w:t>for various applications such as city development, greenery monitoring, density of foliage, etc</w:t>
      </w:r>
      <w:r w:rsidR="00DA1F88">
        <w:rPr>
          <w:rFonts w:eastAsia="Calibri" w:cs="Times New Roman"/>
        </w:rPr>
        <w:t xml:space="preserve">. </w:t>
      </w:r>
      <w:r w:rsidR="000322F1">
        <w:t>(</w:t>
      </w:r>
      <w:r w:rsidR="000322F1">
        <w:rPr>
          <w:rStyle w:val="contrib0"/>
        </w:rPr>
        <w:t>Capecchi</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 Network planners utilize the digital twin representation of foliage to strategically determine the optimal placement of network nodes</w:t>
      </w:r>
      <w:r w:rsidR="00846307">
        <w:rPr>
          <w:rFonts w:eastAsia="Calibri" w:cs="Times New Roman"/>
        </w:rPr>
        <w:t xml:space="preserve"> </w:t>
      </w:r>
      <w:r w:rsidR="000322F1">
        <w:t>(</w:t>
      </w:r>
      <w:r w:rsidR="000322F1">
        <w:rPr>
          <w:rStyle w:val="contrib0"/>
        </w:rPr>
        <w:t>Alkhateeb</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w:t>
      </w:r>
    </w:p>
    <w:p w14:paraId="4EAC249F" w14:textId="558C1F3E" w:rsidR="00846307" w:rsidRDefault="00846307" w:rsidP="00A0480D">
      <w:pPr>
        <w:spacing w:line="480" w:lineRule="auto"/>
        <w:rPr>
          <w:rFonts w:eastAsia="Calibri" w:cs="Times New Roman"/>
        </w:rPr>
      </w:pPr>
      <w:r>
        <w:rPr>
          <w:rFonts w:eastAsia="Calibri" w:cs="Times New Roman"/>
        </w:rPr>
        <w:tab/>
      </w:r>
      <w:r w:rsidRPr="00CB2C0B">
        <w:rPr>
          <w:rFonts w:eastAsia="Calibri" w:cs="Times New Roman"/>
        </w:rPr>
        <w:t xml:space="preserve">By leveraging the DTRF, </w:t>
      </w:r>
      <w:r>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Pr>
          <w:rFonts w:eastAsia="Calibri" w:cs="Times New Roman"/>
        </w:rPr>
        <w:t>also</w:t>
      </w:r>
      <w:r w:rsidRPr="00CB2C0B">
        <w:rPr>
          <w:rFonts w:eastAsia="Calibri" w:cs="Times New Roman"/>
        </w:rPr>
        <w:t xml:space="preserve"> provide</w:t>
      </w:r>
      <w:r>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495422">
        <w:rPr>
          <w:rFonts w:eastAsia="Calibri" w:cs="Times New Roman"/>
        </w:rPr>
        <w:t xml:space="preserve"> </w:t>
      </w:r>
      <w:r w:rsidR="00A168D6">
        <w:t>(</w:t>
      </w:r>
      <w:r w:rsidR="00A168D6">
        <w:rPr>
          <w:rStyle w:val="contrib0"/>
        </w:rPr>
        <w:t>Capecchi</w:t>
      </w:r>
      <w:r w:rsidR="00A168D6">
        <w:rPr>
          <w:rStyle w:val="contriblist"/>
        </w:rPr>
        <w:t xml:space="preserve"> et al.</w:t>
      </w:r>
      <w:r w:rsidR="00A168D6">
        <w:t xml:space="preserve">, </w:t>
      </w:r>
      <w:r w:rsidR="00A168D6">
        <w:rPr>
          <w:rStyle w:val="Date8"/>
        </w:rPr>
        <w:t>2023</w:t>
      </w:r>
      <w:r w:rsidR="00A168D6">
        <w:t xml:space="preserve">; </w:t>
      </w:r>
      <w:r w:rsidR="00A168D6">
        <w:rPr>
          <w:rStyle w:val="contrib0"/>
        </w:rPr>
        <w:t>Lehtola</w:t>
      </w:r>
      <w:r w:rsidR="00A168D6">
        <w:rPr>
          <w:rStyle w:val="contriblist"/>
        </w:rPr>
        <w:t xml:space="preserve"> et al.</w:t>
      </w:r>
      <w:r w:rsidR="00A168D6">
        <w:t xml:space="preserve">, </w:t>
      </w:r>
      <w:r w:rsidR="00A168D6">
        <w:rPr>
          <w:rStyle w:val="Date8"/>
        </w:rPr>
        <w:t>2022</w:t>
      </w:r>
      <w:r w:rsidR="00A168D6">
        <w:t>)</w:t>
      </w:r>
      <w:r w:rsidRPr="00CB2C0B">
        <w:rPr>
          <w:rFonts w:eastAsia="Calibri" w:cs="Times New Roman"/>
        </w:rPr>
        <w:t xml:space="preserve">. DTRF can </w:t>
      </w:r>
      <w:proofErr w:type="gramStart"/>
      <w:r w:rsidRPr="00CB2C0B">
        <w:rPr>
          <w:rFonts w:eastAsia="Calibri" w:cs="Times New Roman"/>
        </w:rPr>
        <w:t>be utilized</w:t>
      </w:r>
      <w:proofErr w:type="gramEnd"/>
      <w:r w:rsidRPr="00CB2C0B">
        <w:rPr>
          <w:rFonts w:eastAsia="Calibri" w:cs="Times New Roman"/>
        </w:rPr>
        <w:t xml:space="preserve"> </w:t>
      </w:r>
      <w:r w:rsidR="004B58F6">
        <w:rPr>
          <w:rFonts w:eastAsia="Calibri" w:cs="Times New Roman"/>
        </w:rPr>
        <w:t>to</w:t>
      </w:r>
      <w:r w:rsidRPr="00CB2C0B">
        <w:rPr>
          <w:rFonts w:eastAsia="Calibri" w:cs="Times New Roman"/>
        </w:rPr>
        <w:t xml:space="preserve"> monito</w:t>
      </w:r>
      <w:r w:rsidR="004B58F6">
        <w:rPr>
          <w:rFonts w:eastAsia="Calibri" w:cs="Times New Roman"/>
        </w:rPr>
        <w:t>r</w:t>
      </w:r>
      <w:r w:rsidRPr="00CB2C0B">
        <w:rPr>
          <w:rFonts w:eastAsia="Calibri" w:cs="Times New Roman"/>
        </w:rPr>
        <w:t xml:space="preserve"> greenery by providing real-time data on foliage health and condition in a particular region. This information can </w:t>
      </w:r>
      <w:proofErr w:type="gramStart"/>
      <w:r w:rsidRPr="00CB2C0B">
        <w:rPr>
          <w:rFonts w:eastAsia="Calibri" w:cs="Times New Roman"/>
        </w:rPr>
        <w:t>be used</w:t>
      </w:r>
      <w:proofErr w:type="gramEnd"/>
      <w:r w:rsidRPr="00CB2C0B">
        <w:rPr>
          <w:rFonts w:eastAsia="Calibri" w:cs="Times New Roman"/>
        </w:rPr>
        <w:t xml:space="preserve"> to assess the impact of urban development on green spaces, identify areas in need of conservation efforts, and track changes in vegetation over time.</w:t>
      </w:r>
    </w:p>
    <w:p w14:paraId="3132A0A4" w14:textId="77777777" w:rsidR="00846307" w:rsidRDefault="00846307" w:rsidP="004030EC">
      <w:pPr>
        <w:pStyle w:val="Caption"/>
        <w:rPr>
          <w:b/>
          <w:bCs/>
        </w:rPr>
      </w:pPr>
    </w:p>
    <w:p w14:paraId="66C5F369" w14:textId="77777777" w:rsidR="00846307" w:rsidRDefault="00846307" w:rsidP="004030EC">
      <w:pPr>
        <w:pStyle w:val="Caption"/>
        <w:rPr>
          <w:b/>
          <w:bCs/>
        </w:rPr>
      </w:pPr>
    </w:p>
    <w:p w14:paraId="5B7B9674" w14:textId="0E115423" w:rsidR="004030EC" w:rsidRPr="004030EC" w:rsidRDefault="004030EC" w:rsidP="004030EC">
      <w:pPr>
        <w:pStyle w:val="Caption"/>
        <w:rPr>
          <w:b/>
          <w:bCs/>
        </w:rPr>
      </w:pPr>
      <w:bookmarkStart w:id="188" w:name="_Toc172410482"/>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9</w:t>
      </w:r>
      <w:r w:rsidRPr="004030EC">
        <w:rPr>
          <w:b/>
          <w:bCs/>
        </w:rPr>
        <w:fldChar w:fldCharType="end"/>
      </w:r>
      <w:r>
        <w:rPr>
          <w:b/>
          <w:bCs/>
        </w:rPr>
        <w:t xml:space="preserve"> </w:t>
      </w:r>
      <w:r w:rsidR="00E37F08">
        <w:rPr>
          <w:b/>
          <w:bCs/>
        </w:rPr>
        <w:br/>
      </w:r>
      <w:r w:rsidRPr="0082460A">
        <w:rPr>
          <w:i/>
          <w:iCs w:val="0"/>
        </w:rPr>
        <w:t>Research Design Methods for Digital Twin Representation of Foliage</w:t>
      </w:r>
      <w:bookmarkEnd w:id="188"/>
    </w:p>
    <w:p w14:paraId="04FDA5E6" w14:textId="3F619326" w:rsidR="00C01C29" w:rsidRPr="00C01C29" w:rsidRDefault="007F479F" w:rsidP="00C01C29">
      <w:pPr>
        <w:ind w:left="720"/>
      </w:pPr>
      <w:commentRangeStart w:id="189"/>
      <w:commentRangeStart w:id="190"/>
      <w:commentRangeStart w:id="191"/>
      <w:commentRangeEnd w:id="189"/>
      <w:r>
        <w:rPr>
          <w:rStyle w:val="CommentReference"/>
        </w:rPr>
        <w:commentReference w:id="189"/>
      </w:r>
      <w:commentRangeEnd w:id="190"/>
      <w:r>
        <w:rPr>
          <w:rStyle w:val="CommentReference"/>
        </w:rPr>
        <w:commentReference w:id="190"/>
      </w:r>
      <w:commentRangeEnd w:id="191"/>
      <w:r w:rsidR="00C01C29">
        <w:rPr>
          <w:rStyle w:val="CommentReference"/>
          <w:rFonts w:eastAsia="Times New Roman" w:cs="Arial"/>
          <w:szCs w:val="20"/>
        </w:rPr>
        <w:commentReference w:id="191"/>
      </w:r>
      <w:r w:rsidR="00C01C29" w:rsidRPr="00C01C29">
        <w:rPr>
          <w:noProof/>
        </w:rPr>
        <w:t xml:space="preserve"> </w:t>
      </w:r>
      <w:r w:rsidR="00C01C29" w:rsidRPr="00C01C29">
        <w:rPr>
          <w:noProof/>
        </w:rPr>
        <w:drawing>
          <wp:inline distT="0" distB="0" distL="0" distR="0" wp14:anchorId="062CBFB0" wp14:editId="5D59215B">
            <wp:extent cx="5379795" cy="4038600"/>
            <wp:effectExtent l="0" t="0" r="0" b="0"/>
            <wp:docPr id="1883865072"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5072" name="Picture 1" descr="A diagram of a machine learning process&#10;&#10;Description automatically generated"/>
                    <pic:cNvPicPr/>
                  </pic:nvPicPr>
                  <pic:blipFill>
                    <a:blip r:embed="rId31"/>
                    <a:stretch>
                      <a:fillRect/>
                    </a:stretch>
                  </pic:blipFill>
                  <pic:spPr>
                    <a:xfrm>
                      <a:off x="0" y="0"/>
                      <a:ext cx="5386246" cy="4043443"/>
                    </a:xfrm>
                    <a:prstGeom prst="rect">
                      <a:avLst/>
                    </a:prstGeom>
                  </pic:spPr>
                </pic:pic>
              </a:graphicData>
            </a:graphic>
          </wp:inline>
        </w:drawing>
      </w:r>
    </w:p>
    <w:p w14:paraId="5FB4ACB0" w14:textId="05756DB0" w:rsidR="00A0480D" w:rsidRPr="00A0480D" w:rsidRDefault="00A0480D" w:rsidP="00846307">
      <w:pPr>
        <w:spacing w:line="480" w:lineRule="auto"/>
        <w:ind w:firstLine="720"/>
        <w:rPr>
          <w:rFonts w:eastAsia="Calibri" w:cs="Times New Roman"/>
        </w:rPr>
      </w:pPr>
      <w:r>
        <w:rPr>
          <w:rFonts w:eastAsia="Calibri" w:cs="Times New Roman"/>
        </w:rPr>
        <w:t>The</w:t>
      </w:r>
      <w:r w:rsidRPr="00CB2C0B">
        <w:rPr>
          <w:rFonts w:eastAsia="Calibri" w:cs="Times New Roman"/>
        </w:rPr>
        <w:t xml:space="preserve"> DTRF </w:t>
      </w:r>
      <w:r w:rsidR="00F54D63">
        <w:rPr>
          <w:rFonts w:eastAsia="Calibri" w:cs="Times New Roman"/>
        </w:rPr>
        <w:t>also</w:t>
      </w:r>
      <w:r w:rsidRPr="00CB2C0B">
        <w:rPr>
          <w:rFonts w:eastAsia="Calibri" w:cs="Times New Roman"/>
        </w:rPr>
        <w:t xml:space="preserve"> provide</w:t>
      </w:r>
      <w:r w:rsidR="00F54D63">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0A741E">
        <w:rPr>
          <w:rFonts w:eastAsia="Calibri" w:cs="Times New Roman"/>
        </w:rPr>
        <w:t xml:space="preserve"> </w:t>
      </w:r>
      <w:r w:rsidR="00A168D6">
        <w:t>(</w:t>
      </w:r>
      <w:r w:rsidR="00A168D6">
        <w:rPr>
          <w:rStyle w:val="contrib0"/>
        </w:rPr>
        <w:t>Mylonas</w:t>
      </w:r>
      <w:r w:rsidR="00A168D6">
        <w:rPr>
          <w:rStyle w:val="contriblist"/>
        </w:rPr>
        <w:t xml:space="preserve"> et al.</w:t>
      </w:r>
      <w:r w:rsidR="00A168D6">
        <w:t xml:space="preserve">, </w:t>
      </w:r>
      <w:r w:rsidR="00A168D6">
        <w:rPr>
          <w:rStyle w:val="Date8"/>
        </w:rPr>
        <w:t>2021</w:t>
      </w:r>
      <w:r w:rsidR="00A168D6">
        <w:t>)</w:t>
      </w:r>
      <w:r w:rsidRPr="00CB2C0B">
        <w:rPr>
          <w:rFonts w:eastAsia="Calibri" w:cs="Times New Roman"/>
        </w:rPr>
        <w:t xml:space="preserve">. DTRF can </w:t>
      </w:r>
      <w:proofErr w:type="gramStart"/>
      <w:r w:rsidRPr="00CB2C0B">
        <w:rPr>
          <w:rFonts w:eastAsia="Calibri" w:cs="Times New Roman"/>
        </w:rPr>
        <w:t>be utilized</w:t>
      </w:r>
      <w:proofErr w:type="gramEnd"/>
      <w:r w:rsidRPr="00CB2C0B">
        <w:rPr>
          <w:rFonts w:eastAsia="Calibri" w:cs="Times New Roman"/>
        </w:rPr>
        <w:t xml:space="preserve"> for monitoring greenery by providing real-time data on foliage health and condition</w:t>
      </w:r>
      <w:r w:rsidR="004B58F6">
        <w:rPr>
          <w:rFonts w:eastAsia="Calibri" w:cs="Times New Roman"/>
        </w:rPr>
        <w:t>s</w:t>
      </w:r>
      <w:r w:rsidRPr="00CB2C0B">
        <w:rPr>
          <w:rFonts w:eastAsia="Calibri" w:cs="Times New Roman"/>
        </w:rPr>
        <w:t xml:space="preserve"> in a particular </w:t>
      </w:r>
      <w:r w:rsidRPr="000A741E">
        <w:rPr>
          <w:rFonts w:eastAsia="Calibri" w:cs="Times New Roman"/>
          <w:szCs w:val="24"/>
        </w:rPr>
        <w:t>region</w:t>
      </w:r>
      <w:r w:rsidR="000A741E" w:rsidRPr="000A741E">
        <w:rPr>
          <w:rFonts w:eastAsia="Calibri" w:cs="Times New Roman"/>
          <w:szCs w:val="24"/>
        </w:rPr>
        <w:t xml:space="preserve"> </w:t>
      </w:r>
      <w:r w:rsidR="00A168D6">
        <w:t>(</w:t>
      </w:r>
      <w:r w:rsidR="00A168D6">
        <w:rPr>
          <w:rStyle w:val="contrib0"/>
        </w:rPr>
        <w:t>Gaspari</w:t>
      </w:r>
      <w:r w:rsidR="00A168D6">
        <w:rPr>
          <w:rStyle w:val="contriblist"/>
        </w:rPr>
        <w:t xml:space="preserve"> et al.</w:t>
      </w:r>
      <w:r w:rsidR="00A168D6">
        <w:t xml:space="preserve">, </w:t>
      </w:r>
      <w:r w:rsidR="00A168D6">
        <w:rPr>
          <w:rStyle w:val="Date8"/>
        </w:rPr>
        <w:t>2022</w:t>
      </w:r>
      <w:r w:rsidR="00A168D6">
        <w:t>)</w:t>
      </w:r>
      <w:r w:rsidRPr="000A741E">
        <w:rPr>
          <w:rFonts w:eastAsia="Calibri" w:cs="Times New Roman"/>
          <w:szCs w:val="24"/>
        </w:rPr>
        <w:t>.</w:t>
      </w:r>
      <w:r w:rsidRPr="000A741E">
        <w:rPr>
          <w:rFonts w:eastAsia="Calibri" w:cs="Times New Roman"/>
        </w:rPr>
        <w:t xml:space="preserve"> </w:t>
      </w:r>
      <w:r w:rsidRPr="00CB2C0B">
        <w:rPr>
          <w:rFonts w:eastAsia="Calibri" w:cs="Times New Roman"/>
        </w:rPr>
        <w:t xml:space="preserve">This information can </w:t>
      </w:r>
      <w:proofErr w:type="gramStart"/>
      <w:r w:rsidRPr="00CB2C0B">
        <w:rPr>
          <w:rFonts w:eastAsia="Calibri" w:cs="Times New Roman"/>
        </w:rPr>
        <w:t>be used</w:t>
      </w:r>
      <w:proofErr w:type="gramEnd"/>
      <w:r w:rsidRPr="00CB2C0B">
        <w:rPr>
          <w:rFonts w:eastAsia="Calibri" w:cs="Times New Roman"/>
        </w:rPr>
        <w:t xml:space="preserve"> to assess the impact of urban development on green spaces, identify areas in need of conservation efforts, and track changes in vegetation over time. DTRF can help evaluate green infrastructure projects and guide decision-making for sustainable urban planning</w:t>
      </w:r>
      <w:r w:rsidR="000A741E">
        <w:rPr>
          <w:rFonts w:eastAsia="Calibri" w:cs="Times New Roman"/>
        </w:rPr>
        <w:t xml:space="preserve"> </w:t>
      </w:r>
      <w:r w:rsidR="00A168D6">
        <w:t>(</w:t>
      </w:r>
      <w:r w:rsidR="00A168D6">
        <w:rPr>
          <w:rStyle w:val="contrib0"/>
        </w:rPr>
        <w:t>Attaran</w:t>
      </w:r>
      <w:r w:rsidR="00A168D6">
        <w:rPr>
          <w:rStyle w:val="contriblist"/>
        </w:rPr>
        <w:t xml:space="preserve"> &amp; </w:t>
      </w:r>
      <w:r w:rsidR="00A168D6">
        <w:rPr>
          <w:rStyle w:val="contrib0"/>
        </w:rPr>
        <w:t>Celik</w:t>
      </w:r>
      <w:r w:rsidR="00A168D6">
        <w:t xml:space="preserve">, </w:t>
      </w:r>
      <w:r w:rsidR="00A168D6">
        <w:rPr>
          <w:rStyle w:val="Date8"/>
        </w:rPr>
        <w:t>2023</w:t>
      </w:r>
      <w:r w:rsidR="00A168D6">
        <w:t>)</w:t>
      </w:r>
      <w:r w:rsidRPr="00CB2C0B">
        <w:rPr>
          <w:rFonts w:eastAsia="Calibri" w:cs="Times New Roman"/>
        </w:rPr>
        <w:t>.</w:t>
      </w:r>
    </w:p>
    <w:p w14:paraId="26BC2EE8" w14:textId="65EA2C63" w:rsidR="00167573" w:rsidRDefault="00167573" w:rsidP="00167573">
      <w:pPr>
        <w:pStyle w:val="Heading2"/>
      </w:pPr>
      <w:bookmarkStart w:id="192" w:name="_Toc164865777"/>
      <w:bookmarkStart w:id="193" w:name="_Toc172410460"/>
      <w:commentRangeStart w:id="194"/>
      <w:r w:rsidRPr="00887A22">
        <w:lastRenderedPageBreak/>
        <w:t>Research Methodology and Design</w:t>
      </w:r>
      <w:commentRangeEnd w:id="194"/>
      <w:r>
        <w:rPr>
          <w:rStyle w:val="CommentReference"/>
          <w:b w:val="0"/>
          <w:bCs w:val="0"/>
          <w:szCs w:val="20"/>
        </w:rPr>
        <w:commentReference w:id="194"/>
      </w:r>
      <w:r>
        <w:t xml:space="preserve"> </w:t>
      </w:r>
      <w:r w:rsidRPr="00EE0AB3">
        <w:t xml:space="preserve"> </w:t>
      </w:r>
      <w:bookmarkEnd w:id="192"/>
      <w:r w:rsidR="003002C2">
        <w:t>of Digital Twin Representation of Foliage</w:t>
      </w:r>
      <w:bookmarkEnd w:id="193"/>
    </w:p>
    <w:p w14:paraId="73539591" w14:textId="77777777" w:rsidR="00C50DAE" w:rsidRDefault="00C50DAE" w:rsidP="00C50DAE">
      <w:pPr>
        <w:pStyle w:val="Heading3"/>
      </w:pPr>
      <w:r w:rsidRPr="00C563B5">
        <w:t>Data C</w:t>
      </w:r>
      <w:r>
        <w:t>ollection/Acquisition</w:t>
      </w:r>
    </w:p>
    <w:p w14:paraId="1715BD12" w14:textId="223D91CE" w:rsidR="003F00B9" w:rsidRDefault="004B58F6" w:rsidP="00C50DAE">
      <w:pPr>
        <w:spacing w:line="480" w:lineRule="auto"/>
        <w:ind w:firstLine="720"/>
        <w:rPr>
          <w:color w:val="000000" w:themeColor="text1"/>
        </w:rPr>
      </w:pPr>
      <w:r>
        <w:t xml:space="preserve">Aerial and street view imagery </w:t>
      </w:r>
      <w:proofErr w:type="gramStart"/>
      <w:r>
        <w:t>are used</w:t>
      </w:r>
      <w:proofErr w:type="gramEnd"/>
      <w:r>
        <w:t xml:space="preserve"> to gain comprehensive foliage data using platforms like Google Maps APIs</w:t>
      </w:r>
      <w:r w:rsidR="003F00B9">
        <w:rPr>
          <w:color w:val="000000" w:themeColor="text1"/>
        </w:rPr>
        <w:t xml:space="preserve"> (</w:t>
      </w:r>
      <w:r w:rsidR="003F00B9" w:rsidRPr="6B74284E">
        <w:rPr>
          <w:rStyle w:val="StyledText"/>
          <w:color w:val="000000" w:themeColor="text1"/>
        </w:rPr>
        <w:t>Google for Developers Maps Static API</w:t>
      </w:r>
      <w:r w:rsidR="003F00B9" w:rsidRPr="6B74284E">
        <w:rPr>
          <w:color w:val="000000" w:themeColor="text1"/>
        </w:rPr>
        <w:t xml:space="preserve">, </w:t>
      </w:r>
      <w:r w:rsidR="003F00B9" w:rsidRPr="6B74284E">
        <w:rPr>
          <w:rStyle w:val="citation"/>
          <w:color w:val="000000" w:themeColor="text1"/>
        </w:rPr>
        <w:t>n.d.</w:t>
      </w:r>
      <w:r w:rsidR="003F00B9" w:rsidRPr="6B74284E">
        <w:rPr>
          <w:color w:val="000000" w:themeColor="text1"/>
        </w:rPr>
        <w:t xml:space="preserve">; </w:t>
      </w:r>
      <w:r w:rsidR="003F00B9" w:rsidRPr="6B74284E">
        <w:rPr>
          <w:rStyle w:val="StyledText"/>
          <w:color w:val="000000" w:themeColor="text1"/>
        </w:rPr>
        <w:t>Google for Developers Street View Static API Overview</w:t>
      </w:r>
      <w:r w:rsidR="003F00B9" w:rsidRPr="6B74284E">
        <w:rPr>
          <w:color w:val="000000" w:themeColor="text1"/>
        </w:rPr>
        <w:t xml:space="preserve">, </w:t>
      </w:r>
      <w:r w:rsidR="003F00B9" w:rsidRPr="6B74284E">
        <w:rPr>
          <w:rStyle w:val="citation"/>
          <w:color w:val="000000" w:themeColor="text1"/>
        </w:rPr>
        <w:t>n.d.</w:t>
      </w:r>
      <w:r w:rsidR="003F00B9">
        <w:rPr>
          <w:color w:val="000000" w:themeColor="text1"/>
        </w:rPr>
        <w:t>)</w:t>
      </w:r>
      <w:r w:rsidR="00C50DAE" w:rsidRPr="6B74284E">
        <w:rPr>
          <w:color w:val="000000" w:themeColor="text1"/>
        </w:rPr>
        <w:t>, supplemented by LiDAR data for detailed three-dimensional foliage structure insights. The process involves leveraging Google's APIs to collect high-resolution street views and aerial images of the target areas (</w:t>
      </w:r>
      <w:r w:rsidR="00C50DAE" w:rsidRPr="6B74284E">
        <w:rPr>
          <w:rStyle w:val="citation"/>
          <w:color w:val="000000" w:themeColor="text1"/>
        </w:rPr>
        <w:t>Figure</w:t>
      </w:r>
      <w:r w:rsidR="00C50DAE" w:rsidRPr="6B74284E">
        <w:rPr>
          <w:color w:val="000000" w:themeColor="text1"/>
        </w:rPr>
        <w:t xml:space="preserve"> </w:t>
      </w:r>
      <w:r w:rsidR="00C50DAE">
        <w:rPr>
          <w:rStyle w:val="citation"/>
          <w:color w:val="000000" w:themeColor="text1"/>
        </w:rPr>
        <w:t>10</w:t>
      </w:r>
      <w:r w:rsidR="00C50DAE" w:rsidRPr="6B74284E">
        <w:rPr>
          <w:color w:val="000000" w:themeColor="text1"/>
        </w:rPr>
        <w:t>), which serve as the primary data sources for identifying and analyzing foliage (</w:t>
      </w:r>
      <w:r w:rsidR="00C50DAE" w:rsidRPr="6B74284E">
        <w:rPr>
          <w:rStyle w:val="StyledText"/>
          <w:color w:val="000000" w:themeColor="text1"/>
        </w:rPr>
        <w:t>Google for Developers Maps Static API</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xml:space="preserve">; </w:t>
      </w:r>
      <w:r w:rsidR="00C50DAE" w:rsidRPr="6B74284E">
        <w:rPr>
          <w:rStyle w:val="StyledText"/>
          <w:color w:val="000000" w:themeColor="text1"/>
        </w:rPr>
        <w:t>Google for Developers Street View Static API Overview</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xml:space="preserve">). Additionally, LiDAR and UAV datasets of the same areas </w:t>
      </w:r>
      <w:proofErr w:type="gramStart"/>
      <w:r w:rsidR="00C50DAE" w:rsidRPr="6B74284E">
        <w:rPr>
          <w:color w:val="000000" w:themeColor="text1"/>
        </w:rPr>
        <w:t>are obtained</w:t>
      </w:r>
      <w:proofErr w:type="gramEnd"/>
      <w:r w:rsidR="00C50DAE" w:rsidRPr="6B74284E">
        <w:rPr>
          <w:color w:val="000000" w:themeColor="text1"/>
        </w:rPr>
        <w:t xml:space="preserve"> for validation purposes, allowing for comparison against the digital twin models created from Google imagery</w:t>
      </w:r>
      <w:r w:rsidR="00F54D63">
        <w:rPr>
          <w:color w:val="000000" w:themeColor="text1"/>
        </w:rPr>
        <w:t xml:space="preserve"> or any </w:t>
      </w:r>
      <w:r w:rsidR="006F5D6D">
        <w:rPr>
          <w:color w:val="000000" w:themeColor="text1"/>
        </w:rPr>
        <w:t>third-party</w:t>
      </w:r>
      <w:r w:rsidR="00F54D63">
        <w:rPr>
          <w:color w:val="000000" w:themeColor="text1"/>
        </w:rPr>
        <w:t xml:space="preserve"> vendors aerial imagery</w:t>
      </w:r>
      <w:r w:rsidR="00C50DAE" w:rsidRPr="6B74284E">
        <w:rPr>
          <w:color w:val="000000" w:themeColor="text1"/>
        </w:rPr>
        <w:t>. This multi-faceted approach ensures robust and accurate representations of foliage within the digital twin framework.</w:t>
      </w:r>
      <w:r w:rsidR="003F00B9">
        <w:rPr>
          <w:color w:val="000000" w:themeColor="text1"/>
        </w:rPr>
        <w:t xml:space="preserve"> </w:t>
      </w:r>
    </w:p>
    <w:p w14:paraId="2386540F" w14:textId="2DB6A060" w:rsidR="00C50DAE" w:rsidRDefault="003F00B9" w:rsidP="000E0F0A">
      <w:pPr>
        <w:spacing w:line="480" w:lineRule="auto"/>
        <w:ind w:firstLine="720"/>
        <w:rPr>
          <w:color w:val="000000" w:themeColor="text1"/>
        </w:rPr>
      </w:pPr>
      <w:r w:rsidRPr="7A732BAD">
        <w:rPr>
          <w:color w:val="000000" w:themeColor="text1"/>
        </w:rPr>
        <w:t xml:space="preserve">As outlined in Figure 10, </w:t>
      </w:r>
      <w:commentRangeStart w:id="195"/>
      <w:commentRangeStart w:id="196"/>
      <w:r w:rsidR="002C61A4" w:rsidRPr="7A732BAD">
        <w:rPr>
          <w:color w:val="000000" w:themeColor="text1"/>
        </w:rPr>
        <w:t>it f</w:t>
      </w:r>
      <w:r w:rsidRPr="7A732BAD">
        <w:rPr>
          <w:color w:val="000000" w:themeColor="text1"/>
        </w:rPr>
        <w:t>irst</w:t>
      </w:r>
      <w:commentRangeEnd w:id="195"/>
      <w:r>
        <w:rPr>
          <w:rStyle w:val="CommentReference"/>
        </w:rPr>
        <w:commentReference w:id="195"/>
      </w:r>
      <w:commentRangeEnd w:id="196"/>
      <w:r w:rsidR="00053B88">
        <w:rPr>
          <w:rStyle w:val="CommentReference"/>
          <w:rFonts w:eastAsia="Times New Roman" w:cs="Arial"/>
          <w:szCs w:val="20"/>
        </w:rPr>
        <w:commentReference w:id="196"/>
      </w:r>
      <w:r w:rsidRPr="7A732BAD">
        <w:rPr>
          <w:color w:val="000000" w:themeColor="text1"/>
        </w:rPr>
        <w:t xml:space="preserve"> </w:t>
      </w:r>
      <w:r w:rsidRPr="00053B88">
        <w:rPr>
          <w:strike/>
          <w:color w:val="000000" w:themeColor="text1"/>
        </w:rPr>
        <w:t>it</w:t>
      </w:r>
      <w:r w:rsidRPr="7A732BAD">
        <w:rPr>
          <w:color w:val="000000" w:themeColor="text1"/>
        </w:rPr>
        <w:t xml:space="preserve"> starts identifying region of interest where a polygon </w:t>
      </w:r>
      <w:proofErr w:type="gramStart"/>
      <w:r w:rsidRPr="7A732BAD">
        <w:rPr>
          <w:color w:val="000000" w:themeColor="text1"/>
        </w:rPr>
        <w:t>is drawn</w:t>
      </w:r>
      <w:proofErr w:type="gramEnd"/>
      <w:r w:rsidRPr="7A732BAD">
        <w:rPr>
          <w:color w:val="000000" w:themeColor="text1"/>
        </w:rPr>
        <w:t xml:space="preserve"> around the region of interest</w:t>
      </w:r>
      <w:r w:rsidR="000E0F0A" w:rsidRPr="7A732BAD">
        <w:rPr>
          <w:color w:val="000000" w:themeColor="text1"/>
        </w:rPr>
        <w:t>.</w:t>
      </w:r>
      <w:r w:rsidRPr="7A732BAD">
        <w:rPr>
          <w:color w:val="000000" w:themeColor="text1"/>
        </w:rPr>
        <w:t xml:space="preserve"> </w:t>
      </w:r>
      <w:r w:rsidR="000E0F0A" w:rsidRPr="7A732BAD">
        <w:rPr>
          <w:color w:val="000000" w:themeColor="text1"/>
        </w:rPr>
        <w:t>S</w:t>
      </w:r>
      <w:r w:rsidRPr="7A732BAD">
        <w:rPr>
          <w:color w:val="000000" w:themeColor="text1"/>
        </w:rPr>
        <w:t>econdly</w:t>
      </w:r>
      <w:r w:rsidR="000E0F0A" w:rsidRPr="7A732BAD">
        <w:rPr>
          <w:color w:val="000000" w:themeColor="text1"/>
        </w:rPr>
        <w:t>,</w:t>
      </w:r>
      <w:r w:rsidRPr="7A732BAD">
        <w:rPr>
          <w:color w:val="000000" w:themeColor="text1"/>
        </w:rPr>
        <w:t xml:space="preserve"> road lanes or street lanes </w:t>
      </w:r>
      <w:proofErr w:type="gramStart"/>
      <w:r w:rsidR="006167E4" w:rsidRPr="7A732BAD">
        <w:rPr>
          <w:color w:val="000000" w:themeColor="text1"/>
        </w:rPr>
        <w:t xml:space="preserve">are </w:t>
      </w:r>
      <w:r w:rsidRPr="7A732BAD">
        <w:rPr>
          <w:color w:val="000000" w:themeColor="text1"/>
        </w:rPr>
        <w:t>extracted</w:t>
      </w:r>
      <w:proofErr w:type="gramEnd"/>
      <w:r w:rsidRPr="7A732BAD">
        <w:rPr>
          <w:color w:val="000000" w:themeColor="text1"/>
        </w:rPr>
        <w:t xml:space="preserve"> inside the region of interest along with their names. </w:t>
      </w:r>
      <w:r w:rsidR="006167E4" w:rsidRPr="7A732BAD">
        <w:rPr>
          <w:color w:val="000000" w:themeColor="text1"/>
        </w:rPr>
        <w:t xml:space="preserve">Thirdly, points are placed along the road or street lanes </w:t>
      </w:r>
      <w:proofErr w:type="gramStart"/>
      <w:r w:rsidR="006167E4" w:rsidRPr="7A732BAD">
        <w:rPr>
          <w:color w:val="000000" w:themeColor="text1"/>
        </w:rPr>
        <w:t>30</w:t>
      </w:r>
      <w:proofErr w:type="gramEnd"/>
      <w:r w:rsidR="006167E4" w:rsidRPr="7A732BAD">
        <w:rPr>
          <w:color w:val="000000" w:themeColor="text1"/>
        </w:rPr>
        <w:t xml:space="preserve"> meters apart. The distance between the points </w:t>
      </w:r>
      <w:proofErr w:type="gramStart"/>
      <w:r w:rsidR="006167E4" w:rsidRPr="7A732BAD">
        <w:rPr>
          <w:color w:val="000000" w:themeColor="text1"/>
        </w:rPr>
        <w:t>is placed</w:t>
      </w:r>
      <w:proofErr w:type="gramEnd"/>
      <w:r w:rsidR="006167E4" w:rsidRPr="7A732BAD">
        <w:rPr>
          <w:color w:val="000000" w:themeColor="text1"/>
        </w:rPr>
        <w:t xml:space="preserve"> such that when the aerial images are captured at the desired zoom level, for the pixel sizes desired, there will be less overall vegetation or foliage between the images. This will reduce the duplication of vegetation or foliage. Fourth, aerial images of the region at these points should </w:t>
      </w:r>
      <w:proofErr w:type="gramStart"/>
      <w:r w:rsidR="006167E4" w:rsidRPr="7A732BAD">
        <w:rPr>
          <w:color w:val="000000" w:themeColor="text1"/>
        </w:rPr>
        <w:t>be extracted</w:t>
      </w:r>
      <w:proofErr w:type="gramEnd"/>
      <w:r w:rsidR="006167E4" w:rsidRPr="7A732BAD">
        <w:rPr>
          <w:color w:val="000000" w:themeColor="text1"/>
        </w:rPr>
        <w:t>. Fifth, start annotating the collected images for the instance segmentation computer vision machine learning model</w:t>
      </w:r>
      <w:r w:rsidR="000E0F0A" w:rsidRPr="7A732BAD">
        <w:rPr>
          <w:color w:val="000000" w:themeColor="text1"/>
        </w:rPr>
        <w:t>.</w:t>
      </w:r>
    </w:p>
    <w:p w14:paraId="652A7A1F" w14:textId="77777777" w:rsidR="00796F28" w:rsidRDefault="00796F28" w:rsidP="00796F28">
      <w:pPr>
        <w:pStyle w:val="embeddedapa-figure-title"/>
        <w:spacing w:line="480" w:lineRule="auto"/>
        <w:rPr>
          <w:color w:val="000000"/>
        </w:rPr>
      </w:pPr>
      <w:bookmarkStart w:id="197" w:name="_Toc172410483"/>
      <w:r w:rsidRPr="004030EC">
        <w:rPr>
          <w:b/>
          <w:bCs/>
          <w:i w:val="0"/>
          <w:iCs w:val="0"/>
        </w:rPr>
        <w:lastRenderedPageBreak/>
        <w:t xml:space="preserve">Figure </w:t>
      </w:r>
      <w:r w:rsidRPr="004030EC">
        <w:rPr>
          <w:b/>
          <w:bCs/>
          <w:i w:val="0"/>
          <w:iCs w:val="0"/>
        </w:rPr>
        <w:fldChar w:fldCharType="begin"/>
      </w:r>
      <w:r w:rsidRPr="004030EC">
        <w:rPr>
          <w:b/>
          <w:bCs/>
          <w:i w:val="0"/>
          <w:iCs w:val="0"/>
        </w:rPr>
        <w:instrText xml:space="preserve"> SEQ Figure \* ARABIC </w:instrText>
      </w:r>
      <w:r w:rsidRPr="004030EC">
        <w:rPr>
          <w:b/>
          <w:bCs/>
          <w:i w:val="0"/>
          <w:iCs w:val="0"/>
        </w:rPr>
        <w:fldChar w:fldCharType="separate"/>
      </w:r>
      <w:r>
        <w:rPr>
          <w:b/>
          <w:bCs/>
          <w:i w:val="0"/>
          <w:iCs w:val="0"/>
          <w:noProof/>
        </w:rPr>
        <w:t>10</w:t>
      </w:r>
      <w:r w:rsidRPr="004030EC">
        <w:rPr>
          <w:b/>
          <w:bCs/>
          <w:i w:val="0"/>
          <w:iCs w:val="0"/>
        </w:rPr>
        <w:fldChar w:fldCharType="end"/>
      </w:r>
      <w:r>
        <w:t xml:space="preserve"> </w:t>
      </w:r>
      <w:r>
        <w:br/>
      </w:r>
      <w:r w:rsidRPr="6B74284E">
        <w:rPr>
          <w:color w:val="000000" w:themeColor="text1"/>
        </w:rPr>
        <w:t>Data Collection Strategy</w:t>
      </w:r>
      <w:bookmarkEnd w:id="197"/>
    </w:p>
    <w:p w14:paraId="299BEBC7" w14:textId="77777777" w:rsidR="00796F28" w:rsidRPr="005045C4" w:rsidRDefault="00796F28" w:rsidP="00796F28">
      <w:pPr>
        <w:pStyle w:val="embeddedembedded-img"/>
        <w:spacing w:line="480" w:lineRule="auto"/>
        <w:rPr>
          <w:color w:val="000000"/>
        </w:rPr>
      </w:pPr>
      <w:r>
        <w:rPr>
          <w:noProof/>
        </w:rPr>
        <w:drawing>
          <wp:inline distT="0" distB="0" distL="0" distR="0" wp14:anchorId="5DB0F613" wp14:editId="68DD2D5D">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p>
    <w:p w14:paraId="182F2EFE" w14:textId="77777777" w:rsidR="00796F28" w:rsidRPr="000E0F0A" w:rsidRDefault="00796F28" w:rsidP="00796F28">
      <w:pPr>
        <w:spacing w:line="480" w:lineRule="auto"/>
        <w:rPr>
          <w:color w:val="000000" w:themeColor="text1"/>
        </w:rPr>
      </w:pP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423E5204" w:rsidR="007F479F" w:rsidRPr="007F479F" w:rsidRDefault="00A0480D" w:rsidP="0082460A">
      <w:pPr>
        <w:spacing w:after="0" w:line="480" w:lineRule="auto"/>
        <w:ind w:firstLine="720"/>
        <w:rPr>
          <w:rFonts w:ascii="Calibri" w:eastAsia="Times New Roman" w:hAnsi="Calibri" w:cs="Calibri"/>
          <w:sz w:val="22"/>
        </w:rPr>
      </w:pPr>
      <w:r w:rsidRPr="00015CCA">
        <w:rPr>
          <w:rFonts w:eastAsia="Times New Roman" w:cs="Times New Roman"/>
          <w:szCs w:val="24"/>
        </w:rPr>
        <w:t>Data preprocessing is crucial in image analysis, especially when dealing with foliage representation. Data preprocessing involves various techniques, such as image normalization</w:t>
      </w:r>
      <w:r w:rsidR="005F5FB5">
        <w:rPr>
          <w:rFonts w:eastAsia="Times New Roman" w:cs="Times New Roman"/>
          <w:szCs w:val="24"/>
        </w:rPr>
        <w:t xml:space="preserve"> </w:t>
      </w:r>
      <w:r w:rsidR="005F5FB5">
        <w:t>(</w:t>
      </w:r>
      <w:r w:rsidR="005F5FB5">
        <w:rPr>
          <w:rStyle w:val="contrib0"/>
        </w:rPr>
        <w:t>Kumar</w:t>
      </w:r>
      <w:r w:rsidR="005F5FB5">
        <w:rPr>
          <w:rStyle w:val="contriblist"/>
        </w:rPr>
        <w:t xml:space="preserve"> et al.</w:t>
      </w:r>
      <w:r w:rsidR="005F5FB5">
        <w:t xml:space="preserve">, </w:t>
      </w:r>
      <w:r w:rsidR="005F5FB5">
        <w:rPr>
          <w:rStyle w:val="Date5"/>
        </w:rPr>
        <w:t>2023</w:t>
      </w:r>
      <w:r w:rsidR="005F5FB5">
        <w:t>)</w:t>
      </w:r>
      <w:r w:rsidRPr="00015CCA">
        <w:rPr>
          <w:rFonts w:eastAsia="Times New Roman" w:cs="Times New Roman"/>
          <w:szCs w:val="24"/>
        </w:rPr>
        <w:t xml:space="preserve">, noise removal, and image enhancement, to improve the quality of the foliage representation. These techniques help reduce noise, improve contrast, and enhance the overall appearance of the foliage, which in turn leads to more accurate analysis and interpretation of foliage information from aerial images. Here are </w:t>
      </w:r>
      <w:proofErr w:type="gramStart"/>
      <w:r w:rsidRPr="00015CCA">
        <w:rPr>
          <w:rFonts w:eastAsia="Times New Roman" w:cs="Times New Roman"/>
          <w:szCs w:val="24"/>
        </w:rPr>
        <w:t>some of</w:t>
      </w:r>
      <w:proofErr w:type="gramEnd"/>
      <w:r w:rsidRPr="00015CCA">
        <w:rPr>
          <w:rFonts w:eastAsia="Times New Roman" w:cs="Times New Roman"/>
          <w:szCs w:val="24"/>
        </w:rPr>
        <w:t xml:space="preserve"> the guidelines followed during Data Preprocessing:</w:t>
      </w:r>
    </w:p>
    <w:p w14:paraId="59741A20" w14:textId="77777777" w:rsidR="000356DE" w:rsidRPr="004651A6" w:rsidRDefault="007F479F" w:rsidP="004651A6">
      <w:pPr>
        <w:pStyle w:val="Heading4"/>
      </w:pPr>
      <w:r w:rsidRPr="004651A6">
        <w:t>Standardized Data</w:t>
      </w:r>
      <w:r w:rsidR="003002C2" w:rsidRPr="004651A6">
        <w:t>.</w:t>
      </w:r>
      <w:r w:rsidR="000356DE" w:rsidRPr="004651A6">
        <w:t xml:space="preserve"> </w:t>
      </w:r>
    </w:p>
    <w:p w14:paraId="4A8ED3DA" w14:textId="24431230" w:rsidR="000E0F0A" w:rsidRPr="000356DE" w:rsidRDefault="006167E4" w:rsidP="7A732BAD">
      <w:pPr>
        <w:spacing w:line="480" w:lineRule="auto"/>
        <w:ind w:firstLine="720"/>
        <w:rPr>
          <w:rFonts w:cstheme="majorBidi"/>
        </w:rPr>
      </w:pPr>
      <w:r>
        <w:t xml:space="preserve">Standardizing the data during the preprocessing stage is important because it ensures that all the input features have the same scale and distribution, allowing for fair comparisons and </w:t>
      </w:r>
      <w:r>
        <w:lastRenderedPageBreak/>
        <w:t xml:space="preserve">preventing certain features from dominating the analysis. Standardized data also helps improve machine learning algorithms' performance by reducing the effects of outliers and making the training process more stable. In current ML training, all the images are resized to a uniform size, for example, 640x640 pixels, to ensure consistency across the dataset. In the current study, the images captured are </w:t>
      </w:r>
      <w:commentRangeStart w:id="198"/>
      <w:commentRangeStart w:id="199"/>
      <w:r>
        <w:t>288x288</w:t>
      </w:r>
      <w:r w:rsidR="00265F7C">
        <w:t xml:space="preserve"> (Figure 11)</w:t>
      </w:r>
      <w:commentRangeEnd w:id="198"/>
      <w:r>
        <w:rPr>
          <w:rStyle w:val="CommentReference"/>
        </w:rPr>
        <w:commentReference w:id="198"/>
      </w:r>
      <w:commentRangeEnd w:id="199"/>
      <w:r w:rsidR="00053B88">
        <w:rPr>
          <w:rStyle w:val="CommentReference"/>
          <w:rFonts w:eastAsia="Times New Roman" w:cs="Arial"/>
          <w:szCs w:val="20"/>
        </w:rPr>
        <w:commentReference w:id="199"/>
      </w:r>
      <w:r w:rsidR="000E0F0A">
        <w:t xml:space="preserve">. </w:t>
      </w:r>
      <w:r w:rsidR="00F54D63">
        <w:t xml:space="preserve">To avoid duplicate images, the image pixel size </w:t>
      </w:r>
      <w:proofErr w:type="gramStart"/>
      <w:r w:rsidR="00F54D63">
        <w:t>is calculated</w:t>
      </w:r>
      <w:proofErr w:type="gramEnd"/>
      <w:r w:rsidR="00F54D63">
        <w:t xml:space="preserve"> based on the camera zoom level and the distance between the images along the road. In the current study, Google aerial images are collected at zoom level 20</w:t>
      </w:r>
      <w:r>
        <w:t>,</w:t>
      </w:r>
      <w:r w:rsidR="00F54D63">
        <w:t xml:space="preserve"> and </w:t>
      </w:r>
      <w:proofErr w:type="gramStart"/>
      <w:r w:rsidR="00F54D63">
        <w:t>a distance of 30</w:t>
      </w:r>
      <w:proofErr w:type="gramEnd"/>
      <w:r w:rsidR="00F54D63">
        <w:t xml:space="preserve"> meters is maintained between points on the road. </w:t>
      </w:r>
      <w:r w:rsidR="00A0480D">
        <w:t>Maintain standard channels (e.g., RGB) and consider normalizing pixel values.</w:t>
      </w:r>
    </w:p>
    <w:p w14:paraId="553AB909" w14:textId="439638E5" w:rsidR="004030EC" w:rsidRPr="004030EC" w:rsidRDefault="004030EC" w:rsidP="004030EC">
      <w:pPr>
        <w:pStyle w:val="Caption"/>
        <w:rPr>
          <w:rFonts w:eastAsia="Times New Roman" w:cs="Times New Roman"/>
          <w:b/>
          <w:bCs/>
          <w:szCs w:val="24"/>
        </w:rPr>
      </w:pPr>
      <w:bookmarkStart w:id="200" w:name="_Toc172410484"/>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11</w:t>
      </w:r>
      <w:r w:rsidRPr="004030EC">
        <w:rPr>
          <w:b/>
          <w:bCs/>
        </w:rPr>
        <w:fldChar w:fldCharType="end"/>
      </w:r>
      <w:r>
        <w:rPr>
          <w:b/>
          <w:bCs/>
        </w:rPr>
        <w:t xml:space="preserve"> </w:t>
      </w:r>
      <w:r w:rsidR="00E37F08">
        <w:rPr>
          <w:b/>
          <w:bCs/>
        </w:rPr>
        <w:br/>
      </w:r>
      <w:r w:rsidRPr="009B4B7E">
        <w:rPr>
          <w:rFonts w:eastAsia="Times New Roman" w:cs="Times New Roman"/>
          <w:i/>
          <w:szCs w:val="24"/>
        </w:rPr>
        <w:t>Standardized Image Pixels</w:t>
      </w:r>
      <w:bookmarkEnd w:id="200"/>
    </w:p>
    <w:p w14:paraId="454A063C" w14:textId="77777777" w:rsidR="00265F7C" w:rsidRDefault="00265F7C" w:rsidP="00265F7C">
      <w:pPr>
        <w:spacing w:after="0" w:line="480" w:lineRule="auto"/>
        <w:textAlignment w:val="center"/>
        <w:rPr>
          <w:rFonts w:eastAsia="Times New Roman" w:cs="Times New Roman"/>
          <w:szCs w:val="24"/>
        </w:rPr>
      </w:pPr>
      <w:r>
        <w:rPr>
          <w:noProof/>
        </w:rPr>
        <w:drawing>
          <wp:inline distT="0" distB="0" distL="0" distR="0" wp14:anchorId="47117337" wp14:editId="0BD007A9">
            <wp:extent cx="5943600" cy="1783715"/>
            <wp:effectExtent l="0" t="0" r="0" b="6985"/>
            <wp:docPr id="1994111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111" name="Picture 1"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0BABEA53" w14:textId="43DE13A6" w:rsidR="000E0F0A" w:rsidRDefault="000E0F0A" w:rsidP="000E0F0A">
      <w:pPr>
        <w:spacing w:after="0" w:line="480" w:lineRule="auto"/>
        <w:textAlignment w:val="center"/>
        <w:rPr>
          <w:rFonts w:eastAsia="Times New Roman" w:cs="Times New Roman"/>
          <w:szCs w:val="24"/>
        </w:rPr>
      </w:pPr>
      <w:r w:rsidRPr="000E0F0A">
        <w:rPr>
          <w:rFonts w:eastAsia="Times New Roman" w:cs="Times New Roman"/>
          <w:noProof/>
          <w:szCs w:val="24"/>
        </w:rPr>
        <w:drawing>
          <wp:anchor distT="0" distB="0" distL="114300" distR="114300" simplePos="0" relativeHeight="251673600" behindDoc="0" locked="0" layoutInCell="1" allowOverlap="1" wp14:anchorId="65DBC6F0" wp14:editId="519A8086">
            <wp:simplePos x="0" y="0"/>
            <wp:positionH relativeFrom="column">
              <wp:posOffset>10097770</wp:posOffset>
            </wp:positionH>
            <wp:positionV relativeFrom="paragraph">
              <wp:posOffset>353695</wp:posOffset>
            </wp:positionV>
            <wp:extent cx="1439545" cy="1638300"/>
            <wp:effectExtent l="0" t="0" r="8255" b="0"/>
            <wp:wrapNone/>
            <wp:docPr id="14" name="Picture 13" descr="An aerial view of a street with buildings and cars&#10;&#10;Description automatically generated">
              <a:extLst xmlns:a="http://schemas.openxmlformats.org/drawingml/2006/main">
                <a:ext uri="{FF2B5EF4-FFF2-40B4-BE49-F238E27FC236}">
                  <a16:creationId xmlns:a16="http://schemas.microsoft.com/office/drawing/2014/main" id="{37A6F36C-06ED-F9AD-4932-E1714B548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n aerial view of a street with buildings and cars&#10;&#10;Description automatically generated">
                      <a:extLst>
                        <a:ext uri="{FF2B5EF4-FFF2-40B4-BE49-F238E27FC236}">
                          <a16:creationId xmlns:a16="http://schemas.microsoft.com/office/drawing/2014/main" id="{37A6F36C-06ED-F9AD-4932-E1714B54811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39545" cy="1638300"/>
                    </a:xfrm>
                    <a:prstGeom prst="rect">
                      <a:avLst/>
                    </a:prstGeom>
                  </pic:spPr>
                </pic:pic>
              </a:graphicData>
            </a:graphic>
            <wp14:sizeRelH relativeFrom="margin">
              <wp14:pctWidth>0</wp14:pctWidth>
            </wp14:sizeRelH>
            <wp14:sizeRelV relativeFrom="margin">
              <wp14:pctHeight>0</wp14:pctHeight>
            </wp14:sizeRelV>
          </wp:anchor>
        </w:drawing>
      </w:r>
    </w:p>
    <w:p w14:paraId="6754ADED" w14:textId="77777777" w:rsidR="000356DE" w:rsidRPr="004651A6" w:rsidRDefault="00927476" w:rsidP="004651A6">
      <w:pPr>
        <w:pStyle w:val="Heading4"/>
        <w:rPr>
          <w:rFonts w:eastAsia="Times New Roman"/>
          <w:iCs w:val="0"/>
        </w:rPr>
      </w:pPr>
      <w:r w:rsidRPr="004651A6">
        <w:rPr>
          <w:rFonts w:eastAsia="Times New Roman"/>
          <w:iCs w:val="0"/>
        </w:rPr>
        <w:t>Verify foliage representation.</w:t>
      </w:r>
      <w:r w:rsidR="000356DE" w:rsidRPr="004651A6">
        <w:rPr>
          <w:rFonts w:eastAsia="Times New Roman"/>
          <w:iCs w:val="0"/>
        </w:rPr>
        <w:t xml:space="preserve"> </w:t>
      </w:r>
    </w:p>
    <w:p w14:paraId="6B4815B5" w14:textId="6C204CD8" w:rsidR="00B42401" w:rsidRPr="000356DE" w:rsidRDefault="00D5065B" w:rsidP="000356DE">
      <w:pPr>
        <w:spacing w:line="480" w:lineRule="auto"/>
        <w:ind w:firstLine="720"/>
        <w:rPr>
          <w:rFonts w:cstheme="majorBidi"/>
        </w:rPr>
      </w:pPr>
      <w:r>
        <w:t xml:space="preserve">Ensure that the foliage </w:t>
      </w:r>
      <w:proofErr w:type="gramStart"/>
      <w:r>
        <w:t>is accurately represented</w:t>
      </w:r>
      <w:proofErr w:type="gramEnd"/>
      <w:r>
        <w:t xml:space="preserve">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w:t>
      </w:r>
      <w:r>
        <w:lastRenderedPageBreak/>
        <w:t>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w:t>
      </w:r>
      <w:r>
        <w:rPr>
          <w:rStyle w:val="contrib0"/>
        </w:rPr>
        <w:t>Chen</w:t>
      </w:r>
      <w:r>
        <w:rPr>
          <w:rStyle w:val="contriblist"/>
        </w:rPr>
        <w:t xml:space="preserve"> et al.</w:t>
      </w:r>
      <w:r>
        <w:t xml:space="preserve">, </w:t>
      </w:r>
      <w:r>
        <w:rPr>
          <w:rStyle w:val="Date5"/>
        </w:rPr>
        <w:t>2021</w:t>
      </w:r>
      <w:r>
        <w:t xml:space="preserve">; </w:t>
      </w:r>
      <w:r>
        <w:rPr>
          <w:rStyle w:val="contrib0"/>
        </w:rPr>
        <w:t>He</w:t>
      </w:r>
      <w:r>
        <w:rPr>
          <w:rStyle w:val="contriblist"/>
        </w:rPr>
        <w:t xml:space="preserve"> et al.</w:t>
      </w:r>
      <w:r>
        <w:t xml:space="preserve">, </w:t>
      </w:r>
      <w:r>
        <w:rPr>
          <w:rStyle w:val="Date5"/>
        </w:rPr>
        <w:t>2018</w:t>
      </w:r>
      <w:r>
        <w:t>) or You Only Look Once (YOLO) (</w:t>
      </w:r>
      <w:r>
        <w:rPr>
          <w:rStyle w:val="contrib0"/>
        </w:rPr>
        <w:t>Hussain</w:t>
      </w:r>
      <w:r>
        <w:t xml:space="preserve">, </w:t>
      </w:r>
      <w:r>
        <w:rPr>
          <w:rStyle w:val="Date5"/>
        </w:rPr>
        <w:t>2023</w:t>
      </w:r>
      <w:r>
        <w:t xml:space="preserve">; </w:t>
      </w:r>
      <w:proofErr w:type="spellStart"/>
      <w:r>
        <w:rPr>
          <w:rStyle w:val="contrib0"/>
        </w:rPr>
        <w:t>Jocher</w:t>
      </w:r>
      <w:proofErr w:type="spellEnd"/>
      <w:r>
        <w:rPr>
          <w:rStyle w:val="contriblist"/>
        </w:rPr>
        <w:t xml:space="preserve"> et al.</w:t>
      </w:r>
      <w:r>
        <w:t xml:space="preserve">, </w:t>
      </w:r>
      <w:r>
        <w:rPr>
          <w:rStyle w:val="Date5"/>
        </w:rPr>
        <w:t>2023</w:t>
      </w:r>
      <w:r>
        <w:t xml:space="preserve">; </w:t>
      </w:r>
      <w:r>
        <w:rPr>
          <w:rStyle w:val="contrib0"/>
        </w:rPr>
        <w:t>Wang</w:t>
      </w:r>
      <w:r>
        <w:rPr>
          <w:rStyle w:val="contriblist"/>
        </w:rPr>
        <w:t xml:space="preserve"> et al.</w:t>
      </w:r>
      <w:r>
        <w:t xml:space="preserve">, </w:t>
      </w:r>
      <w:r>
        <w:rPr>
          <w:rStyle w:val="Date5"/>
        </w:rPr>
        <w:t>2023</w:t>
      </w:r>
      <w:r>
        <w:t>) instance segmentation, annotation tools like VIA (</w:t>
      </w:r>
      <w:r>
        <w:rPr>
          <w:rStyle w:val="contrib0"/>
        </w:rPr>
        <w:t>Dutta</w:t>
      </w:r>
      <w:r>
        <w:rPr>
          <w:rStyle w:val="contriblist"/>
        </w:rPr>
        <w:t xml:space="preserve"> &amp; </w:t>
      </w:r>
      <w:r>
        <w:rPr>
          <w:rStyle w:val="contrib0"/>
        </w:rPr>
        <w:t>Zisserman</w:t>
      </w:r>
      <w:r>
        <w:t xml:space="preserve">, </w:t>
      </w:r>
      <w:r>
        <w:rPr>
          <w:rStyle w:val="Date5"/>
        </w:rPr>
        <w:t>2019</w:t>
      </w:r>
      <w:r>
        <w:t>) and Roboflow (“</w:t>
      </w:r>
      <w:r>
        <w:rPr>
          <w:rStyle w:val="Title3"/>
        </w:rPr>
        <w:t xml:space="preserve">Getting Started </w:t>
      </w:r>
      <w:r w:rsidR="006F5D6D">
        <w:rPr>
          <w:rStyle w:val="Title3"/>
        </w:rPr>
        <w:t>with</w:t>
      </w:r>
      <w:r>
        <w:rPr>
          <w:rStyle w:val="Title3"/>
        </w:rPr>
        <w:t xml:space="preserve"> Roboflow</w:t>
      </w:r>
      <w:r>
        <w:t xml:space="preserve">,” </w:t>
      </w:r>
      <w:r>
        <w:rPr>
          <w:rStyle w:val="Date5"/>
        </w:rPr>
        <w:t>2024</w:t>
      </w:r>
      <w:r>
        <w:t>) are utilized for annotating foliage or vegetation information (Figure 12).</w:t>
      </w:r>
    </w:p>
    <w:p w14:paraId="108A2DE5" w14:textId="5DE16684" w:rsidR="004030EC" w:rsidRPr="004030EC" w:rsidRDefault="004030EC" w:rsidP="7A732BAD">
      <w:pPr>
        <w:pStyle w:val="Caption"/>
        <w:rPr>
          <w:rFonts w:eastAsia="Times New Roman" w:cs="Times New Roman"/>
          <w:b/>
          <w:bCs/>
        </w:rPr>
      </w:pPr>
      <w:bookmarkStart w:id="201" w:name="_Toc172410485"/>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12</w:t>
      </w:r>
      <w:r w:rsidRPr="7A732BAD">
        <w:rPr>
          <w:b/>
          <w:bCs/>
        </w:rPr>
        <w:fldChar w:fldCharType="end"/>
      </w:r>
      <w:r w:rsidRPr="7A732BAD">
        <w:rPr>
          <w:b/>
          <w:bCs/>
        </w:rPr>
        <w:t xml:space="preserve"> </w:t>
      </w:r>
      <w:r>
        <w:br/>
      </w:r>
      <w:commentRangeStart w:id="202"/>
      <w:commentRangeStart w:id="203"/>
      <w:r w:rsidRPr="7A732BAD">
        <w:rPr>
          <w:rFonts w:eastAsia="Times New Roman" w:cs="Times New Roman"/>
          <w:i/>
        </w:rPr>
        <w:t>Annotations Tools</w:t>
      </w:r>
      <w:commentRangeEnd w:id="202"/>
      <w:r>
        <w:rPr>
          <w:rStyle w:val="CommentReference"/>
        </w:rPr>
        <w:commentReference w:id="202"/>
      </w:r>
      <w:commentRangeEnd w:id="203"/>
      <w:r w:rsidR="00655649">
        <w:rPr>
          <w:rStyle w:val="CommentReference"/>
          <w:rFonts w:eastAsia="Times New Roman" w:cs="Arial"/>
          <w:iCs w:val="0"/>
          <w:szCs w:val="20"/>
        </w:rPr>
        <w:commentReference w:id="203"/>
      </w:r>
      <w:bookmarkEnd w:id="201"/>
    </w:p>
    <w:p w14:paraId="2818A7F3" w14:textId="18A1835F" w:rsidR="00265F7C" w:rsidRDefault="00265F7C" w:rsidP="00265F7C">
      <w:pPr>
        <w:spacing w:before="100" w:beforeAutospacing="1" w:after="100" w:afterAutospacing="1" w:line="240" w:lineRule="auto"/>
        <w:rPr>
          <w:rFonts w:eastAsia="Times New Roman" w:cs="Times New Roman"/>
          <w:szCs w:val="24"/>
        </w:rPr>
      </w:pPr>
      <w:r>
        <w:rPr>
          <w:noProof/>
        </w:rPr>
        <w:drawing>
          <wp:inline distT="0" distB="0" distL="0" distR="0" wp14:anchorId="3D647E4F" wp14:editId="4466BA60">
            <wp:extent cx="5943600" cy="2447925"/>
            <wp:effectExtent l="0" t="0" r="0" b="9525"/>
            <wp:docPr id="338577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056" name="Picture 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4EE8681" w14:textId="3C1D932E" w:rsidR="00BF25FE" w:rsidRDefault="00BF25FE" w:rsidP="7A732BAD">
      <w:pPr>
        <w:spacing w:before="100" w:beforeAutospacing="1" w:after="100" w:afterAutospacing="1" w:line="480" w:lineRule="auto"/>
        <w:ind w:firstLine="720"/>
        <w:rPr>
          <w:rFonts w:eastAsia="Times New Roman" w:cs="Times New Roman"/>
        </w:rPr>
      </w:pPr>
      <w:r w:rsidRPr="7A732BAD">
        <w:rPr>
          <w:rFonts w:eastAsia="Times New Roman" w:cs="Times New Roman"/>
        </w:rPr>
        <w:t xml:space="preserve">Annotation tools such as VIA and Roboflow are critical in accurately annotating foliage information in aerial images. These tools use smart polygons to precisely outline and </w:t>
      </w:r>
      <w:commentRangeStart w:id="204"/>
      <w:commentRangeStart w:id="205"/>
      <w:r w:rsidRPr="7A732BAD">
        <w:rPr>
          <w:rFonts w:eastAsia="Times New Roman" w:cs="Times New Roman"/>
        </w:rPr>
        <w:t>label the foliage</w:t>
      </w:r>
      <w:commentRangeEnd w:id="204"/>
      <w:r>
        <w:rPr>
          <w:rStyle w:val="CommentReference"/>
        </w:rPr>
        <w:commentReference w:id="204"/>
      </w:r>
      <w:commentRangeEnd w:id="205"/>
      <w:r w:rsidR="001B1EF3">
        <w:rPr>
          <w:rStyle w:val="CommentReference"/>
          <w:rFonts w:eastAsia="Times New Roman" w:cs="Arial"/>
          <w:szCs w:val="20"/>
        </w:rPr>
        <w:commentReference w:id="205"/>
      </w:r>
      <w:r w:rsidR="006167E4" w:rsidRPr="7A732BAD">
        <w:rPr>
          <w:rFonts w:eastAsia="Times New Roman" w:cs="Times New Roman"/>
        </w:rPr>
        <w:t>,</w:t>
      </w:r>
      <w:r w:rsidRPr="7A732BAD">
        <w:rPr>
          <w:rFonts w:eastAsia="Times New Roman" w:cs="Times New Roman"/>
        </w:rPr>
        <w:t xml:space="preserve"> which ensures that the data is properly prepared for the training of machine learning algorithms like Mask RCNN or YoloV8-instance segmentation (YOLO version 8) (Figure 13).</w:t>
      </w:r>
    </w:p>
    <w:p w14:paraId="5C449020" w14:textId="15790EBC" w:rsidR="00265F7C" w:rsidRPr="004030EC" w:rsidRDefault="004030EC" w:rsidP="004030EC">
      <w:pPr>
        <w:pStyle w:val="Caption"/>
        <w:rPr>
          <w:rFonts w:eastAsia="Times New Roman" w:cs="Times New Roman"/>
          <w:b/>
          <w:bCs/>
          <w:szCs w:val="24"/>
        </w:rPr>
      </w:pPr>
      <w:bookmarkStart w:id="206" w:name="_Toc172410486"/>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13</w:t>
      </w:r>
      <w:r w:rsidRPr="004030EC">
        <w:rPr>
          <w:b/>
          <w:bCs/>
        </w:rPr>
        <w:fldChar w:fldCharType="end"/>
      </w:r>
      <w:r>
        <w:rPr>
          <w:b/>
          <w:bCs/>
        </w:rPr>
        <w:t xml:space="preserve"> </w:t>
      </w:r>
      <w:r w:rsidR="00E37F08">
        <w:rPr>
          <w:b/>
          <w:bCs/>
        </w:rPr>
        <w:br/>
      </w:r>
      <w:r w:rsidRPr="009B4B7E">
        <w:rPr>
          <w:rFonts w:eastAsia="Times New Roman" w:cs="Times New Roman"/>
          <w:i/>
          <w:szCs w:val="24"/>
        </w:rPr>
        <w:t>Annotations Using VIA or Roboflow</w:t>
      </w:r>
      <w:bookmarkEnd w:id="206"/>
    </w:p>
    <w:p w14:paraId="65E6D206" w14:textId="261CF3C7" w:rsidR="00927476" w:rsidRPr="007F479F" w:rsidRDefault="00265F7C" w:rsidP="00927476">
      <w:pPr>
        <w:spacing w:after="0" w:line="480" w:lineRule="auto"/>
        <w:textAlignment w:val="center"/>
        <w:rPr>
          <w:rFonts w:ascii="Calibri" w:eastAsia="Times New Roman" w:hAnsi="Calibri" w:cs="Calibri"/>
          <w:b/>
          <w:bCs/>
          <w:sz w:val="22"/>
        </w:rPr>
      </w:pPr>
      <w:r>
        <w:rPr>
          <w:noProof/>
        </w:rPr>
        <w:drawing>
          <wp:inline distT="0" distB="0" distL="0" distR="0" wp14:anchorId="1E23CBC7" wp14:editId="4F0B9E98">
            <wp:extent cx="5943600" cy="2365375"/>
            <wp:effectExtent l="0" t="0" r="0" b="0"/>
            <wp:docPr id="65032194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943" name="Picture 3"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63140FC9" w14:textId="77777777" w:rsidR="00927476" w:rsidRPr="007F479F" w:rsidRDefault="00927476" w:rsidP="00265F7C">
      <w:pPr>
        <w:pStyle w:val="Heading4"/>
        <w:rPr>
          <w:rFonts w:eastAsia="Times New Roman"/>
        </w:rPr>
      </w:pPr>
      <w:r w:rsidRPr="007F479F">
        <w:rPr>
          <w:rFonts w:eastAsia="Times New Roman"/>
          <w:iCs w:val="0"/>
        </w:rPr>
        <w:t>Remove duplicates/artifacts.</w:t>
      </w:r>
    </w:p>
    <w:p w14:paraId="1C150C61" w14:textId="77777777" w:rsidR="00265F7C" w:rsidRDefault="00265F7C" w:rsidP="00265F7C">
      <w:pPr>
        <w:pStyle w:val="NormalWeb"/>
        <w:spacing w:line="480" w:lineRule="auto"/>
        <w:ind w:firstLine="720"/>
      </w:pPr>
      <w:r>
        <w:t>By eliminating duplicates and artifacts, the annotation tools help to create high-quality datasets that enable more accurate analysis and interpretation of the foliage representation. One technique for removing duplicates and artifacts in the datasets is using image difference. This method involves comparing multiple images of the same foliage representation and identifying discrepancies or anomalies. By subtracting one image from another, the differences can </w:t>
      </w:r>
      <w:proofErr w:type="gramStart"/>
      <w:r>
        <w:t>be highlighted</w:t>
      </w:r>
      <w:proofErr w:type="gramEnd"/>
      <w:r>
        <w:t>, allowing for the removal of duplicates and artifacts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2AAABF69" w14:textId="3F9E47DB" w:rsidR="00265F7C" w:rsidRDefault="006167E4" w:rsidP="00265F7C">
      <w:pPr>
        <w:pStyle w:val="NormalWeb"/>
        <w:spacing w:line="480" w:lineRule="auto"/>
        <w:ind w:firstLine="720"/>
      </w:pPr>
      <w:r w:rsidRPr="006167E4">
        <w:t xml:space="preserve">Another approach to identifying duplicate objects in subsequent images (in case there is an overlap in images) is to </w:t>
      </w:r>
      <w:proofErr w:type="gramStart"/>
      <w:r w:rsidRPr="006167E4">
        <w:t>handle</w:t>
      </w:r>
      <w:proofErr w:type="gramEnd"/>
      <w:r w:rsidRPr="006167E4">
        <w:t xml:space="preserve"> the duplicate count of objects in the images through a novel graph-based method that incorporates multiple attributes to improve duplicate removal and counting accuracy. The method involves analyzing attributes such as velocity, direction, state, color, and distance for each detected object. These attributes </w:t>
      </w:r>
      <w:proofErr w:type="gramStart"/>
      <w:r w:rsidRPr="006167E4">
        <w:t>are combined</w:t>
      </w:r>
      <w:proofErr w:type="gramEnd"/>
      <w:r w:rsidRPr="006167E4">
        <w:t xml:space="preserve"> and used to assign weights to a Ford–Fulkerson graph algorithm, which effectively solves the duplicate removal </w:t>
      </w:r>
      <w:r w:rsidRPr="006167E4">
        <w:lastRenderedPageBreak/>
        <w:t>problem. By utilizing this approach, the study aims to ensure precise counting results by detecting and removing duplicated objects based on their multiple attributes</w:t>
      </w:r>
      <w:r w:rsidR="00265F7C">
        <w:t xml:space="preserve"> (</w:t>
      </w:r>
      <w:r w:rsidR="00265F7C">
        <w:rPr>
          <w:rStyle w:val="contrib0"/>
          <w:rFonts w:eastAsiaTheme="majorEastAsia"/>
        </w:rPr>
        <w:t>Soares</w:t>
      </w:r>
      <w:r w:rsidR="00265F7C">
        <w:rPr>
          <w:rStyle w:val="contriblist"/>
          <w:rFonts w:eastAsiaTheme="majorEastAsia"/>
        </w:rPr>
        <w:t xml:space="preserve"> et al.</w:t>
      </w:r>
      <w:r w:rsidR="00265F7C">
        <w:t xml:space="preserve">, </w:t>
      </w:r>
      <w:r w:rsidR="00265F7C">
        <w:rPr>
          <w:rStyle w:val="Date4"/>
        </w:rPr>
        <w:t>2024</w:t>
      </w:r>
      <w:r w:rsidR="00265F7C">
        <w:t>).</w:t>
      </w:r>
    </w:p>
    <w:p w14:paraId="55C51137" w14:textId="16B4195F" w:rsidR="009C7AF0" w:rsidRPr="009C7AF0" w:rsidRDefault="00265F7C" w:rsidP="00265F7C">
      <w:pPr>
        <w:pStyle w:val="NormalWeb"/>
        <w:spacing w:line="480" w:lineRule="auto"/>
        <w:ind w:firstLine="720"/>
      </w:pPr>
      <w:r>
        <w:t xml:space="preserve">This can help to restore the integrity of the foliage representation and remove any unwanted artifacts. </w:t>
      </w:r>
      <w:commentRangeStart w:id="207"/>
      <w:commentRangeStart w:id="208"/>
      <w:r>
        <w:t>Employ algorithms</w:t>
      </w:r>
      <w:commentRangeEnd w:id="207"/>
      <w:r>
        <w:rPr>
          <w:rStyle w:val="CommentReference"/>
        </w:rPr>
        <w:commentReference w:id="207"/>
      </w:r>
      <w:commentRangeEnd w:id="208"/>
      <w:r w:rsidR="00491A44">
        <w:rPr>
          <w:rStyle w:val="CommentReference"/>
          <w:rFonts w:cs="Arial"/>
          <w:szCs w:val="20"/>
        </w:rPr>
        <w:commentReference w:id="208"/>
      </w:r>
      <w:r>
        <w:t xml:space="preserve"> to detect and remove duplicate images to avoid bias in the dataset</w:t>
      </w:r>
      <w:r w:rsidR="00491A44">
        <w:t xml:space="preserve"> </w:t>
      </w:r>
      <w:r w:rsidR="00491A44" w:rsidRPr="00491A44">
        <w:t>(</w:t>
      </w:r>
      <w:proofErr w:type="spellStart"/>
      <w:r w:rsidR="00491A44" w:rsidRPr="00491A44">
        <w:t>Thyagharajan</w:t>
      </w:r>
      <w:proofErr w:type="spellEnd"/>
      <w:r w:rsidR="00491A44" w:rsidRPr="00491A44">
        <w:t xml:space="preserve"> &amp; Kalaiarasi, 2021)</w:t>
      </w:r>
      <w:r>
        <w:t xml:space="preserve">. Clean up artifacts, such as random noise or irrelevant objects, which may skew the analysis. </w:t>
      </w:r>
      <w:r w:rsidR="006167E4">
        <w:t xml:space="preserve">In the current research study, to overcome the duplicates or overlap of images, aerial images are taken at </w:t>
      </w:r>
      <w:proofErr w:type="gramStart"/>
      <w:r w:rsidR="006167E4">
        <w:t>a distance of 30</w:t>
      </w:r>
      <w:proofErr w:type="gramEnd"/>
      <w:r w:rsidR="006167E4">
        <w:t xml:space="preserve"> meters between points placed in the region selected, at a zoom level of 20, with an image size of 288x288 pixels.</w:t>
      </w:r>
      <w:r w:rsidR="009C7AF0">
        <w:t xml:space="preserve"> </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7B1DF847" w14:textId="0BF17112" w:rsidR="008E6375" w:rsidRPr="009B4B7E" w:rsidRDefault="00A0480D" w:rsidP="004030EC">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 xml:space="preserve">Image Feature Extraction is a process that involves </w:t>
      </w:r>
      <w:proofErr w:type="gramStart"/>
      <w:r w:rsidRPr="00015CCA">
        <w:rPr>
          <w:rFonts w:eastAsia="Times New Roman" w:cs="Times New Roman"/>
          <w:szCs w:val="24"/>
        </w:rPr>
        <w:t>several</w:t>
      </w:r>
      <w:proofErr w:type="gramEnd"/>
      <w:r w:rsidRPr="00015CCA">
        <w:rPr>
          <w:rFonts w:eastAsia="Times New Roman" w:cs="Times New Roman"/>
          <w:szCs w:val="24"/>
        </w:rPr>
        <w:t xml:space="preserve"> steps. First, the image needs to </w:t>
      </w:r>
      <w:proofErr w:type="gramStart"/>
      <w:r w:rsidRPr="00015CCA">
        <w:rPr>
          <w:rFonts w:eastAsia="Times New Roman" w:cs="Times New Roman"/>
          <w:szCs w:val="24"/>
        </w:rPr>
        <w:t>be preprocessed</w:t>
      </w:r>
      <w:proofErr w:type="gramEnd"/>
      <w:r w:rsidRPr="00015CCA">
        <w:rPr>
          <w:rFonts w:eastAsia="Times New Roman" w:cs="Times New Roman"/>
          <w:szCs w:val="24"/>
        </w:rPr>
        <w:t xml:space="preserve"> by resizing, cropping, and adjusting the color if necessary. Then, techniques such as edge detection, texture analysis, and color histograms can </w:t>
      </w:r>
      <w:proofErr w:type="gramStart"/>
      <w:r w:rsidRPr="00015CCA">
        <w:rPr>
          <w:rFonts w:eastAsia="Times New Roman" w:cs="Times New Roman"/>
          <w:szCs w:val="24"/>
        </w:rPr>
        <w:t>be applied</w:t>
      </w:r>
      <w:proofErr w:type="gramEnd"/>
      <w:r w:rsidRPr="00015CCA">
        <w:rPr>
          <w:rFonts w:eastAsia="Times New Roman" w:cs="Times New Roman"/>
          <w:szCs w:val="24"/>
        </w:rPr>
        <w:t xml:space="preserve"> to extract specific features from the image. Finally, these extracted features can </w:t>
      </w:r>
      <w:proofErr w:type="gramStart"/>
      <w:r w:rsidRPr="00015CCA">
        <w:rPr>
          <w:rFonts w:eastAsia="Times New Roman" w:cs="Times New Roman"/>
          <w:szCs w:val="24"/>
        </w:rPr>
        <w:t>be used</w:t>
      </w:r>
      <w:proofErr w:type="gramEnd"/>
      <w:r w:rsidRPr="00015CCA">
        <w:rPr>
          <w:rFonts w:eastAsia="Times New Roman" w:cs="Times New Roman"/>
          <w:szCs w:val="24"/>
        </w:rPr>
        <w:t xml:space="preserve"> for object recognition, image classification, or content-based image retrieval tasks. Extract color, texture, and shape from foliage through image processing</w:t>
      </w:r>
      <w:r w:rsidR="008E6375">
        <w:rPr>
          <w:rFonts w:eastAsia="Times New Roman" w:cs="Times New Roman"/>
          <w:szCs w:val="24"/>
        </w:rPr>
        <w:t xml:space="preserve"> </w:t>
      </w:r>
      <w:r w:rsidR="008E6375" w:rsidRPr="009B4B7E">
        <w:rPr>
          <w:rFonts w:eastAsia="Times New Roman" w:cs="Times New Roman"/>
          <w:szCs w:val="24"/>
        </w:rPr>
        <w:t>(Figure 14).</w:t>
      </w:r>
    </w:p>
    <w:p w14:paraId="0E560CC2" w14:textId="625E304C" w:rsidR="00BF25FE" w:rsidRPr="00BF25FE" w:rsidRDefault="00BF25FE" w:rsidP="00B01406">
      <w:pPr>
        <w:spacing w:after="0" w:line="480" w:lineRule="auto"/>
        <w:ind w:firstLine="720"/>
      </w:pPr>
      <w:r>
        <w:t>The feature extraction process returns one or more features from an image. Features are typically scalars like area or aspect ratio or short vectors like the coordinates of an object or the parameters of a line. Image feature extraction is a necessary step in extracting foliage information from image data (</w:t>
      </w:r>
      <w:r>
        <w:rPr>
          <w:rStyle w:val="contrib0"/>
        </w:rPr>
        <w:t>Corke</w:t>
      </w:r>
      <w:r>
        <w:t xml:space="preserve">, </w:t>
      </w:r>
      <w:r>
        <w:rPr>
          <w:rStyle w:val="Date4"/>
        </w:rPr>
        <w:t>2022</w:t>
      </w:r>
      <w:r>
        <w:t>).</w:t>
      </w:r>
    </w:p>
    <w:p w14:paraId="7018A379" w14:textId="77777777" w:rsidR="00FA738E" w:rsidRDefault="00FA738E" w:rsidP="00B01406">
      <w:pPr>
        <w:spacing w:before="100" w:beforeAutospacing="1" w:after="100" w:afterAutospacing="1" w:line="480" w:lineRule="auto"/>
        <w:rPr>
          <w:b/>
          <w:bCs/>
        </w:rPr>
      </w:pPr>
      <w:bookmarkStart w:id="209" w:name="_Toc172410487"/>
    </w:p>
    <w:p w14:paraId="1D84DE59" w14:textId="22E2C126" w:rsidR="008E6375" w:rsidRPr="009B4B7E" w:rsidRDefault="004030EC" w:rsidP="00B01406">
      <w:pPr>
        <w:spacing w:before="100" w:beforeAutospacing="1" w:after="100" w:afterAutospacing="1" w:line="480" w:lineRule="auto"/>
        <w:rPr>
          <w:rFonts w:eastAsia="Times New Roman" w:cs="Times New Roman"/>
          <w:i/>
          <w:iCs/>
          <w:szCs w:val="24"/>
        </w:rPr>
      </w:pPr>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14</w:t>
      </w:r>
      <w:r w:rsidRPr="004030EC">
        <w:rPr>
          <w:b/>
          <w:bCs/>
        </w:rPr>
        <w:fldChar w:fldCharType="end"/>
      </w:r>
      <w:r>
        <w:t xml:space="preserve"> </w:t>
      </w:r>
      <w:r w:rsidR="00E37F08">
        <w:rPr>
          <w:rFonts w:eastAsia="Times New Roman" w:cs="Times New Roman"/>
          <w:szCs w:val="24"/>
        </w:rPr>
        <w:br/>
      </w:r>
      <w:r w:rsidRPr="009B4B7E">
        <w:rPr>
          <w:rFonts w:eastAsia="Times New Roman" w:cs="Times New Roman"/>
          <w:i/>
          <w:iCs/>
          <w:szCs w:val="24"/>
        </w:rPr>
        <w:t>Foliage/Vegetation Extraction from Aerial Images</w:t>
      </w:r>
      <w:bookmarkEnd w:id="209"/>
    </w:p>
    <w:p w14:paraId="60EE4029" w14:textId="11EC68A6" w:rsidR="0069728C" w:rsidRDefault="008E6375" w:rsidP="008E6375">
      <w:pPr>
        <w:spacing w:after="0" w:line="480" w:lineRule="auto"/>
      </w:pPr>
      <w:r>
        <w:rPr>
          <w:noProof/>
        </w:rPr>
        <w:drawing>
          <wp:inline distT="0" distB="0" distL="0" distR="0" wp14:anchorId="3660F3C3" wp14:editId="70122A36">
            <wp:extent cx="5943600" cy="3019425"/>
            <wp:effectExtent l="0" t="0" r="0" b="9525"/>
            <wp:docPr id="102274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844" name="Picture 4"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48952D3" w14:textId="2BE35560" w:rsidR="0069728C" w:rsidRDefault="00A0480D" w:rsidP="0069728C">
      <w:pPr>
        <w:spacing w:after="0" w:line="480" w:lineRule="auto"/>
        <w:ind w:firstLine="720"/>
        <w:rPr>
          <w:rFonts w:eastAsia="Times New Roman" w:cs="Times New Roman"/>
          <w:szCs w:val="24"/>
        </w:rPr>
      </w:pPr>
      <w:r w:rsidRPr="00015CCA">
        <w:rPr>
          <w:rFonts w:eastAsia="Times New Roman" w:cs="Times New Roman"/>
          <w:szCs w:val="24"/>
        </w:rPr>
        <w:t xml:space="preserve">The extracted features from foliage using image processing can </w:t>
      </w:r>
      <w:proofErr w:type="gramStart"/>
      <w:r w:rsidRPr="00015CCA">
        <w:rPr>
          <w:rFonts w:eastAsia="Times New Roman" w:cs="Times New Roman"/>
          <w:szCs w:val="24"/>
        </w:rPr>
        <w:t>be utilized</w:t>
      </w:r>
      <w:proofErr w:type="gramEnd"/>
      <w:r w:rsidRPr="00015CCA">
        <w:rPr>
          <w:rFonts w:eastAsia="Times New Roman" w:cs="Times New Roman"/>
          <w:szCs w:val="24"/>
        </w:rPr>
        <w:t xml:space="preserve"> for tasks such as plant species identification, vegetation analysis, and environmental monitoring. These features can provide valuable insights into the foliage's health, growth patterns, and biodiversity, allowing for more informed decision-making in fields like agriculture, forestry, and ecology.</w:t>
      </w:r>
    </w:p>
    <w:p w14:paraId="01DB00BF" w14:textId="6AE70532" w:rsidR="00927476" w:rsidRPr="008E6375" w:rsidRDefault="006167E4" w:rsidP="008E6375">
      <w:pPr>
        <w:spacing w:after="0" w:line="480" w:lineRule="auto"/>
        <w:ind w:firstLine="720"/>
        <w:rPr>
          <w:rFonts w:eastAsia="Times New Roman" w:cs="Times New Roman"/>
          <w:szCs w:val="24"/>
        </w:rPr>
      </w:pPr>
      <w:r w:rsidRPr="006167E4">
        <w:rPr>
          <w:rFonts w:eastAsia="Times New Roman" w:cs="Times New Roman"/>
          <w:szCs w:val="24"/>
        </w:rPr>
        <w:t>In the current study, the extracted foliage information is mapped to geo coordinates and then used for analyzing the impact of path loss of mmW radio signal</w:t>
      </w:r>
      <w:r>
        <w:rPr>
          <w:rFonts w:eastAsia="Times New Roman" w:cs="Times New Roman"/>
          <w:szCs w:val="24"/>
        </w:rPr>
        <w:t>,</w:t>
      </w:r>
      <w:r w:rsidRPr="006167E4">
        <w:rPr>
          <w:rFonts w:eastAsia="Times New Roman" w:cs="Times New Roman"/>
          <w:szCs w:val="24"/>
        </w:rPr>
        <w:t xml:space="preserve"> thereby assisting the network operators or planners in selecting the best suitable location for the placement of network nodes for maximum user data connectivity and higher user data rate in the region.</w:t>
      </w:r>
    </w:p>
    <w:p w14:paraId="0DB07FE8" w14:textId="77777777" w:rsidR="007C657D" w:rsidRDefault="007C657D" w:rsidP="007C657D">
      <w:pPr>
        <w:pStyle w:val="Heading3"/>
      </w:pPr>
      <w:r>
        <w:t>Image Processing</w:t>
      </w:r>
    </w:p>
    <w:p w14:paraId="4727A060" w14:textId="190635AD" w:rsidR="007C657D" w:rsidRDefault="00D82199" w:rsidP="00804572">
      <w:pPr>
        <w:spacing w:line="480" w:lineRule="auto"/>
        <w:ind w:firstLine="720"/>
        <w:rPr>
          <w:rFonts w:cs="Times New Roman"/>
          <w:color w:val="000000"/>
          <w:szCs w:val="24"/>
        </w:rPr>
      </w:pPr>
      <w:r w:rsidRPr="00D82199">
        <w:t xml:space="preserve">The segmentation algorithms used for foliage analysis play a crucial role in distinguishing and classifying foliage from other elements captured in images. This involves employing advanced techniques such as edge detection, color analysis, and texture classification </w:t>
      </w:r>
      <w:r w:rsidRPr="00D82199">
        <w:lastRenderedPageBreak/>
        <w:t>to identify vegetation accurately</w:t>
      </w:r>
      <w:r w:rsidR="005A2A36">
        <w:t xml:space="preserve"> (</w:t>
      </w:r>
      <w:r w:rsidR="005A2A36">
        <w:rPr>
          <w:rStyle w:val="contrib0"/>
        </w:rPr>
        <w:t>Mehmood</w:t>
      </w:r>
      <w:r w:rsidR="005A2A36">
        <w:rPr>
          <w:rStyle w:val="contriblist"/>
        </w:rPr>
        <w:t xml:space="preserve"> et al.</w:t>
      </w:r>
      <w:r w:rsidR="005A2A36">
        <w:t xml:space="preserve">, </w:t>
      </w:r>
      <w:r w:rsidR="005A2A36">
        <w:rPr>
          <w:rStyle w:val="Date5"/>
        </w:rPr>
        <w:t>2022</w:t>
      </w:r>
      <w:r w:rsidR="005A2A36">
        <w:t>). Further steps include normalization and calibration of the collected images to address variations in lighting, scale, and perspective. This process often utilizes known reference objects within the images, enabling precise calibration for distance and height measurements (</w:t>
      </w:r>
      <w:r w:rsidR="005A2A36">
        <w:rPr>
          <w:rStyle w:val="contrib0"/>
        </w:rPr>
        <w:t>Yang</w:t>
      </w:r>
      <w:r w:rsidR="005A2A36">
        <w:rPr>
          <w:rStyle w:val="contriblist"/>
        </w:rPr>
        <w:t xml:space="preserve"> et al.</w:t>
      </w:r>
      <w:r w:rsidR="005A2A36">
        <w:t xml:space="preserve">, </w:t>
      </w:r>
      <w:r w:rsidR="005A2A36">
        <w:rPr>
          <w:rStyle w:val="Date5"/>
        </w:rPr>
        <w:t>2022</w:t>
      </w:r>
      <w:r w:rsidR="005A2A36">
        <w:t xml:space="preserve">). Additionally, image processing techniques </w:t>
      </w:r>
      <w:proofErr w:type="gramStart"/>
      <w:r w:rsidR="005A2A36">
        <w:t>are applied</w:t>
      </w:r>
      <w:proofErr w:type="gramEnd"/>
      <w:r w:rsidR="005A2A36">
        <w:t xml:space="preserve"> to extract salient features relevant to foliage, including tree canopy outlines, heights, and densities, thereby providing a comprehensive understanding of the vegetation in the analyzed area.</w:t>
      </w:r>
    </w:p>
    <w:p w14:paraId="77835F76" w14:textId="6919A0F6" w:rsidR="00B47E8A" w:rsidRPr="00B47E8A" w:rsidRDefault="00804572" w:rsidP="00B47E8A">
      <w:pPr>
        <w:pStyle w:val="pb-2"/>
        <w:spacing w:line="480" w:lineRule="auto"/>
        <w:ind w:firstLine="720"/>
        <w:rPr>
          <w:rFonts w:eastAsiaTheme="minorHAnsi"/>
          <w:color w:val="000000"/>
        </w:rPr>
      </w:pPr>
      <w:r w:rsidRPr="00804572">
        <w:rPr>
          <w:rFonts w:eastAsiaTheme="minorHAnsi"/>
          <w:color w:val="000000"/>
        </w:rPr>
        <w:t xml:space="preserve">Segmentation allows us to obtain the complete area of a class image. While detection algorithms focus on detecting objects, segmentation provides a more precise understanding by delineating objects' exact boundaries. </w:t>
      </w:r>
      <w:r w:rsidR="00885E59" w:rsidRPr="00885E59">
        <w:rPr>
          <w:rFonts w:eastAsiaTheme="minorHAnsi"/>
          <w:color w:val="000000"/>
        </w:rPr>
        <w:t>This leads to more accurate localization and understanding of the objects present in the image. However, segmentation typically involves higher time complexity than detection algorithms because it requires additional steps, such as separating annotations and creating the model. These additional steps in the segmentation process include image preprocessing to enhance features, selecting an appropriate segmentation algorithm or model, manually annotating the training data with pixel-level labels, and training the model using these annotated images. While these steps may increase the time complexity, they are necessary to achieve the accurate and fine-grained delineation that segmentation offers. Despite this drawback, segmentation's increased precision can outweigh computational costs in tasks where precise object delineation is crucial</w:t>
      </w:r>
      <w:r w:rsidR="008E6375">
        <w:t xml:space="preserve"> (</w:t>
      </w:r>
      <w:r w:rsidR="008E6375">
        <w:rPr>
          <w:rStyle w:val="contrib0"/>
          <w:rFonts w:eastAsiaTheme="majorEastAsia"/>
        </w:rPr>
        <w:t>N. Wang</w:t>
      </w:r>
      <w:r w:rsidR="008E6375">
        <w:rPr>
          <w:rStyle w:val="contriblist"/>
        </w:rPr>
        <w:t xml:space="preserve"> et al.</w:t>
      </w:r>
      <w:r w:rsidR="008E6375">
        <w:t xml:space="preserve">, </w:t>
      </w:r>
      <w:r w:rsidR="008E6375">
        <w:rPr>
          <w:rStyle w:val="Date4"/>
          <w:rFonts w:eastAsiaTheme="majorEastAsia"/>
        </w:rPr>
        <w:t>2023</w:t>
      </w:r>
      <w:r w:rsidR="008E6375">
        <w:t>).</w:t>
      </w:r>
    </w:p>
    <w:p w14:paraId="7AA137B0" w14:textId="7D8DF128" w:rsidR="00796F28" w:rsidRDefault="008E6375" w:rsidP="00BF25FE">
      <w:pPr>
        <w:spacing w:line="480" w:lineRule="auto"/>
        <w:ind w:firstLine="720"/>
      </w:pPr>
      <w:r>
        <w:t xml:space="preserve">In the current research methodology, from aerial imagery of the region, foliage objects </w:t>
      </w:r>
      <w:proofErr w:type="gramStart"/>
      <w:r>
        <w:t>are extracted</w:t>
      </w:r>
      <w:proofErr w:type="gramEnd"/>
      <w:r>
        <w:t xml:space="preserve"> and mapped to geo coordinates like latitude and longitude of the contours. </w:t>
      </w:r>
      <w:r w:rsidR="00DB4FAB" w:rsidRPr="00DB4FAB">
        <w:t xml:space="preserve">To </w:t>
      </w:r>
      <w:r w:rsidR="00DB4FAB" w:rsidRPr="00DB4FAB">
        <w:lastRenderedPageBreak/>
        <w:t xml:space="preserve">optimize network planning, the contours of the foliage </w:t>
      </w:r>
      <w:proofErr w:type="gramStart"/>
      <w:r w:rsidR="00DB4FAB" w:rsidRPr="00DB4FAB">
        <w:t>are used</w:t>
      </w:r>
      <w:proofErr w:type="gramEnd"/>
      <w:r w:rsidR="00DB4FAB" w:rsidRPr="00DB4FAB">
        <w:t xml:space="preserve"> to determine the area of the foliage. This information helps in understanding the impact of foliage on the region.</w:t>
      </w:r>
    </w:p>
    <w:p w14:paraId="42806523" w14:textId="77777777" w:rsidR="00796F28" w:rsidRPr="00753186" w:rsidRDefault="00796F28" w:rsidP="00796F28">
      <w:pPr>
        <w:pStyle w:val="Caption"/>
      </w:pPr>
      <w:bookmarkStart w:id="210" w:name="_Toc172410488"/>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Pr>
          <w:b/>
          <w:bCs/>
          <w:noProof/>
        </w:rPr>
        <w:t>15</w:t>
      </w:r>
      <w:r w:rsidRPr="004030EC">
        <w:rPr>
          <w:b/>
          <w:bCs/>
        </w:rPr>
        <w:fldChar w:fldCharType="end"/>
      </w:r>
      <w:r>
        <w:t xml:space="preserve"> </w:t>
      </w:r>
      <w:r>
        <w:br/>
      </w:r>
      <w:r w:rsidRPr="004030EC">
        <w:rPr>
          <w:i/>
          <w:iCs w:val="0"/>
          <w:color w:val="000000"/>
        </w:rPr>
        <w:t>Measuring Unknown Objects from Known Reference Objects (From a Calibrated Image)</w:t>
      </w:r>
      <w:bookmarkEnd w:id="210"/>
    </w:p>
    <w:p w14:paraId="52B4C0B6" w14:textId="77777777" w:rsidR="00796F28" w:rsidRPr="003F452B" w:rsidRDefault="00796F28" w:rsidP="00796F28">
      <w:pPr>
        <w:spacing w:after="0" w:line="240" w:lineRule="auto"/>
        <w:rPr>
          <w:rFonts w:ascii="Calibri" w:eastAsia="Times New Roman" w:hAnsi="Calibri" w:cs="Calibri"/>
          <w:sz w:val="22"/>
        </w:rPr>
      </w:pPr>
      <w:r w:rsidRPr="003F452B">
        <w:rPr>
          <w:rFonts w:cs="Times New Roman"/>
          <w:noProof/>
          <w:color w:val="000000"/>
          <w:szCs w:val="24"/>
        </w:rPr>
        <w:drawing>
          <wp:inline distT="0" distB="0" distL="0" distR="0" wp14:anchorId="1111D445" wp14:editId="4FD91C88">
            <wp:extent cx="5438775" cy="4018897"/>
            <wp:effectExtent l="0" t="0" r="0" b="127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4210" cy="4170700"/>
                    </a:xfrm>
                    <a:prstGeom prst="rect">
                      <a:avLst/>
                    </a:prstGeom>
                    <a:noFill/>
                    <a:ln>
                      <a:noFill/>
                    </a:ln>
                  </pic:spPr>
                </pic:pic>
              </a:graphicData>
            </a:graphic>
          </wp:inline>
        </w:drawing>
      </w:r>
    </w:p>
    <w:p w14:paraId="56277355" w14:textId="1770FF81" w:rsidR="00796F28" w:rsidRPr="00796F28" w:rsidRDefault="00796F28" w:rsidP="00796F28">
      <w:pPr>
        <w:spacing w:line="480" w:lineRule="auto"/>
        <w:rPr>
          <w:i/>
          <w:iCs/>
          <w:color w:val="000000"/>
        </w:rPr>
      </w:pPr>
      <w:r>
        <w:rPr>
          <w:i/>
          <w:iCs/>
          <w:color w:val="000000"/>
        </w:rPr>
        <w:t xml:space="preserve">Note. </w:t>
      </w:r>
      <w:r>
        <w:rPr>
          <w:color w:val="000000"/>
        </w:rPr>
        <w:t xml:space="preserve">Measuring the size of pills in an image by using </w:t>
      </w:r>
      <w:r w:rsidR="00DB4FAB">
        <w:rPr>
          <w:color w:val="000000"/>
        </w:rPr>
        <w:t xml:space="preserve">the </w:t>
      </w:r>
      <w:r>
        <w:rPr>
          <w:color w:val="000000"/>
        </w:rPr>
        <w:t xml:space="preserve">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660EBF0F" w14:textId="4AB0C5CD" w:rsidR="00BF25FE" w:rsidRDefault="008E6375" w:rsidP="00BF25FE">
      <w:pPr>
        <w:spacing w:line="480" w:lineRule="auto"/>
        <w:ind w:firstLine="720"/>
        <w:rPr>
          <w:rFonts w:cs="Times New Roman"/>
          <w:color w:val="000000"/>
          <w:szCs w:val="24"/>
        </w:rPr>
      </w:pPr>
      <w:r>
        <w:t>To ensure accurate measurement of surrounding objects during calibration phases, road widths will be essential in future studies or extension of the current study (</w:t>
      </w:r>
      <w:r>
        <w:rPr>
          <w:rStyle w:val="contrib0"/>
        </w:rPr>
        <w:t>W. Wang</w:t>
      </w:r>
      <w:r>
        <w:rPr>
          <w:rStyle w:val="contriblist"/>
        </w:rPr>
        <w:t xml:space="preserve"> et al.</w:t>
      </w:r>
      <w:r>
        <w:t xml:space="preserve">, </w:t>
      </w:r>
      <w:r>
        <w:rPr>
          <w:rStyle w:val="Date4"/>
        </w:rPr>
        <w:t>2018</w:t>
      </w:r>
      <w:r>
        <w:t xml:space="preserve">). This approach </w:t>
      </w:r>
      <w:proofErr w:type="gramStart"/>
      <w:r>
        <w:t>is grounded</w:t>
      </w:r>
      <w:proofErr w:type="gramEnd"/>
      <w:r>
        <w:t xml:space="preserve"> in the principle that road widths, which are typically standardized or can be accurately measured, provide a reliable scale against which the sizes of nearby objects can be gauged. By establishing the road width as a constant reference point, we can apply </w:t>
      </w:r>
      <w:r>
        <w:lastRenderedPageBreak/>
        <w:t>mathematical and imaging algorithms to extrapolate the dimensions of other entities within the image, such as trees (</w:t>
      </w:r>
      <w:r>
        <w:rPr>
          <w:rStyle w:val="contrib0"/>
        </w:rPr>
        <w:t>Yang</w:t>
      </w:r>
      <w:r>
        <w:rPr>
          <w:rStyle w:val="contriblist"/>
        </w:rPr>
        <w:t xml:space="preserve"> et al.</w:t>
      </w:r>
      <w:r>
        <w:t xml:space="preserve">, </w:t>
      </w:r>
      <w:r>
        <w:rPr>
          <w:rStyle w:val="Date4"/>
        </w:rPr>
        <w:t>2022</w:t>
      </w:r>
      <w: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7C657D">
        <w:rPr>
          <w:rFonts w:cs="Times New Roman"/>
          <w:color w:val="000000"/>
          <w:szCs w:val="24"/>
        </w:rPr>
        <w:t xml:space="preserve"> </w:t>
      </w:r>
      <w:r w:rsidR="007C657D">
        <w:rPr>
          <w:color w:val="000000"/>
        </w:rPr>
        <w:t>(</w:t>
      </w:r>
      <w:r w:rsidR="007C657D">
        <w:rPr>
          <w:rStyle w:val="citation"/>
          <w:color w:val="000000"/>
        </w:rPr>
        <w:t>Figure</w:t>
      </w:r>
      <w:r w:rsidR="007C657D">
        <w:rPr>
          <w:color w:val="000000"/>
        </w:rPr>
        <w:t xml:space="preserve"> </w:t>
      </w:r>
      <w:r w:rsidR="007C657D">
        <w:rPr>
          <w:rStyle w:val="citation"/>
          <w:color w:val="000000"/>
        </w:rPr>
        <w:t>1</w:t>
      </w:r>
      <w:r w:rsidR="00BF25FE">
        <w:rPr>
          <w:rStyle w:val="citation"/>
          <w:color w:val="000000"/>
        </w:rPr>
        <w:t>5</w:t>
      </w:r>
      <w:r w:rsidR="007C657D">
        <w:rPr>
          <w:color w:val="000000"/>
        </w:rPr>
        <w:t>)</w:t>
      </w:r>
      <w:r w:rsidR="007C657D" w:rsidRPr="00A179C5">
        <w:rPr>
          <w:rFonts w:cs="Times New Roman"/>
          <w:color w:val="000000"/>
          <w:szCs w:val="24"/>
        </w:rPr>
        <w:t>.</w:t>
      </w:r>
    </w:p>
    <w:p w14:paraId="419EBB70" w14:textId="77777777" w:rsidR="007C657D" w:rsidRDefault="007C657D" w:rsidP="007C657D">
      <w:pPr>
        <w:pStyle w:val="Heading3"/>
      </w:pPr>
      <w:r>
        <w:t>Machine Learning Model Development</w:t>
      </w:r>
    </w:p>
    <w:p w14:paraId="0FA9110B" w14:textId="4A42A7B4" w:rsidR="004F798E" w:rsidRPr="00796F28" w:rsidRDefault="00AB70F8" w:rsidP="004F798E">
      <w:pPr>
        <w:spacing w:line="480" w:lineRule="auto"/>
        <w:ind w:firstLine="720"/>
      </w:pPr>
      <w:r>
        <w:t>Utilizing machine learning models, particularly deep learning frameworks like YOLOv8 and Mask R-CNN, for instance, segmentation to distinguish individual trees and types of vegetation (</w:t>
      </w:r>
      <w:r>
        <w:rPr>
          <w:rStyle w:val="contrib0"/>
        </w:rPr>
        <w:t>J. Zhang</w:t>
      </w:r>
      <w:r>
        <w:rPr>
          <w:rStyle w:val="contriblist"/>
        </w:rPr>
        <w:t xml:space="preserve"> et al.</w:t>
      </w:r>
      <w:r>
        <w:t xml:space="preserve">, </w:t>
      </w:r>
      <w:r>
        <w:rPr>
          <w:rStyle w:val="Date4"/>
        </w:rPr>
        <w:t>2021</w:t>
      </w:r>
      <w:r>
        <w:t>).</w:t>
      </w:r>
    </w:p>
    <w:p w14:paraId="11792049" w14:textId="58DAC455" w:rsidR="004F798E" w:rsidRPr="004F798E" w:rsidRDefault="00BF25FE" w:rsidP="004F798E">
      <w:pPr>
        <w:spacing w:before="100" w:beforeAutospacing="1" w:after="300" w:line="480" w:lineRule="auto"/>
        <w:rPr>
          <w:rFonts w:eastAsia="Times New Roman" w:cs="Times New Roman"/>
        </w:rPr>
      </w:pPr>
      <w:bookmarkStart w:id="211" w:name="_Toc172410439"/>
      <w:r w:rsidRPr="7A732BAD">
        <w:rPr>
          <w:b/>
          <w:bCs/>
        </w:rPr>
        <w:t xml:space="preserve">Table </w:t>
      </w:r>
      <w:r w:rsidRPr="7A732BAD">
        <w:rPr>
          <w:b/>
          <w:bCs/>
        </w:rPr>
        <w:fldChar w:fldCharType="begin"/>
      </w:r>
      <w:r w:rsidRPr="7A732BAD">
        <w:rPr>
          <w:b/>
          <w:bCs/>
        </w:rPr>
        <w:instrText xml:space="preserve"> SEQ Table \* ARABIC </w:instrText>
      </w:r>
      <w:r w:rsidRPr="7A732BAD">
        <w:rPr>
          <w:b/>
          <w:bCs/>
        </w:rPr>
        <w:fldChar w:fldCharType="separate"/>
      </w:r>
      <w:r w:rsidR="00A56B43" w:rsidRPr="7A732BAD">
        <w:rPr>
          <w:b/>
          <w:bCs/>
          <w:noProof/>
        </w:rPr>
        <w:t>1</w:t>
      </w:r>
      <w:r w:rsidRPr="7A732BAD">
        <w:rPr>
          <w:b/>
          <w:bCs/>
        </w:rPr>
        <w:fldChar w:fldCharType="end"/>
      </w:r>
      <w:r w:rsidR="00E37F08" w:rsidRPr="7A732BAD">
        <w:rPr>
          <w:b/>
          <w:bCs/>
        </w:rPr>
        <w:t xml:space="preserve"> </w:t>
      </w:r>
      <w:r>
        <w:br/>
      </w:r>
      <w:commentRangeStart w:id="212"/>
      <w:commentRangeStart w:id="213"/>
      <w:r w:rsidRPr="7A732BAD">
        <w:rPr>
          <w:rFonts w:eastAsia="Times New Roman" w:cs="Times New Roman"/>
          <w:i/>
          <w:iCs/>
        </w:rPr>
        <w:t>YOLO-V8 Vs Mask R-CNN</w:t>
      </w:r>
      <w:commentRangeEnd w:id="212"/>
      <w:r>
        <w:rPr>
          <w:rStyle w:val="CommentReference"/>
        </w:rPr>
        <w:commentReference w:id="212"/>
      </w:r>
      <w:commentRangeEnd w:id="213"/>
      <w:r w:rsidR="00185AE7">
        <w:rPr>
          <w:rStyle w:val="CommentReference"/>
          <w:rFonts w:eastAsia="Times New Roman" w:cs="Arial"/>
          <w:szCs w:val="20"/>
        </w:rPr>
        <w:commentReference w:id="213"/>
      </w:r>
      <w:bookmarkEnd w:id="211"/>
      <w:r w:rsidR="00F57F32" w:rsidRPr="009B4B7E">
        <w:rPr>
          <w:rFonts w:eastAsia="Times New Roman" w:cs="Times New Roman"/>
          <w:szCs w:val="24"/>
        </w:rPr>
        <w:t>  </w:t>
      </w:r>
    </w:p>
    <w:tbl>
      <w:tblPr>
        <w:tblW w:w="10260" w:type="dxa"/>
        <w:tblLook w:val="04A0" w:firstRow="1" w:lastRow="0" w:firstColumn="1" w:lastColumn="0" w:noHBand="0" w:noVBand="1"/>
      </w:tblPr>
      <w:tblGrid>
        <w:gridCol w:w="1020"/>
        <w:gridCol w:w="4580"/>
        <w:gridCol w:w="4660"/>
      </w:tblGrid>
      <w:tr w:rsidR="004F798E" w:rsidRPr="004F798E" w14:paraId="5A5605C6" w14:textId="77777777" w:rsidTr="004F798E">
        <w:trPr>
          <w:trHeight w:val="307"/>
        </w:trPr>
        <w:tc>
          <w:tcPr>
            <w:tcW w:w="1020" w:type="dxa"/>
            <w:tcBorders>
              <w:top w:val="single" w:sz="8" w:space="0" w:color="auto"/>
              <w:left w:val="single" w:sz="8" w:space="0" w:color="auto"/>
              <w:bottom w:val="nil"/>
              <w:right w:val="nil"/>
            </w:tcBorders>
            <w:shd w:val="clear" w:color="auto" w:fill="auto"/>
            <w:noWrap/>
            <w:vAlign w:val="bottom"/>
            <w:hideMark/>
          </w:tcPr>
          <w:p w14:paraId="6ED84365" w14:textId="77777777" w:rsidR="004F798E" w:rsidRPr="004F798E" w:rsidRDefault="004F798E" w:rsidP="004F798E">
            <w:pPr>
              <w:spacing w:after="0" w:line="480" w:lineRule="auto"/>
              <w:rPr>
                <w:rFonts w:ascii="Aptos Narrow" w:eastAsia="Times New Roman" w:hAnsi="Aptos Narrow" w:cs="Times New Roman"/>
                <w:color w:val="000000"/>
                <w:sz w:val="22"/>
              </w:rPr>
            </w:pPr>
            <w:r w:rsidRPr="004F798E">
              <w:rPr>
                <w:rFonts w:ascii="Aptos Narrow" w:eastAsia="Times New Roman" w:hAnsi="Aptos Narrow" w:cs="Times New Roman"/>
                <w:color w:val="000000"/>
                <w:sz w:val="22"/>
              </w:rPr>
              <w:t> </w:t>
            </w:r>
          </w:p>
        </w:tc>
        <w:tc>
          <w:tcPr>
            <w:tcW w:w="4580" w:type="dxa"/>
            <w:tcBorders>
              <w:top w:val="single" w:sz="8" w:space="0" w:color="auto"/>
              <w:left w:val="single" w:sz="8" w:space="0" w:color="A3A3A3"/>
              <w:bottom w:val="nil"/>
              <w:right w:val="single" w:sz="8" w:space="0" w:color="A3A3A3"/>
            </w:tcBorders>
            <w:shd w:val="clear" w:color="auto" w:fill="auto"/>
            <w:vAlign w:val="center"/>
            <w:hideMark/>
          </w:tcPr>
          <w:p w14:paraId="799E6057"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YOLO - V8</w:t>
            </w:r>
          </w:p>
        </w:tc>
        <w:tc>
          <w:tcPr>
            <w:tcW w:w="4660" w:type="dxa"/>
            <w:tcBorders>
              <w:top w:val="single" w:sz="8" w:space="0" w:color="auto"/>
              <w:left w:val="nil"/>
              <w:bottom w:val="nil"/>
              <w:right w:val="single" w:sz="8" w:space="0" w:color="auto"/>
            </w:tcBorders>
            <w:shd w:val="clear" w:color="auto" w:fill="auto"/>
            <w:vAlign w:val="center"/>
            <w:hideMark/>
          </w:tcPr>
          <w:p w14:paraId="4BE2E41D"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Mask R-CNN</w:t>
            </w:r>
          </w:p>
        </w:tc>
      </w:tr>
      <w:tr w:rsidR="004F798E" w:rsidRPr="004F798E" w14:paraId="4419681F" w14:textId="77777777" w:rsidTr="004F798E">
        <w:trPr>
          <w:trHeight w:val="215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128639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Architecture</w:t>
            </w:r>
          </w:p>
        </w:tc>
        <w:tc>
          <w:tcPr>
            <w:tcW w:w="4580" w:type="dxa"/>
            <w:tcBorders>
              <w:top w:val="single" w:sz="8" w:space="0" w:color="A3A3A3"/>
              <w:left w:val="nil"/>
              <w:bottom w:val="nil"/>
              <w:right w:val="single" w:sz="8" w:space="0" w:color="A3A3A3"/>
            </w:tcBorders>
            <w:shd w:val="clear" w:color="auto" w:fill="auto"/>
            <w:vAlign w:val="center"/>
            <w:hideMark/>
          </w:tcPr>
          <w:p w14:paraId="75811F1F"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YOLOv8 is a one-stage object detection model that </w:t>
            </w:r>
            <w:proofErr w:type="gramStart"/>
            <w:r w:rsidRPr="004F798E">
              <w:rPr>
                <w:rFonts w:eastAsia="Times New Roman" w:cs="Times New Roman"/>
                <w:color w:val="000000"/>
                <w:szCs w:val="24"/>
              </w:rPr>
              <w:t>is designed</w:t>
            </w:r>
            <w:proofErr w:type="gramEnd"/>
            <w:r w:rsidRPr="004F798E">
              <w:rPr>
                <w:rFonts w:eastAsia="Times New Roman" w:cs="Times New Roman"/>
                <w:color w:val="000000"/>
                <w:szCs w:val="24"/>
              </w:rPr>
              <w:t xml:space="preserve"> for speed and accuracy. It employs a single neural network to predict bounding boxes and class probabilities directly from full images in one evaluation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593D9DA"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Mask R-CNN is a two-stage deep learning model that extends Faster R-CNN by adding a branch to predict object masks in parallel with the existing branch for bounding box detection. It is renowned for its accuracy and </w:t>
            </w:r>
            <w:r w:rsidRPr="004F798E">
              <w:rPr>
                <w:rFonts w:eastAsia="Times New Roman" w:cs="Times New Roman"/>
                <w:color w:val="000000"/>
                <w:szCs w:val="24"/>
              </w:rPr>
              <w:lastRenderedPageBreak/>
              <w:t>efficiency in instance segmentation tasks (Sapkota et al., 2023).</w:t>
            </w:r>
          </w:p>
        </w:tc>
      </w:tr>
      <w:tr w:rsidR="004F798E" w:rsidRPr="004F798E" w14:paraId="6B4AE89E" w14:textId="77777777" w:rsidTr="004F798E">
        <w:trPr>
          <w:trHeight w:val="1847"/>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1DBC44B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lastRenderedPageBreak/>
              <w:t>Approach</w:t>
            </w:r>
          </w:p>
        </w:tc>
        <w:tc>
          <w:tcPr>
            <w:tcW w:w="4580" w:type="dxa"/>
            <w:tcBorders>
              <w:top w:val="single" w:sz="8" w:space="0" w:color="A3A3A3"/>
              <w:left w:val="nil"/>
              <w:bottom w:val="nil"/>
              <w:right w:val="single" w:sz="8" w:space="0" w:color="A3A3A3"/>
            </w:tcBorders>
            <w:shd w:val="clear" w:color="auto" w:fill="auto"/>
            <w:vAlign w:val="center"/>
            <w:hideMark/>
          </w:tcPr>
          <w:p w14:paraId="5AA48641"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YOLOv8 uses a direct approach to object detection without the need for a region proposal step. This leads to faster processing speed and fewer false positives in certain scenarios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4BF55C9"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Mask R-CNN follows a two-stage process involving generating region proposals before classifying and segmenting objects. This can sometimes result in the inclusion of non-target areas and may be more sensitive to lighting variations (Sapkota et al., 2023).</w:t>
            </w:r>
          </w:p>
        </w:tc>
      </w:tr>
      <w:tr w:rsidR="004F798E" w:rsidRPr="004F798E" w14:paraId="27A3D4E4" w14:textId="77777777" w:rsidTr="004F798E">
        <w:trPr>
          <w:trHeight w:val="171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3CAE51E"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Advantages</w:t>
            </w:r>
          </w:p>
        </w:tc>
        <w:tc>
          <w:tcPr>
            <w:tcW w:w="4580" w:type="dxa"/>
            <w:tcBorders>
              <w:top w:val="single" w:sz="8" w:space="0" w:color="A3A3A3"/>
              <w:left w:val="nil"/>
              <w:bottom w:val="nil"/>
              <w:right w:val="single" w:sz="8" w:space="0" w:color="A3A3A3"/>
            </w:tcBorders>
            <w:shd w:val="clear" w:color="auto" w:fill="auto"/>
            <w:vAlign w:val="center"/>
            <w:hideMark/>
          </w:tcPr>
          <w:p w14:paraId="09C48326" w14:textId="328BFA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Known </w:t>
            </w:r>
            <w:commentRangeStart w:id="214"/>
            <w:commentRangeStart w:id="215"/>
            <w:r w:rsidRPr="009B4B7E">
              <w:rPr>
                <w:rFonts w:eastAsia="Times New Roman" w:cs="Times New Roman"/>
                <w:szCs w:val="24"/>
                <w:shd w:val="clear" w:color="auto" w:fill="F9F9FE"/>
              </w:rPr>
              <w:t>for</w:t>
            </w:r>
            <w:commentRangeEnd w:id="214"/>
            <w:r>
              <w:rPr>
                <w:rStyle w:val="CommentReference"/>
                <w:rFonts w:eastAsia="Times New Roman" w:cs="Arial"/>
                <w:szCs w:val="20"/>
              </w:rPr>
              <w:commentReference w:id="214"/>
            </w:r>
            <w:commentRangeEnd w:id="215"/>
            <w:r w:rsidR="00185AE7">
              <w:rPr>
                <w:rStyle w:val="CommentReference"/>
                <w:rFonts w:eastAsia="Times New Roman" w:cs="Arial"/>
                <w:szCs w:val="20"/>
              </w:rPr>
              <w:commentReference w:id="215"/>
            </w:r>
            <w:r w:rsidRPr="009B4B7E">
              <w:rPr>
                <w:rFonts w:eastAsia="Times New Roman" w:cs="Times New Roman"/>
                <w:szCs w:val="24"/>
                <w:shd w:val="clear" w:color="auto" w:fill="F9F9FE"/>
              </w:rPr>
              <w:t xml:space="preserve"> speed and efficiency in object</w:t>
            </w:r>
            <w:r w:rsidRPr="004F798E">
              <w:rPr>
                <w:rFonts w:eastAsia="Times New Roman" w:cs="Times New Roman"/>
                <w:color w:val="000000"/>
                <w:szCs w:val="24"/>
              </w:rPr>
              <w:t xml:space="preserve"> and efficiency in object detection tasks.</w:t>
            </w:r>
            <w:r w:rsidRPr="004F798E">
              <w:rPr>
                <w:rFonts w:eastAsia="Times New Roman" w:cs="Times New Roman"/>
                <w:color w:val="000000"/>
                <w:szCs w:val="24"/>
              </w:rPr>
              <w:br/>
              <w:t>A direct approach without a region proposal step leads to faster processing and fewer false positives.</w:t>
            </w:r>
            <w:r w:rsidRPr="004F798E">
              <w:rPr>
                <w:rFonts w:eastAsia="Times New Roman" w:cs="Times New Roman"/>
                <w:color w:val="000000"/>
                <w:szCs w:val="24"/>
              </w:rPr>
              <w:br/>
              <w:t>Effective in excluding similar non-target areas (Casas et al., 2024).</w:t>
            </w:r>
          </w:p>
        </w:tc>
        <w:tc>
          <w:tcPr>
            <w:tcW w:w="4660" w:type="dxa"/>
            <w:tcBorders>
              <w:top w:val="single" w:sz="8" w:space="0" w:color="A3A3A3"/>
              <w:left w:val="nil"/>
              <w:bottom w:val="nil"/>
              <w:right w:val="single" w:sz="8" w:space="0" w:color="auto"/>
            </w:tcBorders>
            <w:shd w:val="clear" w:color="auto" w:fill="auto"/>
            <w:vAlign w:val="center"/>
            <w:hideMark/>
          </w:tcPr>
          <w:p w14:paraId="52E7F4B6"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Excels in precise instance segmentation tasks, especially in complex scenarios with densely packed or partially obscured objects.</w:t>
            </w:r>
            <w:r w:rsidRPr="004F798E">
              <w:rPr>
                <w:rFonts w:eastAsia="Times New Roman" w:cs="Times New Roman"/>
                <w:color w:val="000000"/>
                <w:szCs w:val="24"/>
              </w:rPr>
              <w:br/>
              <w:t>High precision in complex segmentation scenarios (Casas et al., 2024).</w:t>
            </w:r>
          </w:p>
        </w:tc>
      </w:tr>
      <w:tr w:rsidR="004F798E" w:rsidRPr="004F798E" w14:paraId="2BFCFE1D" w14:textId="77777777" w:rsidTr="004F798E">
        <w:trPr>
          <w:trHeight w:val="1540"/>
        </w:trPr>
        <w:tc>
          <w:tcPr>
            <w:tcW w:w="1020" w:type="dxa"/>
            <w:tcBorders>
              <w:top w:val="single" w:sz="8" w:space="0" w:color="A3A3A3"/>
              <w:left w:val="single" w:sz="8" w:space="0" w:color="auto"/>
              <w:bottom w:val="single" w:sz="8" w:space="0" w:color="auto"/>
              <w:right w:val="single" w:sz="8" w:space="0" w:color="A3A3A3"/>
            </w:tcBorders>
            <w:shd w:val="clear" w:color="auto" w:fill="auto"/>
            <w:textDirection w:val="btLr"/>
            <w:vAlign w:val="center"/>
            <w:hideMark/>
          </w:tcPr>
          <w:p w14:paraId="532B0272"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Performance</w:t>
            </w:r>
          </w:p>
        </w:tc>
        <w:tc>
          <w:tcPr>
            <w:tcW w:w="4580" w:type="dxa"/>
            <w:tcBorders>
              <w:top w:val="single" w:sz="8" w:space="0" w:color="A3A3A3"/>
              <w:left w:val="nil"/>
              <w:bottom w:val="single" w:sz="8" w:space="0" w:color="auto"/>
              <w:right w:val="single" w:sz="8" w:space="0" w:color="A3A3A3"/>
            </w:tcBorders>
            <w:shd w:val="clear" w:color="auto" w:fill="auto"/>
            <w:vAlign w:val="center"/>
            <w:hideMark/>
          </w:tcPr>
          <w:p w14:paraId="3409C487"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Achieved high precision and recall metrics for single-class and multi-class segmentation tasks.</w:t>
            </w:r>
            <w:r w:rsidRPr="004F798E">
              <w:rPr>
                <w:rFonts w:eastAsia="Times New Roman" w:cs="Times New Roman"/>
                <w:color w:val="000000"/>
                <w:szCs w:val="24"/>
              </w:rPr>
              <w:br/>
              <w:t>Demonstrated adaptability across different orchard conditions (Sapkota et al., 2023).</w:t>
            </w:r>
          </w:p>
        </w:tc>
        <w:tc>
          <w:tcPr>
            <w:tcW w:w="4660" w:type="dxa"/>
            <w:tcBorders>
              <w:top w:val="single" w:sz="8" w:space="0" w:color="A3A3A3"/>
              <w:left w:val="nil"/>
              <w:bottom w:val="single" w:sz="8" w:space="0" w:color="auto"/>
              <w:right w:val="single" w:sz="8" w:space="0" w:color="auto"/>
            </w:tcBorders>
            <w:shd w:val="clear" w:color="auto" w:fill="auto"/>
            <w:vAlign w:val="center"/>
            <w:hideMark/>
          </w:tcPr>
          <w:p w14:paraId="75C54535"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Showed slightly lower performance in precision and recall metrics compared to YOLOv8 in the evaluated tasks (Sapkota et al., 2023).</w:t>
            </w:r>
          </w:p>
        </w:tc>
      </w:tr>
    </w:tbl>
    <w:p w14:paraId="179B204D" w14:textId="01063203" w:rsidR="005F2C89" w:rsidRPr="00F57F32" w:rsidRDefault="004F798E" w:rsidP="004F798E">
      <w:pPr>
        <w:spacing w:before="100" w:beforeAutospacing="1" w:after="100" w:afterAutospacing="1" w:line="480" w:lineRule="auto"/>
        <w:rPr>
          <w:rFonts w:eastAsia="Times New Roman" w:cs="Times New Roman"/>
          <w:szCs w:val="24"/>
        </w:rPr>
      </w:pPr>
      <w:r>
        <w:rPr>
          <w:rFonts w:eastAsia="Times New Roman" w:cs="Times New Roman"/>
          <w:szCs w:val="24"/>
        </w:rPr>
        <w:lastRenderedPageBreak/>
        <w:tab/>
      </w:r>
      <w:r>
        <w:t xml:space="preserve">While YOLOv8 and Mask R-CNN have different approaches and strengths, the choice between them depends on the specific requirements of the instance segmentation task. YOLOv8 may </w:t>
      </w:r>
      <w:proofErr w:type="gramStart"/>
      <w:r>
        <w:t>be preferred</w:t>
      </w:r>
      <w:proofErr w:type="gramEnd"/>
      <w:r>
        <w:t xml:space="preserve"> for its speed and efficiency, while Mask R-CNN could be chosen for its precision in complex segmentation scenarios. Both models can be effective tools for developing precision and automated agricultural solutions, with potential applications extending beyond enhancing crop management and improving crop yield and quality through machine learning (</w:t>
      </w:r>
      <w:r w:rsidRPr="00E37F08">
        <w:t>Table</w:t>
      </w:r>
      <w:r>
        <w:t xml:space="preserve"> 1) (</w:t>
      </w:r>
      <w:r w:rsidRPr="004F798E">
        <w:t>Sapkota et al.</w:t>
      </w:r>
      <w:r>
        <w:t xml:space="preserve">, </w:t>
      </w:r>
      <w:r w:rsidRPr="004F798E">
        <w:t>2023</w:t>
      </w:r>
      <w:r>
        <w:t>).</w:t>
      </w:r>
    </w:p>
    <w:p w14:paraId="01899640" w14:textId="177291E0" w:rsidR="007C657D" w:rsidRDefault="00AB70F8" w:rsidP="007C657D">
      <w:pPr>
        <w:spacing w:line="480" w:lineRule="auto"/>
        <w:ind w:firstLine="720"/>
      </w:pPr>
      <w:r>
        <w:t>YOLOv8 is an advanced, state-of-the-art (SOTA) model that expands upon previous YOLO versions, adding performance and flexibility improvements. In comparison with previous versions of YOLO models prior to YOLO v8, YOLOv8 models</w:t>
      </w:r>
      <w:r w:rsidR="008E6375">
        <w:t xml:space="preserve"> </w:t>
      </w:r>
      <w:proofErr w:type="gramStart"/>
      <w:r w:rsidR="008E6375">
        <w:t>are</w:t>
      </w:r>
      <w:r>
        <w:t xml:space="preserve"> found</w:t>
      </w:r>
      <w:proofErr w:type="gramEnd"/>
      <w:r>
        <w:t xml:space="preserve"> to be superior in terms of speed, accuracy, and segmentation capabilities for detection and segmentation tasks (</w:t>
      </w:r>
      <w:r>
        <w:rPr>
          <w:rStyle w:val="contrib0"/>
        </w:rPr>
        <w:t>Casas</w:t>
      </w:r>
      <w:r>
        <w:rPr>
          <w:rStyle w:val="contriblist"/>
        </w:rPr>
        <w:t xml:space="preserve"> et al.</w:t>
      </w:r>
      <w:r>
        <w:t xml:space="preserve">, </w:t>
      </w:r>
      <w:r>
        <w:rPr>
          <w:rStyle w:val="Date4"/>
        </w:rPr>
        <w:t>2024</w:t>
      </w:r>
      <w:r>
        <w:t xml:space="preserve">). This makes it an excellent choice for object detection and tracking, instance segmentation, image classification, and pose estimation tasks. As shown in </w:t>
      </w:r>
      <w:r w:rsidR="00880D89">
        <w:t>Figure</w:t>
      </w:r>
      <w:r>
        <w:t xml:space="preserve"> </w:t>
      </w:r>
      <w:r w:rsidR="00BF25FE">
        <w:rPr>
          <w:rStyle w:val="label"/>
        </w:rPr>
        <w:t>16</w:t>
      </w:r>
      <w:r>
        <w:t>, YOLO v8 has made significant improvements over its predecessors (</w:t>
      </w:r>
      <w:proofErr w:type="spellStart"/>
      <w:r>
        <w:rPr>
          <w:rStyle w:val="contrib0"/>
        </w:rPr>
        <w:t>Jocher</w:t>
      </w:r>
      <w:proofErr w:type="spellEnd"/>
      <w:r>
        <w:rPr>
          <w:rStyle w:val="contriblist"/>
        </w:rPr>
        <w:t xml:space="preserve"> et al.</w:t>
      </w:r>
      <w:r>
        <w:t xml:space="preserve">, </w:t>
      </w:r>
      <w:r>
        <w:rPr>
          <w:rStyle w:val="Date4"/>
        </w:rPr>
        <w:t>2023</w:t>
      </w:r>
      <w:r>
        <w:t>).</w:t>
      </w:r>
    </w:p>
    <w:p w14:paraId="5589C484" w14:textId="0B5DFF47" w:rsidR="00BF25FE" w:rsidRDefault="00BF25FE" w:rsidP="00BF25FE">
      <w:pPr>
        <w:pStyle w:val="Caption"/>
      </w:pPr>
      <w:bookmarkStart w:id="216" w:name="_Toc172410489"/>
      <w:r w:rsidRPr="00BF25FE">
        <w:rPr>
          <w:b/>
          <w:bCs/>
        </w:rPr>
        <w:t xml:space="preserve">Figure </w:t>
      </w:r>
      <w:r w:rsidRPr="00BF25FE">
        <w:rPr>
          <w:b/>
          <w:bCs/>
        </w:rPr>
        <w:fldChar w:fldCharType="begin"/>
      </w:r>
      <w:r w:rsidRPr="00BF25FE">
        <w:rPr>
          <w:b/>
          <w:bCs/>
        </w:rPr>
        <w:instrText xml:space="preserve"> SEQ Figure \* ARABIC </w:instrText>
      </w:r>
      <w:r w:rsidRPr="00BF25FE">
        <w:rPr>
          <w:b/>
          <w:bCs/>
        </w:rPr>
        <w:fldChar w:fldCharType="separate"/>
      </w:r>
      <w:r w:rsidR="00F64BAA">
        <w:rPr>
          <w:b/>
          <w:bCs/>
          <w:noProof/>
        </w:rPr>
        <w:t>16</w:t>
      </w:r>
      <w:r w:rsidRPr="00BF25FE">
        <w:rPr>
          <w:b/>
          <w:bCs/>
        </w:rPr>
        <w:fldChar w:fldCharType="end"/>
      </w:r>
      <w:r>
        <w:t xml:space="preserve"> </w:t>
      </w:r>
      <w:r w:rsidR="00E37F08">
        <w:br/>
      </w:r>
      <w:r w:rsidRPr="00BF25FE">
        <w:rPr>
          <w:i/>
          <w:iCs w:val="0"/>
        </w:rPr>
        <w:t>YOLO-v8 Performance Over the Previous Versions</w:t>
      </w:r>
      <w:bookmarkEnd w:id="216"/>
    </w:p>
    <w:p w14:paraId="0EC6AB8A" w14:textId="17709A20" w:rsidR="007B660C" w:rsidRDefault="007B660C" w:rsidP="007B660C">
      <w:pPr>
        <w:spacing w:line="480" w:lineRule="auto"/>
        <w:rPr>
          <w:color w:val="000000"/>
        </w:rPr>
      </w:pPr>
      <w:r>
        <w:rPr>
          <w:noProof/>
        </w:rPr>
        <w:drawing>
          <wp:inline distT="0" distB="0" distL="0" distR="0" wp14:anchorId="0225DCA2" wp14:editId="19DC48D2">
            <wp:extent cx="5943600" cy="2228850"/>
            <wp:effectExtent l="0" t="0" r="0" b="0"/>
            <wp:docPr id="61716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0E9C355" w14:textId="539B6610" w:rsidR="00AB70F8" w:rsidRDefault="00AB70F8" w:rsidP="00AB70F8">
      <w:pPr>
        <w:pStyle w:val="NormalWeb"/>
        <w:spacing w:line="480" w:lineRule="auto"/>
        <w:ind w:firstLine="720"/>
      </w:pPr>
      <w:r>
        <w:lastRenderedPageBreak/>
        <w:t>YOLO-v8 has effectively met the demands of automated quality inspection in industrial surface defect detection by offering real-time performance, computational efficiency, architectural enhancements, and precise small-scale defect detection capabilities (</w:t>
      </w:r>
      <w:r>
        <w:rPr>
          <w:rStyle w:val="contrib0"/>
          <w:rFonts w:eastAsiaTheme="majorEastAsia"/>
        </w:rPr>
        <w:t>Hussain</w:t>
      </w:r>
      <w:r>
        <w:t xml:space="preserve">, </w:t>
      </w:r>
      <w:r>
        <w:rPr>
          <w:rStyle w:val="Date4"/>
        </w:rPr>
        <w:t>2023</w:t>
      </w:r>
      <w:r>
        <w:t>).</w:t>
      </w:r>
    </w:p>
    <w:p w14:paraId="02A78104" w14:textId="41DE02CE" w:rsidR="007C657D" w:rsidRPr="00AB70F8" w:rsidRDefault="00DB4FAB" w:rsidP="00AB70F8">
      <w:pPr>
        <w:pStyle w:val="NormalWeb"/>
        <w:spacing w:line="480" w:lineRule="auto"/>
        <w:ind w:firstLine="720"/>
      </w:pPr>
      <w:r>
        <w:t>In the current research study, both models serve the purpose of extracting the foliage from aerial images and identifying the region of vegetation/foliage from the detection</w:t>
      </w:r>
      <w:r w:rsidR="00AB70F8">
        <w:t xml:space="preserve"> (</w:t>
      </w:r>
      <w:r w:rsidR="00AB70F8" w:rsidRPr="7A732BAD">
        <w:rPr>
          <w:rStyle w:val="contrib0"/>
          <w:rFonts w:eastAsiaTheme="majorEastAsia"/>
        </w:rPr>
        <w:t>N. Wang</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Based on the software community support of the models (</w:t>
      </w:r>
      <w:proofErr w:type="spellStart"/>
      <w:r w:rsidR="00AB70F8" w:rsidRPr="7A732BAD">
        <w:rPr>
          <w:rStyle w:val="contrib0"/>
          <w:rFonts w:eastAsiaTheme="majorEastAsia"/>
        </w:rPr>
        <w:t>Jocher</w:t>
      </w:r>
      <w:proofErr w:type="spellEnd"/>
      <w:r w:rsidR="00AB70F8" w:rsidRPr="7A732BAD">
        <w:rPr>
          <w:rStyle w:val="contriblist"/>
          <w:rFonts w:eastAsiaTheme="majorEastAsia"/>
        </w:rPr>
        <w:t xml:space="preserve"> et al.</w:t>
      </w:r>
      <w:r w:rsidR="00AB70F8">
        <w:t xml:space="preserve">, </w:t>
      </w:r>
      <w:r w:rsidR="00AB70F8" w:rsidRPr="7A732BAD">
        <w:rPr>
          <w:rStyle w:val="Date4"/>
        </w:rPr>
        <w:t>2023</w:t>
      </w:r>
      <w:r w:rsidR="00AB70F8">
        <w:t xml:space="preserve">), </w:t>
      </w:r>
      <w:r>
        <w:t xml:space="preserve">the YOLO-v8 instance segmentation machine learning model </w:t>
      </w:r>
      <w:proofErr w:type="gramStart"/>
      <w:r>
        <w:t>is chosen</w:t>
      </w:r>
      <w:proofErr w:type="gramEnd"/>
      <w:r>
        <w:t xml:space="preserve">. Once the model </w:t>
      </w:r>
      <w:proofErr w:type="gramStart"/>
      <w:r>
        <w:t>is selected</w:t>
      </w:r>
      <w:proofErr w:type="gramEnd"/>
      <w:r>
        <w:t>, the next step is to prepare the data for the custom model building for vegetation/foliage data. The process begins with the preparation of training data, where images are annotated using tools like VGG Image Annotator (VIA)</w:t>
      </w:r>
      <w:r w:rsidR="00AB70F8">
        <w:t xml:space="preserve"> (</w:t>
      </w:r>
      <w:r w:rsidR="00AB70F8" w:rsidRPr="7A732BAD">
        <w:rPr>
          <w:rStyle w:val="contrib0"/>
          <w:rFonts w:eastAsiaTheme="majorEastAsia"/>
        </w:rPr>
        <w:t>Dutta</w:t>
      </w:r>
      <w:r w:rsidR="00AB70F8" w:rsidRPr="7A732BAD">
        <w:rPr>
          <w:rStyle w:val="contriblist"/>
          <w:rFonts w:eastAsiaTheme="majorEastAsia"/>
        </w:rPr>
        <w:t xml:space="preserve"> &amp; </w:t>
      </w:r>
      <w:r w:rsidR="00AB70F8" w:rsidRPr="7A732BAD">
        <w:rPr>
          <w:rStyle w:val="contrib0"/>
          <w:rFonts w:eastAsiaTheme="majorEastAsia"/>
        </w:rPr>
        <w:t>Zisserman</w:t>
      </w:r>
      <w:r w:rsidR="00AB70F8">
        <w:t xml:space="preserve">, </w:t>
      </w:r>
      <w:r w:rsidR="00AB70F8" w:rsidRPr="7A732BAD">
        <w:rPr>
          <w:rStyle w:val="Date4"/>
        </w:rPr>
        <w:t>2019</w:t>
      </w:r>
      <w:r w:rsidR="00AB70F8">
        <w:t xml:space="preserve">) or Roboflow </w:t>
      </w:r>
      <w:commentRangeStart w:id="217"/>
      <w:commentRangeStart w:id="218"/>
      <w:r w:rsidR="00AB70F8">
        <w:t>(“</w:t>
      </w:r>
      <w:r w:rsidR="00AB70F8" w:rsidRPr="7A732BAD">
        <w:rPr>
          <w:rStyle w:val="Title2"/>
          <w:rFonts w:eastAsiaTheme="majorEastAsia"/>
        </w:rPr>
        <w:t>Getting Started With Roboflow</w:t>
      </w:r>
      <w:r w:rsidR="00AB70F8">
        <w:t xml:space="preserve">,” </w:t>
      </w:r>
      <w:r w:rsidR="00AB70F8" w:rsidRPr="7A732BAD">
        <w:rPr>
          <w:rStyle w:val="Date4"/>
        </w:rPr>
        <w:t>2024</w:t>
      </w:r>
      <w:r w:rsidR="00AB70F8">
        <w:t>)</w:t>
      </w:r>
      <w:commentRangeEnd w:id="217"/>
      <w:r>
        <w:rPr>
          <w:rStyle w:val="CommentReference"/>
        </w:rPr>
        <w:commentReference w:id="217"/>
      </w:r>
      <w:commentRangeEnd w:id="218"/>
      <w:r w:rsidR="00185AE7">
        <w:rPr>
          <w:rStyle w:val="CommentReference"/>
          <w:rFonts w:cs="Arial"/>
          <w:szCs w:val="20"/>
        </w:rPr>
        <w:commentReference w:id="218"/>
      </w:r>
      <w:r w:rsidR="00AB70F8">
        <w:t xml:space="preserve"> to identify both foliage and non-foliage elements, thereby creating a labeled dataset essential for the training of the model. Following this, an appropriate computer vision model </w:t>
      </w:r>
      <w:proofErr w:type="gramStart"/>
      <w:r w:rsidR="00AB70F8">
        <w:t>is selected</w:t>
      </w:r>
      <w:proofErr w:type="gramEnd"/>
      <w:r w:rsidR="00AB70F8">
        <w:t>; options include Convolutional Neural Networks (CNNs) and Mask R-CNN, which are particularly adept at detecting and segmenting foliage from the surrounding urban landscape (</w:t>
      </w:r>
      <w:r w:rsidR="00AB70F8" w:rsidRPr="7A732BAD">
        <w:rPr>
          <w:rStyle w:val="contrib0"/>
          <w:rFonts w:eastAsiaTheme="majorEastAsia"/>
        </w:rPr>
        <w:t>J. Zhang</w:t>
      </w:r>
      <w:r w:rsidR="00AB70F8" w:rsidRPr="7A732BAD">
        <w:rPr>
          <w:rStyle w:val="contriblist"/>
          <w:rFonts w:eastAsiaTheme="majorEastAsia"/>
        </w:rPr>
        <w:t xml:space="preserve"> et al.</w:t>
      </w:r>
      <w:r w:rsidR="00AB70F8">
        <w:t xml:space="preserve">, </w:t>
      </w:r>
      <w:r w:rsidR="00AB70F8" w:rsidRPr="7A732BAD">
        <w:rPr>
          <w:rStyle w:val="Date4"/>
        </w:rPr>
        <w:t>2021</w:t>
      </w:r>
      <w:r w:rsidR="00AB70F8">
        <w:t xml:space="preserve">). The </w:t>
      </w:r>
      <w:proofErr w:type="gramStart"/>
      <w:r w:rsidR="00AB70F8">
        <w:t>final step</w:t>
      </w:r>
      <w:proofErr w:type="gramEnd"/>
      <w:r w:rsidR="00AB70F8">
        <w:t xml:space="preserve">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317EFF9B" w14:textId="222A0D00" w:rsidR="007F479F" w:rsidRPr="007F479F" w:rsidRDefault="007F479F" w:rsidP="0082460A">
      <w:pPr>
        <w:pStyle w:val="Heading3"/>
        <w:rPr>
          <w:rFonts w:eastAsia="Times New Roman"/>
        </w:rPr>
      </w:pPr>
      <w:r w:rsidRPr="007F479F">
        <w:rPr>
          <w:rFonts w:eastAsia="Times New Roman"/>
        </w:rPr>
        <w:t>Machine Learning Model Training</w:t>
      </w:r>
    </w:p>
    <w:p w14:paraId="7466141E" w14:textId="1F8DC263" w:rsidR="007F479F" w:rsidRPr="007F479F" w:rsidRDefault="007F479F" w:rsidP="0082460A">
      <w:pPr>
        <w:pStyle w:val="Heading4"/>
        <w:rPr>
          <w:rStyle w:val="Heading4Char"/>
          <w:b/>
          <w:bCs/>
          <w:iCs/>
        </w:rPr>
      </w:pPr>
      <w:r w:rsidRPr="007F479F">
        <w:rPr>
          <w:rStyle w:val="Heading4Char"/>
          <w:b/>
          <w:bCs/>
          <w:iCs/>
        </w:rPr>
        <w:t>Machine Learning Model Training for object detection and classification</w:t>
      </w:r>
      <w:r w:rsidR="003002C2">
        <w:rPr>
          <w:rStyle w:val="Heading4Char"/>
          <w:b/>
          <w:bCs/>
          <w:iCs/>
        </w:rPr>
        <w:t>.</w:t>
      </w:r>
    </w:p>
    <w:p w14:paraId="7020AC6E" w14:textId="21DE23EB" w:rsidR="007F479F" w:rsidRPr="007F479F" w:rsidRDefault="00DB4FAB" w:rsidP="0082460A">
      <w:pPr>
        <w:spacing w:after="0" w:line="480" w:lineRule="auto"/>
        <w:ind w:firstLine="720"/>
        <w:rPr>
          <w:rFonts w:ascii="Calibri" w:eastAsia="Times New Roman" w:hAnsi="Calibri" w:cs="Calibri"/>
          <w:sz w:val="22"/>
        </w:rPr>
      </w:pPr>
      <w:r>
        <w:t>I</w:t>
      </w:r>
      <w:r w:rsidRPr="00DB4FAB">
        <w:t xml:space="preserve">nstance segment machine learning algorithms </w:t>
      </w:r>
      <w:proofErr w:type="gramStart"/>
      <w:r w:rsidRPr="00DB4FAB">
        <w:t>are used</w:t>
      </w:r>
      <w:proofErr w:type="gramEnd"/>
      <w:r w:rsidRPr="00DB4FAB">
        <w:t xml:space="preserve"> to detect and classify objects. These algorithms include convolutional neural networks, decision trees, and support vector </w:t>
      </w:r>
      <w:r w:rsidRPr="00DB4FAB">
        <w:lastRenderedPageBreak/>
        <w:t>machines. Each algorithm has its strengths and weaknesses, and selecting the best one for a particular application is important. The region-based convolutional neural network (R-CNN)</w:t>
      </w:r>
      <w:r w:rsidR="00861BD5">
        <w:t xml:space="preserve"> (</w:t>
      </w:r>
      <w:r w:rsidR="00861BD5">
        <w:rPr>
          <w:rStyle w:val="contrib0"/>
        </w:rPr>
        <w:t>Kumar</w:t>
      </w:r>
      <w:r w:rsidR="00861BD5">
        <w:rPr>
          <w:rStyle w:val="contriblist"/>
        </w:rPr>
        <w:t xml:space="preserve"> et al.</w:t>
      </w:r>
      <w:r w:rsidR="00861BD5">
        <w:t xml:space="preserve">, </w:t>
      </w:r>
      <w:r w:rsidR="00861BD5">
        <w:rPr>
          <w:rStyle w:val="Date5"/>
        </w:rPr>
        <w:t>2023</w:t>
      </w:r>
      <w:r w:rsidR="00861BD5">
        <w:t>), YOLO (</w:t>
      </w:r>
      <w:r w:rsidR="00861BD5">
        <w:rPr>
          <w:rStyle w:val="contrib0"/>
        </w:rPr>
        <w:t>Hussain</w:t>
      </w:r>
      <w:r w:rsidR="00861BD5">
        <w:t xml:space="preserve">, </w:t>
      </w:r>
      <w:r w:rsidR="00861BD5">
        <w:rPr>
          <w:rStyle w:val="Date5"/>
        </w:rPr>
        <w:t>2023</w:t>
      </w:r>
      <w:r w:rsidR="00861BD5">
        <w:t xml:space="preserve">; </w:t>
      </w:r>
      <w:proofErr w:type="spellStart"/>
      <w:r w:rsidR="00861BD5">
        <w:rPr>
          <w:rStyle w:val="contrib0"/>
        </w:rPr>
        <w:t>Jocher</w:t>
      </w:r>
      <w:proofErr w:type="spellEnd"/>
      <w:r w:rsidR="00861BD5">
        <w:rPr>
          <w:rStyle w:val="contriblist"/>
        </w:rPr>
        <w:t xml:space="preserve"> et al.</w:t>
      </w:r>
      <w:r w:rsidR="00861BD5">
        <w:t xml:space="preserve">, </w:t>
      </w:r>
      <w:r w:rsidR="00861BD5">
        <w:rPr>
          <w:rStyle w:val="Date5"/>
        </w:rPr>
        <w:t>2023</w:t>
      </w:r>
      <w:r w:rsidR="00861BD5">
        <w:t xml:space="preserve">; </w:t>
      </w:r>
      <w:r w:rsidR="00861BD5">
        <w:rPr>
          <w:rStyle w:val="contrib0"/>
        </w:rPr>
        <w:t>Wang</w:t>
      </w:r>
      <w:r w:rsidR="00861BD5">
        <w:rPr>
          <w:rStyle w:val="contriblist"/>
        </w:rPr>
        <w:t xml:space="preserve"> et al.</w:t>
      </w:r>
      <w:r w:rsidR="00861BD5">
        <w:t xml:space="preserve">, </w:t>
      </w:r>
      <w:r w:rsidR="00861BD5">
        <w:rPr>
          <w:rStyle w:val="Date5"/>
        </w:rPr>
        <w:t>2023</w:t>
      </w:r>
      <w:r w:rsidR="00861BD5">
        <w:t>), and Single Shot Multi Box Detector (SSD) (</w:t>
      </w:r>
      <w:r w:rsidR="00861BD5">
        <w:rPr>
          <w:rStyle w:val="contrib0"/>
        </w:rPr>
        <w:t>F. Yang</w:t>
      </w:r>
      <w:r w:rsidR="00861BD5">
        <w:rPr>
          <w:rStyle w:val="contriblist"/>
        </w:rPr>
        <w:t xml:space="preserve"> et al.</w:t>
      </w:r>
      <w:r w:rsidR="00861BD5">
        <w:t xml:space="preserve">, </w:t>
      </w:r>
      <w:r w:rsidR="00861BD5">
        <w:rPr>
          <w:rStyle w:val="Date5"/>
        </w:rPr>
        <w:t>2024</w:t>
      </w:r>
      <w:r w:rsidR="00861BD5">
        <w:t xml:space="preserve">) are examples of these algorithms. Each algorithm has its strengths and weaknesses, and the choice of which one to use depends on the specific requirements of the task at hand. The Faster R-CNN (Region-based Convolutional Neural Network) is a popular object detection algorithm. It generates region proposals and then classifies those regions to identify objects within an image. This algorithm has </w:t>
      </w:r>
      <w:proofErr w:type="gramStart"/>
      <w:r w:rsidR="00861BD5">
        <w:t>been widely adopted</w:t>
      </w:r>
      <w:proofErr w:type="gramEnd"/>
      <w:r w:rsidR="00861BD5">
        <w:t xml:space="preserve"> due to its accuracy and efficiency in detecting and classifying objects in complex scenes. The recent version of YOLO v8 machine learning algorithms is also popular and widely available for performing tasks like instance segmentation and regional masks</w:t>
      </w:r>
      <w:r>
        <w:t>, which</w:t>
      </w:r>
      <w:r w:rsidR="00861BD5">
        <w:t xml:space="preserve"> </w:t>
      </w:r>
      <w:proofErr w:type="gramStart"/>
      <w:r w:rsidR="00861BD5">
        <w:t>are used</w:t>
      </w:r>
      <w:proofErr w:type="gramEnd"/>
      <w:r w:rsidR="00861BD5">
        <w:t xml:space="preserve"> to detect foliage from aerial images.</w:t>
      </w:r>
    </w:p>
    <w:p w14:paraId="28989688" w14:textId="1C671846" w:rsidR="007F479F" w:rsidRDefault="007F479F" w:rsidP="0082460A">
      <w:pPr>
        <w:pStyle w:val="Heading4"/>
        <w:rPr>
          <w:rFonts w:eastAsia="Times New Roman"/>
        </w:rPr>
      </w:pPr>
      <w:r w:rsidRPr="007F479F">
        <w:rPr>
          <w:rFonts w:eastAsia="Times New Roman"/>
        </w:rPr>
        <w:t>Split dataset</w:t>
      </w:r>
      <w:r w:rsidR="003002C2">
        <w:rPr>
          <w:rFonts w:eastAsia="Times New Roman"/>
        </w:rPr>
        <w:t>.</w:t>
      </w:r>
    </w:p>
    <w:p w14:paraId="3083F0F9" w14:textId="5F82FD28" w:rsidR="007F479F" w:rsidRPr="007F479F" w:rsidRDefault="005F5FB5" w:rsidP="7A732BAD">
      <w:pPr>
        <w:spacing w:after="0" w:line="480" w:lineRule="auto"/>
        <w:ind w:firstLine="720"/>
        <w:rPr>
          <w:rFonts w:ascii="Calibri" w:eastAsia="Times New Roman" w:hAnsi="Calibri" w:cs="Calibri"/>
          <w:sz w:val="22"/>
        </w:rPr>
      </w:pPr>
      <w:r>
        <w:t xml:space="preserve">Splitting the dataset is an essential step in machine learning model training. It involves dividing the sample data into three subsets: the training, validation, and test sets. Data </w:t>
      </w:r>
      <w:proofErr w:type="gramStart"/>
      <w:r>
        <w:t>is split</w:t>
      </w:r>
      <w:proofErr w:type="gramEnd"/>
      <w:r>
        <w:t xml:space="preserve"> into 70% training, 20% validation, and 10% testing. The training set comprises 70% of the data and trains the model. The validation set, accounting for 20% of the data, </w:t>
      </w:r>
      <w:proofErr w:type="gramStart"/>
      <w:r>
        <w:t>is used</w:t>
      </w:r>
      <w:proofErr w:type="gramEnd"/>
      <w:r>
        <w:t xml:space="preserve"> to </w:t>
      </w:r>
      <w:proofErr w:type="gramStart"/>
      <w:r>
        <w:t>fine</w:t>
      </w:r>
      <w:r w:rsidR="00DA0D23">
        <w:t>-</w:t>
      </w:r>
      <w:r>
        <w:t>tune</w:t>
      </w:r>
      <w:proofErr w:type="gramEnd"/>
      <w:r>
        <w:t xml:space="preserve"> the model and evaluate its performance during training. Finally, the test set, consisting of 10% of the data, </w:t>
      </w:r>
      <w:proofErr w:type="gramStart"/>
      <w:r>
        <w:t>is examined</w:t>
      </w:r>
      <w:proofErr w:type="gramEnd"/>
      <w:r>
        <w:t xml:space="preserve"> to assess the model's performance on unseen data</w:t>
      </w:r>
      <w:r w:rsidRPr="000B5CED">
        <w:rPr>
          <w:strike/>
        </w:rPr>
        <w:t xml:space="preserve">. </w:t>
      </w:r>
      <w:commentRangeStart w:id="219"/>
      <w:commentRangeStart w:id="220"/>
      <w:r w:rsidRPr="000B5CED">
        <w:rPr>
          <w:strike/>
        </w:rPr>
        <w:t>As a result, it can generalize well</w:t>
      </w:r>
      <w:commentRangeEnd w:id="219"/>
      <w:r w:rsidRPr="000B5CED">
        <w:rPr>
          <w:rStyle w:val="CommentReference"/>
          <w:strike/>
        </w:rPr>
        <w:commentReference w:id="219"/>
      </w:r>
      <w:commentRangeEnd w:id="220"/>
      <w:r w:rsidR="000B5CED">
        <w:rPr>
          <w:rStyle w:val="CommentReference"/>
          <w:rFonts w:eastAsia="Times New Roman" w:cs="Arial"/>
          <w:szCs w:val="20"/>
        </w:rPr>
        <w:commentReference w:id="220"/>
      </w:r>
      <w:r>
        <w:t xml:space="preserve"> (</w:t>
      </w:r>
      <w:proofErr w:type="spellStart"/>
      <w:r w:rsidRPr="7A732BAD">
        <w:rPr>
          <w:rStyle w:val="contrib0"/>
        </w:rPr>
        <w:t>Kahloot</w:t>
      </w:r>
      <w:proofErr w:type="spellEnd"/>
      <w:r w:rsidRPr="7A732BAD">
        <w:rPr>
          <w:rStyle w:val="contriblist"/>
        </w:rPr>
        <w:t xml:space="preserve"> &amp; </w:t>
      </w:r>
      <w:r w:rsidRPr="7A732BAD">
        <w:rPr>
          <w:rStyle w:val="contrib0"/>
        </w:rPr>
        <w:t>Ekler</w:t>
      </w:r>
      <w:r>
        <w:t xml:space="preserve">, </w:t>
      </w:r>
      <w:r w:rsidRPr="7A732BAD">
        <w:rPr>
          <w:rStyle w:val="Date5"/>
        </w:rPr>
        <w:t>2021</w:t>
      </w:r>
      <w:r>
        <w:t>).</w:t>
      </w:r>
      <w:r w:rsidR="007F479F" w:rsidRPr="7A732BAD">
        <w:rPr>
          <w:rFonts w:ascii="Calibri" w:eastAsia="Times New Roman" w:hAnsi="Calibri" w:cs="Calibri"/>
          <w:sz w:val="22"/>
        </w:rPr>
        <w:t xml:space="preserve"> </w:t>
      </w:r>
    </w:p>
    <w:p w14:paraId="6AD7524B" w14:textId="3A1AF3C5" w:rsidR="007F479F" w:rsidRPr="007F479F" w:rsidRDefault="007F479F" w:rsidP="0082460A">
      <w:pPr>
        <w:pStyle w:val="Heading4"/>
      </w:pPr>
      <w:r w:rsidRPr="007F479F">
        <w:rPr>
          <w:rStyle w:val="Heading4Char"/>
          <w:b/>
          <w:bCs/>
          <w:iCs/>
        </w:rPr>
        <w:t>Fine-tune for accuracy</w:t>
      </w:r>
      <w:r w:rsidR="003002C2">
        <w:rPr>
          <w:rStyle w:val="Heading4Char"/>
          <w:b/>
          <w:bCs/>
          <w:iCs/>
        </w:rPr>
        <w:t>.</w:t>
      </w:r>
    </w:p>
    <w:p w14:paraId="7A9A9237" w14:textId="5913A698" w:rsidR="007F479F" w:rsidRPr="00737FB2" w:rsidRDefault="005F5FB5" w:rsidP="7A732BAD">
      <w:pPr>
        <w:spacing w:after="0" w:line="480" w:lineRule="auto"/>
        <w:ind w:firstLine="720"/>
        <w:rPr>
          <w:rFonts w:ascii="Calibri" w:eastAsia="Times New Roman" w:hAnsi="Calibri" w:cs="Calibri"/>
          <w:sz w:val="22"/>
        </w:rPr>
      </w:pPr>
      <w:r>
        <w:t xml:space="preserve">Fine-tuning in machine learning refers to adjusting a pre-trained model's parameters on a specific task or dataset. The purpose of fine-tuning is to enhance the model's performance by </w:t>
      </w:r>
      <w:r>
        <w:lastRenderedPageBreak/>
        <w:t>adapting it to the unique characteristics of the target task or dataset (</w:t>
      </w:r>
      <w:r w:rsidRPr="7A732BAD">
        <w:rPr>
          <w:rStyle w:val="contrib0"/>
        </w:rPr>
        <w:t>Kumar</w:t>
      </w:r>
      <w:r w:rsidRPr="7A732BAD">
        <w:rPr>
          <w:rStyle w:val="contriblist"/>
        </w:rPr>
        <w:t xml:space="preserve"> et al.</w:t>
      </w:r>
      <w:r>
        <w:t xml:space="preserve">, </w:t>
      </w:r>
      <w:r w:rsidRPr="7A732BAD">
        <w:rPr>
          <w:rStyle w:val="Date5"/>
        </w:rPr>
        <w:t>2023</w:t>
      </w:r>
      <w:r>
        <w:t xml:space="preserve">). The model can better generalize and make more accurate predictions on the problem by </w:t>
      </w:r>
      <w:commentRangeStart w:id="221"/>
      <w:commentRangeStart w:id="222"/>
      <w:r>
        <w:t>fine-tuning</w:t>
      </w:r>
      <w:commentRangeEnd w:id="221"/>
      <w:r>
        <w:rPr>
          <w:rStyle w:val="CommentReference"/>
        </w:rPr>
        <w:commentReference w:id="221"/>
      </w:r>
      <w:commentRangeEnd w:id="222"/>
      <w:r w:rsidR="000B5CED">
        <w:rPr>
          <w:rStyle w:val="CommentReference"/>
          <w:rFonts w:eastAsia="Times New Roman" w:cs="Arial"/>
          <w:szCs w:val="20"/>
        </w:rPr>
        <w:commentReference w:id="222"/>
      </w:r>
      <w:r>
        <w:t xml:space="preserve">. The validation set </w:t>
      </w:r>
      <w:proofErr w:type="gramStart"/>
      <w:r>
        <w:t>is used</w:t>
      </w:r>
      <w:proofErr w:type="gramEnd"/>
      <w:r>
        <w:t xml:space="preserve"> to fine-tune the model by adjusting hyperparameters and optimizing the model's performance. For example, suppose the model is overfitting to the training data. In that case, the validation set can </w:t>
      </w:r>
      <w:proofErr w:type="gramStart"/>
      <w:r>
        <w:t>be used</w:t>
      </w:r>
      <w:proofErr w:type="gramEnd"/>
      <w:r>
        <w:t xml:space="preserve"> to identify the best regularization techniques or determine the model's optimal learning rate. In addition to accuracy, other common evaluation metrics to assess the performance of object detection and classification models include precision, recall, and F1 score (</w:t>
      </w:r>
      <w:proofErr w:type="spellStart"/>
      <w:r w:rsidRPr="7A732BAD">
        <w:rPr>
          <w:rStyle w:val="contrib0"/>
        </w:rPr>
        <w:t>Kahloot</w:t>
      </w:r>
      <w:proofErr w:type="spellEnd"/>
      <w:r w:rsidRPr="7A732BAD">
        <w:rPr>
          <w:rStyle w:val="contriblist"/>
        </w:rPr>
        <w:t xml:space="preserve"> &amp; </w:t>
      </w:r>
      <w:r w:rsidRPr="7A732BAD">
        <w:rPr>
          <w:rStyle w:val="contrib0"/>
        </w:rPr>
        <w:t>Ekler</w:t>
      </w:r>
      <w:r>
        <w:t xml:space="preserve">, </w:t>
      </w:r>
      <w:r w:rsidRPr="7A732BAD">
        <w:rPr>
          <w:rStyle w:val="Date5"/>
        </w:rPr>
        <w:t>2021</w:t>
      </w:r>
      <w:r>
        <w:t xml:space="preserve">). Precision measures the proportion of correctly detected objects among all the objects predicted by the model. Recall measures the proportion of correctly detected objects among all the ground truth objects. The F1 score is the harmonic </w:t>
      </w:r>
      <w:proofErr w:type="gramStart"/>
      <w:r>
        <w:t>mean</w:t>
      </w:r>
      <w:proofErr w:type="gramEnd"/>
      <w:r>
        <w:t xml:space="preserve"> of precision and recall, providing a balanced measure of the model's performance. These metrics give a more comprehensive understanding of the model's effectiveness in detecting and classifying objects (</w:t>
      </w:r>
      <w:proofErr w:type="spellStart"/>
      <w:r w:rsidRPr="7A732BAD">
        <w:rPr>
          <w:rStyle w:val="contrib0"/>
        </w:rPr>
        <w:t>Jocher</w:t>
      </w:r>
      <w:proofErr w:type="spellEnd"/>
      <w:r w:rsidRPr="7A732BAD">
        <w:rPr>
          <w:rStyle w:val="contriblist"/>
        </w:rPr>
        <w:t xml:space="preserve"> et al.</w:t>
      </w:r>
      <w:r>
        <w:t xml:space="preserve">, </w:t>
      </w:r>
      <w:r w:rsidRPr="7A732BAD">
        <w:rPr>
          <w:rStyle w:val="Date5"/>
        </w:rPr>
        <w:t>2023</w:t>
      </w:r>
      <w:r>
        <w:t>).</w:t>
      </w:r>
    </w:p>
    <w:p w14:paraId="16E83AD9" w14:textId="0D281F3B" w:rsidR="007F479F" w:rsidRPr="007F479F" w:rsidRDefault="007F479F" w:rsidP="005340CD">
      <w:pPr>
        <w:pStyle w:val="Heading3"/>
        <w:rPr>
          <w:rFonts w:eastAsia="Times New Roman"/>
        </w:rPr>
      </w:pPr>
      <w:r w:rsidRPr="007F479F">
        <w:rPr>
          <w:rFonts w:eastAsia="Times New Roman"/>
        </w:rPr>
        <w:t>Model Evaluation</w:t>
      </w:r>
    </w:p>
    <w:p w14:paraId="0B107C08" w14:textId="6DF826E0" w:rsidR="00EC220C" w:rsidRDefault="00737FB2" w:rsidP="00EC220C">
      <w:pPr>
        <w:spacing w:line="480" w:lineRule="auto"/>
      </w:pPr>
      <w:r w:rsidRPr="7A732BAD">
        <w:rPr>
          <w:rStyle w:val="Heading4Char"/>
        </w:rPr>
        <w:t xml:space="preserve">Yolo v8 </w:t>
      </w:r>
      <w:r w:rsidR="009E1ADA" w:rsidRPr="7A732BAD">
        <w:rPr>
          <w:rStyle w:val="Heading4Char"/>
        </w:rPr>
        <w:t>instance segmentation model evaluation on custom foliage/vegetation data</w:t>
      </w:r>
      <w:r w:rsidR="00BE7EFC" w:rsidRPr="7A732BAD">
        <w:rPr>
          <w:rStyle w:val="Heading4Char"/>
        </w:rPr>
        <w:t>.</w:t>
      </w:r>
      <w:r w:rsidR="00BE7EFC" w:rsidRPr="7A732BAD">
        <w:rPr>
          <w:rFonts w:eastAsia="Times New Roman" w:cs="Times New Roman"/>
        </w:rPr>
        <w:t xml:space="preserve"> </w:t>
      </w:r>
      <w:r w:rsidR="00EC220C">
        <w:t xml:space="preserve">During the evaluation process, one of the main challenges faced was accurately labeling the foliage/vegetation data. Accurately labeling foliage/vegetation data can be particularly challenging due to plant species' complex and diverse nature. Variations in leaf shape, size, color, and texture make creating a comprehensive and accurate labeling system difficult. Additionally, overlapping leaves and occlusions further complicate accurately identifying and labeling foliage/vegetation in the dataset. Since foliage can have intricate shapes and varying colors, it </w:t>
      </w:r>
      <w:commentRangeStart w:id="223"/>
      <w:commentRangeStart w:id="224"/>
      <w:proofErr w:type="spellStart"/>
      <w:r w:rsidR="00EC220C" w:rsidRPr="000B5CED">
        <w:rPr>
          <w:strike/>
        </w:rPr>
        <w:t>was</w:t>
      </w:r>
      <w:commentRangeEnd w:id="223"/>
      <w:r w:rsidRPr="000B5CED">
        <w:rPr>
          <w:rStyle w:val="CommentReference"/>
          <w:strike/>
        </w:rPr>
        <w:commentReference w:id="223"/>
      </w:r>
      <w:commentRangeEnd w:id="224"/>
      <w:r w:rsidR="000B5CED">
        <w:rPr>
          <w:rStyle w:val="CommentReference"/>
          <w:rFonts w:eastAsia="Times New Roman" w:cs="Arial"/>
          <w:szCs w:val="20"/>
        </w:rPr>
        <w:commentReference w:id="224"/>
      </w:r>
      <w:r w:rsidR="000B5CED">
        <w:t>is</w:t>
      </w:r>
      <w:proofErr w:type="spellEnd"/>
      <w:r w:rsidR="000B5CED">
        <w:t xml:space="preserve"> </w:t>
      </w:r>
      <w:r w:rsidR="00EC220C">
        <w:t xml:space="preserve">difficult to precisely segment and annotate every instance. Inaccurate labeling of the foliage/vegetation data can significantly impact the evaluation results of the Yolo v8 instance </w:t>
      </w:r>
      <w:r w:rsidR="00EC220C">
        <w:lastRenderedPageBreak/>
        <w:t>segmentation model. It may lead to incorrect detection and segmentation of foliage, resulting in lower accuracy and precision metrics. This highlights the importance of ensuring precise and reliable labeling for accurate model evaluation.</w:t>
      </w:r>
    </w:p>
    <w:p w14:paraId="12730797" w14:textId="77777777" w:rsidR="00EC220C" w:rsidRDefault="00EC220C" w:rsidP="00EC220C">
      <w:pPr>
        <w:spacing w:line="480" w:lineRule="auto"/>
      </w:pPr>
      <w:r>
        <w:t xml:space="preserve">The presence of overlapping leaves and occlusions further complicated the evaluation, making it necessary to carefully analyze and verify the results. The foliage/vegetation data </w:t>
      </w:r>
      <w:proofErr w:type="gramStart"/>
      <w:r>
        <w:t>is labeled</w:t>
      </w:r>
      <w:proofErr w:type="gramEnd"/>
      <w:r>
        <w:t xml:space="preserve"> using various methods to solve the challenge of accurately labeling them. These included manual annotation by human experts who carefully identified and marked the foliage and vegetation areas in the images (</w:t>
      </w:r>
      <w:r>
        <w:rPr>
          <w:rStyle w:val="contrib0"/>
        </w:rPr>
        <w:t>Dutta</w:t>
      </w:r>
      <w:r>
        <w:rPr>
          <w:rStyle w:val="contriblist"/>
        </w:rPr>
        <w:t xml:space="preserve"> &amp; </w:t>
      </w:r>
      <w:r>
        <w:rPr>
          <w:rStyle w:val="contrib0"/>
        </w:rPr>
        <w:t>Zisserman</w:t>
      </w:r>
      <w:r>
        <w:t xml:space="preserve">, </w:t>
      </w:r>
      <w:r>
        <w:rPr>
          <w:rStyle w:val="Date6"/>
        </w:rPr>
        <w:t>2019</w:t>
      </w:r>
      <w:r>
        <w:t>; “</w:t>
      </w:r>
      <w:r>
        <w:rPr>
          <w:rStyle w:val="Title4"/>
        </w:rPr>
        <w:t xml:space="preserve">Getting Started </w:t>
      </w:r>
      <w:proofErr w:type="gramStart"/>
      <w:r>
        <w:rPr>
          <w:rStyle w:val="Title4"/>
        </w:rPr>
        <w:t>With</w:t>
      </w:r>
      <w:proofErr w:type="gramEnd"/>
      <w:r>
        <w:rPr>
          <w:rStyle w:val="Title4"/>
        </w:rPr>
        <w:t xml:space="preserve"> Roboflow</w:t>
      </w:r>
      <w:r>
        <w:t xml:space="preserve">,” </w:t>
      </w:r>
      <w:r>
        <w:rPr>
          <w:rStyle w:val="Date6"/>
        </w:rPr>
        <w:t>2024</w:t>
      </w:r>
      <w:r>
        <w:t>).</w:t>
      </w:r>
    </w:p>
    <w:p w14:paraId="61F6E6AC" w14:textId="77777777" w:rsidR="00EC220C" w:rsidRDefault="00EC220C" w:rsidP="00EC220C">
      <w:pPr>
        <w:spacing w:line="480" w:lineRule="auto"/>
      </w:pPr>
      <w:r>
        <w:t xml:space="preserve">Advanced image processing algorithms assisted in the automated labeling, ensuring a comprehensive and precise evaluation of the Yolo v8 instance segmentation model on the custom foliage/vegetation data. Use unseen testing datasets for unbiased model evaluation. Utilizing advanced image processing algorithms in the labeling process offers </w:t>
      </w:r>
      <w:proofErr w:type="gramStart"/>
      <w:r>
        <w:t>several</w:t>
      </w:r>
      <w:proofErr w:type="gramEnd"/>
      <w:r>
        <w:t xml:space="preserve"> benefits. Firstly, it helps to streamline and automate the labeling process, saving time and effort compared to manual annotation. Secondly, these algorithms can assist in overcoming the challenges posed by variations in leaf shape, size, color, and texture, ensuring more accurate and consistent labeling. Lastly, a comprehensive and precise evaluation of the Yolo v8 instance segmentation model on the custom foliage/vegetation data can </w:t>
      </w:r>
      <w:proofErr w:type="gramStart"/>
      <w:r>
        <w:t>be achieved</w:t>
      </w:r>
      <w:proofErr w:type="gramEnd"/>
      <w:r>
        <w:t xml:space="preserve"> by combining manual annotation with automated algorithms.</w:t>
      </w:r>
    </w:p>
    <w:p w14:paraId="65347000" w14:textId="57FC44E0" w:rsidR="00737FB2" w:rsidRDefault="00737FB2" w:rsidP="00EC220C">
      <w:pPr>
        <w:spacing w:after="0" w:line="480" w:lineRule="auto"/>
        <w:ind w:firstLine="720"/>
        <w:rPr>
          <w:rFonts w:eastAsia="Times New Roman" w:cs="Times New Roman"/>
          <w:szCs w:val="24"/>
        </w:rPr>
      </w:pPr>
    </w:p>
    <w:p w14:paraId="6999BE2E" w14:textId="147DD12C" w:rsidR="00E517AA" w:rsidRDefault="005340CD" w:rsidP="00E517AA">
      <w:pPr>
        <w:spacing w:line="480" w:lineRule="auto"/>
      </w:pPr>
      <w:r w:rsidRPr="7A732BAD">
        <w:rPr>
          <w:rStyle w:val="Heading4Char"/>
        </w:rPr>
        <w:t>Model Fit and Diagnostics.</w:t>
      </w:r>
      <w:r>
        <w:t xml:space="preserve"> A</w:t>
      </w:r>
      <w:r w:rsidR="006A2688">
        <w:t>ss</w:t>
      </w:r>
      <w:r>
        <w:t xml:space="preserve">ess the model with accuracy, precision, recall, F1, </w:t>
      </w:r>
      <w:r w:rsidR="000B5CED">
        <w:t>Intersection over union (</w:t>
      </w:r>
      <w:commentRangeStart w:id="225"/>
      <w:commentRangeStart w:id="226"/>
      <w:r>
        <w:t>IoU</w:t>
      </w:r>
      <w:r w:rsidR="000B5CED">
        <w:t>)</w:t>
      </w:r>
      <w:r>
        <w:t xml:space="preserve">, and </w:t>
      </w:r>
      <w:r w:rsidR="000B5CED">
        <w:t>Receiver operating characteristic curve (</w:t>
      </w:r>
      <w:r>
        <w:t>ROC</w:t>
      </w:r>
      <w:commentRangeEnd w:id="225"/>
      <w:commentRangeEnd w:id="226"/>
      <w:r w:rsidR="000B5CED">
        <w:t>)</w:t>
      </w:r>
      <w:r>
        <w:rPr>
          <w:rStyle w:val="CommentReference"/>
        </w:rPr>
        <w:commentReference w:id="225"/>
      </w:r>
      <w:r w:rsidR="000B5CED">
        <w:rPr>
          <w:rStyle w:val="CommentReference"/>
          <w:rFonts w:eastAsia="Times New Roman" w:cs="Arial"/>
          <w:szCs w:val="20"/>
        </w:rPr>
        <w:commentReference w:id="226"/>
      </w:r>
      <w:r>
        <w:t xml:space="preserve"> curves. Each evaluation metric mentioned plays a crucial role in assessing the performance of the Yolo v8 instance </w:t>
      </w:r>
      <w:r>
        <w:lastRenderedPageBreak/>
        <w:t>segmentation model on the custom foliage/vegetation data. Accuracy measures the overall correctness of the model's predictions, while precision and recall provide insights into the model's ability to correctly identify and label foliage/vegetation instances.</w:t>
      </w:r>
      <w:r w:rsidR="00E517AA">
        <w:t xml:space="preserve"> Here are </w:t>
      </w:r>
      <w:proofErr w:type="gramStart"/>
      <w:r w:rsidR="00E517AA">
        <w:t>a few</w:t>
      </w:r>
      <w:proofErr w:type="gramEnd"/>
      <w:r w:rsidR="00E517AA">
        <w:t xml:space="preserve"> metrics that are not only important for YOLOv8 but are applicable to other object detection models as well (Table</w:t>
      </w:r>
      <w:r w:rsidR="00A56B43">
        <w:t xml:space="preserve"> 2</w:t>
      </w:r>
      <w:r w:rsidR="00E517AA">
        <w:t>)</w:t>
      </w:r>
      <w:r w:rsidR="00EC220C">
        <w:t xml:space="preserve"> (</w:t>
      </w:r>
      <w:proofErr w:type="spellStart"/>
      <w:r w:rsidR="00EC220C">
        <w:t>Jocher</w:t>
      </w:r>
      <w:proofErr w:type="spellEnd"/>
      <w:r w:rsidR="00EC220C">
        <w:t xml:space="preserve"> et al., 2023).</w:t>
      </w:r>
    </w:p>
    <w:p w14:paraId="1E3806CC" w14:textId="28F7D105" w:rsidR="00A56B43" w:rsidRPr="00A56B43" w:rsidRDefault="00A56B43" w:rsidP="00A56B43">
      <w:pPr>
        <w:pStyle w:val="Caption"/>
        <w:rPr>
          <w:i/>
          <w:iCs w:val="0"/>
          <w:szCs w:val="22"/>
        </w:rPr>
      </w:pPr>
      <w:bookmarkStart w:id="227" w:name="_Toc172410440"/>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Pr>
          <w:b/>
          <w:bCs/>
          <w:noProof/>
        </w:rPr>
        <w:t>2</w:t>
      </w:r>
      <w:r w:rsidRPr="00A56B43">
        <w:rPr>
          <w:b/>
          <w:bCs/>
        </w:rPr>
        <w:fldChar w:fldCharType="end"/>
      </w:r>
      <w:r w:rsidRPr="00A56B43">
        <w:rPr>
          <w:b/>
          <w:bCs/>
        </w:rPr>
        <w:t xml:space="preserve"> </w:t>
      </w:r>
      <w:r w:rsidRPr="00A56B43">
        <w:rPr>
          <w:b/>
          <w:bCs/>
        </w:rPr>
        <w:br/>
      </w:r>
      <w:r w:rsidRPr="00A56B43">
        <w:rPr>
          <w:i/>
          <w:iCs w:val="0"/>
        </w:rPr>
        <w:t xml:space="preserve">Key Metrics </w:t>
      </w:r>
      <w:r>
        <w:rPr>
          <w:i/>
          <w:iCs w:val="0"/>
        </w:rPr>
        <w:t>C</w:t>
      </w:r>
      <w:r w:rsidRPr="00A56B43">
        <w:rPr>
          <w:i/>
          <w:iCs w:val="0"/>
        </w:rPr>
        <w:t xml:space="preserve">onsidered </w:t>
      </w:r>
      <w:r>
        <w:rPr>
          <w:i/>
          <w:iCs w:val="0"/>
        </w:rPr>
        <w:t>D</w:t>
      </w:r>
      <w:r w:rsidRPr="00A56B43">
        <w:rPr>
          <w:i/>
          <w:iCs w:val="0"/>
        </w:rPr>
        <w:t xml:space="preserve">uring </w:t>
      </w:r>
      <w:r>
        <w:rPr>
          <w:i/>
          <w:iCs w:val="0"/>
        </w:rPr>
        <w:t>M</w:t>
      </w:r>
      <w:r w:rsidRPr="00A56B43">
        <w:rPr>
          <w:i/>
          <w:iCs w:val="0"/>
        </w:rPr>
        <w:t xml:space="preserve">odel </w:t>
      </w:r>
      <w:r>
        <w:rPr>
          <w:i/>
          <w:iCs w:val="0"/>
        </w:rPr>
        <w:t>E</w:t>
      </w:r>
      <w:r w:rsidRPr="00A56B43">
        <w:rPr>
          <w:i/>
          <w:iCs w:val="0"/>
        </w:rPr>
        <w:t>valuation</w:t>
      </w:r>
      <w:bookmarkEnd w:id="227"/>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45"/>
        <w:gridCol w:w="6695"/>
      </w:tblGrid>
      <w:tr w:rsidR="00E517AA" w:rsidRPr="00E517AA" w14:paraId="3E46E5D9"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1E751"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Intersection over Union (IoU)</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3EAE4"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An IoU measure quantifies the overlap between a predicted and ground truth bounding box. </w:t>
            </w:r>
            <w:r w:rsidRPr="00A56B43">
              <w:rPr>
                <w:rFonts w:eastAsia="Times New Roman" w:cs="Times New Roman"/>
                <w:szCs w:val="24"/>
              </w:rPr>
              <w:t>To</w:t>
            </w:r>
            <w:r w:rsidRPr="00E517AA">
              <w:rPr>
                <w:rFonts w:eastAsia="Times New Roman" w:cs="Times New Roman"/>
                <w:szCs w:val="24"/>
              </w:rPr>
              <w:t xml:space="preserve"> evaluate the accuracy of object localization, it plays </w:t>
            </w:r>
            <w:proofErr w:type="gramStart"/>
            <w:r w:rsidRPr="00E517AA">
              <w:rPr>
                <w:rFonts w:eastAsia="Times New Roman" w:cs="Times New Roman"/>
                <w:szCs w:val="24"/>
              </w:rPr>
              <w:t>an important role</w:t>
            </w:r>
            <w:proofErr w:type="gramEnd"/>
            <w:r w:rsidRPr="00E517AA">
              <w:rPr>
                <w:rFonts w:eastAsia="Times New Roman" w:cs="Times New Roman"/>
                <w:szCs w:val="24"/>
              </w:rPr>
              <w:t>.</w:t>
            </w:r>
          </w:p>
        </w:tc>
      </w:tr>
      <w:tr w:rsidR="00E517AA" w:rsidRPr="00E517AA" w14:paraId="6925BC20"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C9870"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Average Precision (AP)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0DC06"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area under the precision-recall curve encapsulates the precision and recall performance of a model.</w:t>
            </w:r>
          </w:p>
        </w:tc>
      </w:tr>
      <w:tr w:rsidR="00E517AA" w:rsidRPr="00E517AA" w14:paraId="1B83DB4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AF11A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Mean Average Precision (</w:t>
            </w:r>
            <w:proofErr w:type="spellStart"/>
            <w:r w:rsidRPr="00E517AA">
              <w:rPr>
                <w:rFonts w:eastAsia="Times New Roman" w:cs="Times New Roman"/>
                <w:color w:val="000000"/>
                <w:szCs w:val="24"/>
                <w:shd w:val="clear" w:color="auto" w:fill="FFFFFF"/>
              </w:rPr>
              <w:t>mAP</w:t>
            </w:r>
            <w:proofErr w:type="spellEnd"/>
            <w:r w:rsidRPr="00E517AA">
              <w:rPr>
                <w:rFonts w:eastAsia="Times New Roman" w:cs="Times New Roman"/>
                <w:color w:val="000000"/>
                <w:szCs w:val="24"/>
                <w:shd w:val="clear" w:color="auto" w:fill="FFFFFF"/>
              </w:rPr>
              <w:t>)</w:t>
            </w:r>
          </w:p>
        </w:tc>
        <w:tc>
          <w:tcPr>
            <w:tcW w:w="8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63C4B"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w:t>
            </w:r>
            <w:proofErr w:type="spellStart"/>
            <w:r w:rsidRPr="00E517AA">
              <w:rPr>
                <w:rFonts w:eastAsia="Times New Roman" w:cs="Times New Roman"/>
                <w:szCs w:val="24"/>
              </w:rPr>
              <w:t>mAP</w:t>
            </w:r>
            <w:proofErr w:type="spellEnd"/>
            <w:r w:rsidRPr="00E517AA">
              <w:rPr>
                <w:rFonts w:eastAsia="Times New Roman" w:cs="Times New Roman"/>
                <w:szCs w:val="24"/>
              </w:rPr>
              <w:t xml:space="preserve"> concept extends the concept of AP by calculating average AP values for multiple object classes. This is useful for evaluating the performance of the model in multi-class object detection scenarios.</w:t>
            </w:r>
          </w:p>
        </w:tc>
      </w:tr>
      <w:tr w:rsidR="00E517AA" w:rsidRPr="00E517AA" w14:paraId="454B45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0A21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w:t>
            </w:r>
          </w:p>
        </w:tc>
        <w:tc>
          <w:tcPr>
            <w:tcW w:w="81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D81284" w14:textId="70594AF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w:t>
            </w:r>
            <w:proofErr w:type="gramStart"/>
            <w:r w:rsidRPr="00E517AA">
              <w:rPr>
                <w:rFonts w:eastAsia="Times New Roman" w:cs="Times New Roman"/>
                <w:szCs w:val="24"/>
              </w:rPr>
              <w:t>is calculated</w:t>
            </w:r>
            <w:proofErr w:type="gramEnd"/>
            <w:r w:rsidRPr="00E517AA">
              <w:rPr>
                <w:rFonts w:eastAsia="Times New Roman" w:cs="Times New Roman"/>
                <w:szCs w:val="24"/>
              </w:rPr>
              <w:t xml:space="preserve"> at an intersection over union (IoU) threshold of 0.50. </w:t>
            </w:r>
            <w:r w:rsidR="00D0271F" w:rsidRPr="00D0271F">
              <w:rPr>
                <w:rFonts w:eastAsia="Times New Roman" w:cs="Times New Roman"/>
                <w:szCs w:val="24"/>
              </w:rPr>
              <w:t>This indicator measures the accuracy of the model-based only on easy detection.</w:t>
            </w:r>
          </w:p>
        </w:tc>
      </w:tr>
      <w:tr w:rsidR="00E517AA" w:rsidRPr="00E517AA" w14:paraId="0636057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70F48"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lastRenderedPageBreak/>
              <w:t>mAP50-95</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22A1A" w14:textId="029FA741"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w:t>
            </w:r>
            <w:proofErr w:type="gramStart"/>
            <w:r w:rsidR="00D0271F">
              <w:rPr>
                <w:rFonts w:eastAsia="Times New Roman" w:cs="Times New Roman"/>
                <w:szCs w:val="24"/>
              </w:rPr>
              <w:t xml:space="preserve">is </w:t>
            </w:r>
            <w:r w:rsidRPr="00E517AA">
              <w:rPr>
                <w:rFonts w:eastAsia="Times New Roman" w:cs="Times New Roman"/>
                <w:szCs w:val="24"/>
              </w:rPr>
              <w:t>calculated</w:t>
            </w:r>
            <w:proofErr w:type="gramEnd"/>
            <w:r w:rsidRPr="00E517AA">
              <w:rPr>
                <w:rFonts w:eastAsia="Times New Roman" w:cs="Times New Roman"/>
                <w:szCs w:val="24"/>
              </w:rPr>
              <w:t xml:space="preserve"> at different thresholds of IoU, ranging from 0.50 to 0.95. Shows the model's performance at </w:t>
            </w:r>
            <w:proofErr w:type="gramStart"/>
            <w:r w:rsidRPr="00E517AA">
              <w:rPr>
                <w:rFonts w:eastAsia="Times New Roman" w:cs="Times New Roman"/>
                <w:szCs w:val="24"/>
              </w:rPr>
              <w:t>different levels</w:t>
            </w:r>
            <w:proofErr w:type="gramEnd"/>
            <w:r w:rsidRPr="00E517AA">
              <w:rPr>
                <w:rFonts w:eastAsia="Times New Roman" w:cs="Times New Roman"/>
                <w:szCs w:val="24"/>
              </w:rPr>
              <w:t xml:space="preserve"> of detection difficulty.</w:t>
            </w:r>
          </w:p>
        </w:tc>
      </w:tr>
      <w:tr w:rsidR="00E517AA" w:rsidRPr="00E517AA" w14:paraId="5A18D56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D17F3" w14:textId="6864821C"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Precision</w:t>
            </w:r>
            <w:r w:rsidR="00211477" w:rsidRPr="00A56B43">
              <w:rPr>
                <w:rFonts w:eastAsia="Times New Roman" w:cs="Times New Roman"/>
                <w:color w:val="000000"/>
                <w:szCs w:val="24"/>
                <w:shd w:val="clear" w:color="auto" w:fill="FFFFFF"/>
              </w:rPr>
              <w:t xml:space="preserve"> (P)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0C9E12" w14:textId="7B86281B"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Precision measures how well a model prevents false positives among all positive predictions. </w:t>
            </w:r>
            <w:r w:rsidR="00D0271F">
              <w:rPr>
                <w:rFonts w:eastAsia="Times New Roman" w:cs="Times New Roman"/>
                <w:szCs w:val="24"/>
              </w:rPr>
              <w:t>The a</w:t>
            </w:r>
            <w:r w:rsidRPr="00E517AA">
              <w:rPr>
                <w:rFonts w:eastAsia="Times New Roman" w:cs="Times New Roman"/>
                <w:szCs w:val="24"/>
              </w:rPr>
              <w:t>ccuracy of the detected objects, expressed as the proportion of correct detections.</w:t>
            </w:r>
          </w:p>
        </w:tc>
      </w:tr>
      <w:tr w:rsidR="00E517AA" w:rsidRPr="00E517AA" w14:paraId="6B9B8106"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BED6F7" w14:textId="52FB8BA6"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Recall</w:t>
            </w:r>
            <w:r w:rsidR="00211477" w:rsidRPr="00A56B43">
              <w:rPr>
                <w:rFonts w:eastAsia="Times New Roman" w:cs="Times New Roman"/>
                <w:color w:val="000000"/>
                <w:szCs w:val="24"/>
                <w:shd w:val="clear" w:color="auto" w:fill="FFFFFF"/>
              </w:rPr>
              <w:t xml:space="preserve"> (R)</w:t>
            </w:r>
          </w:p>
        </w:tc>
        <w:tc>
          <w:tcPr>
            <w:tcW w:w="8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9645A"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indicator of the model's capability to detect all instances of a class is the recall, which measures the proportion of true positives among all actual positives. A model's ability to recognize all instances of objects in an image.</w:t>
            </w:r>
          </w:p>
        </w:tc>
      </w:tr>
      <w:tr w:rsidR="00E517AA" w:rsidRPr="00E517AA" w14:paraId="653807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1A316" w14:textId="13AB4D35"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F1 Score</w:t>
            </w:r>
            <w:r w:rsidR="00211477" w:rsidRPr="00A56B43">
              <w:rPr>
                <w:rFonts w:eastAsia="Times New Roman" w:cs="Times New Roman"/>
                <w:color w:val="000000"/>
                <w:szCs w:val="24"/>
                <w:shd w:val="clear" w:color="auto" w:fill="FFFFFF"/>
              </w:rPr>
              <w:t xml:space="preserve"> (F1)</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A7004" w14:textId="77777777" w:rsidR="00E517AA" w:rsidRPr="00E517AA" w:rsidRDefault="00E517AA" w:rsidP="00D0271F">
            <w:pPr>
              <w:spacing w:after="0" w:line="480" w:lineRule="auto"/>
              <w:rPr>
                <w:rFonts w:eastAsia="Times New Roman" w:cs="Times New Roman"/>
                <w:szCs w:val="24"/>
              </w:rPr>
            </w:pPr>
            <w:r w:rsidRPr="00A56B43">
              <w:rPr>
                <w:rFonts w:eastAsia="Times New Roman" w:cs="Times New Roman"/>
                <w:szCs w:val="24"/>
              </w:rPr>
              <w:t>Considering</w:t>
            </w:r>
            <w:r w:rsidRPr="00E517AA">
              <w:rPr>
                <w:rFonts w:eastAsia="Times New Roman" w:cs="Times New Roman"/>
                <w:szCs w:val="24"/>
              </w:rPr>
              <w:t xml:space="preserve"> both false positives and false negatives, the F1 Score is a balanced measure of a model's performance.</w:t>
            </w:r>
          </w:p>
        </w:tc>
      </w:tr>
    </w:tbl>
    <w:p w14:paraId="31959520" w14:textId="77777777" w:rsidR="00E517AA" w:rsidRPr="00EC2963" w:rsidRDefault="00E517AA" w:rsidP="00E517AA">
      <w:pPr>
        <w:spacing w:after="0" w:line="480" w:lineRule="auto"/>
        <w:ind w:firstLine="720"/>
        <w:rPr>
          <w:rFonts w:eastAsia="Times New Roman" w:cs="Times New Roman"/>
          <w:szCs w:val="24"/>
        </w:rPr>
      </w:pPr>
    </w:p>
    <w:p w14:paraId="00A442FC" w14:textId="77777777" w:rsidR="00E517AA" w:rsidRDefault="006A2688" w:rsidP="00E517AA">
      <w:pPr>
        <w:spacing w:after="0" w:line="480" w:lineRule="auto"/>
        <w:ind w:firstLine="720"/>
        <w:rPr>
          <w:rFonts w:eastAsia="Times New Roman" w:cs="Times New Roman"/>
          <w:szCs w:val="24"/>
        </w:rPr>
      </w:pPr>
      <w:r w:rsidRPr="00015CCA">
        <w:rPr>
          <w:rFonts w:eastAsia="Times New Roman" w:cs="Times New Roman"/>
          <w:szCs w:val="24"/>
        </w:rPr>
        <w:t>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comprehensively assessing its effectiveness</w:t>
      </w:r>
      <w:r>
        <w:rPr>
          <w:rFonts w:eastAsia="Times New Roman" w:cs="Times New Roman"/>
          <w:szCs w:val="24"/>
        </w:rPr>
        <w:t xml:space="preserve"> (Figure 17)</w:t>
      </w:r>
      <w:r w:rsidRPr="00015CCA">
        <w:rPr>
          <w:rFonts w:eastAsia="Times New Roman" w:cs="Times New Roman"/>
          <w:szCs w:val="24"/>
        </w:rPr>
        <w:t>. By utilizing these evaluation metrics, we can thoroughly understand the model's performance on the foliage/vegetation dataset.</w:t>
      </w:r>
    </w:p>
    <w:p w14:paraId="6F042DC5" w14:textId="2D2D7D18" w:rsidR="00E517AA" w:rsidRPr="00E517AA" w:rsidRDefault="00E517AA" w:rsidP="7A732BAD">
      <w:pPr>
        <w:spacing w:after="0" w:line="480" w:lineRule="auto"/>
        <w:ind w:firstLine="720"/>
        <w:rPr>
          <w:rFonts w:eastAsia="Times New Roman" w:cs="Times New Roman"/>
        </w:rPr>
      </w:pPr>
      <w:commentRangeStart w:id="228"/>
      <w:commentRangeStart w:id="229"/>
      <w:proofErr w:type="gramStart"/>
      <w:r w:rsidRPr="000B5CED">
        <w:rPr>
          <w:strike/>
        </w:rPr>
        <w:t>Let's</w:t>
      </w:r>
      <w:proofErr w:type="gramEnd"/>
      <w:r w:rsidRPr="000B5CED">
        <w:rPr>
          <w:strike/>
        </w:rPr>
        <w:t xml:space="preserve"> </w:t>
      </w:r>
      <w:proofErr w:type="spellStart"/>
      <w:r w:rsidRPr="000B5CED">
        <w:rPr>
          <w:strike/>
        </w:rPr>
        <w:t>look</w:t>
      </w:r>
      <w:commentRangeEnd w:id="228"/>
      <w:r w:rsidRPr="000B5CED">
        <w:rPr>
          <w:rStyle w:val="CommentReference"/>
          <w:strike/>
        </w:rPr>
        <w:commentReference w:id="228"/>
      </w:r>
      <w:commentRangeEnd w:id="229"/>
      <w:r w:rsidR="000B5CED">
        <w:rPr>
          <w:rStyle w:val="CommentReference"/>
          <w:rFonts w:eastAsia="Times New Roman" w:cs="Arial"/>
          <w:szCs w:val="20"/>
        </w:rPr>
        <w:commentReference w:id="229"/>
      </w:r>
      <w:r w:rsidR="000B5CED" w:rsidRPr="000B5CED">
        <w:t>Here</w:t>
      </w:r>
      <w:proofErr w:type="spellEnd"/>
      <w:r w:rsidR="000B5CED" w:rsidRPr="000B5CED">
        <w:t xml:space="preserve"> are the box and segmentation mask graphs of each trained model before moving on to inference</w:t>
      </w:r>
      <w:r>
        <w:t>. The first step is to run inferences on the validation images and to evaluate the performance of the YOLOv8 custom model based on vegetation data (Figure 17).</w:t>
      </w:r>
    </w:p>
    <w:p w14:paraId="58FCEF20" w14:textId="5DBBE4B5" w:rsidR="00EC2963" w:rsidRPr="00211477" w:rsidRDefault="008051A9" w:rsidP="00E517AA">
      <w:pPr>
        <w:spacing w:after="0" w:line="480" w:lineRule="auto"/>
        <w:textAlignment w:val="center"/>
        <w:rPr>
          <w:rFonts w:cs="Times New Roman"/>
          <w:szCs w:val="24"/>
          <w:shd w:val="clear" w:color="auto" w:fill="FFFFFF"/>
        </w:rPr>
      </w:pPr>
      <w:r>
        <w:lastRenderedPageBreak/>
        <w:t xml:space="preserve">Metrics to evaluate vary depending on the application. The following metrics </w:t>
      </w:r>
      <w:proofErr w:type="gramStart"/>
      <w:r>
        <w:t>are used</w:t>
      </w:r>
      <w:proofErr w:type="gramEnd"/>
      <w:r>
        <w:t xml:space="preserve"> in the current study: mAP50, mAP50-95, Precision (P), Recall (R), </w:t>
      </w:r>
      <w:r w:rsidR="005A02A8">
        <w:t xml:space="preserve">and </w:t>
      </w:r>
      <w:r>
        <w:t xml:space="preserve">F1 Score (F1). </w:t>
      </w:r>
      <w:r w:rsidR="00E517AA">
        <w:rPr>
          <w:rFonts w:cs="Times New Roman"/>
          <w:szCs w:val="24"/>
          <w:shd w:val="clear" w:color="auto" w:fill="FFFFFF"/>
        </w:rPr>
        <w:t>For each of the vegetation/foliage object</w:t>
      </w:r>
      <w:r w:rsidR="00D0271F">
        <w:rPr>
          <w:rFonts w:cs="Times New Roman"/>
          <w:szCs w:val="24"/>
          <w:shd w:val="clear" w:color="auto" w:fill="FFFFFF"/>
        </w:rPr>
        <w:t>s</w:t>
      </w:r>
      <w:r w:rsidR="00E517AA">
        <w:rPr>
          <w:rFonts w:cs="Times New Roman"/>
          <w:szCs w:val="24"/>
          <w:shd w:val="clear" w:color="auto" w:fill="FFFFFF"/>
        </w:rPr>
        <w:t xml:space="preserve"> that </w:t>
      </w:r>
      <w:r w:rsidR="005A02A8">
        <w:rPr>
          <w:rFonts w:cs="Times New Roman"/>
          <w:szCs w:val="24"/>
          <w:shd w:val="clear" w:color="auto" w:fill="FFFFFF"/>
        </w:rPr>
        <w:t>are</w:t>
      </w:r>
      <w:r w:rsidR="00E517AA">
        <w:rPr>
          <w:rFonts w:cs="Times New Roman"/>
          <w:szCs w:val="24"/>
          <w:shd w:val="clear" w:color="auto" w:fill="FFFFFF"/>
        </w:rPr>
        <w:t xml:space="preserve"> </w:t>
      </w:r>
      <w:proofErr w:type="gramStart"/>
      <w:r w:rsidR="00E517AA">
        <w:rPr>
          <w:rFonts w:cs="Times New Roman"/>
          <w:szCs w:val="24"/>
          <w:shd w:val="clear" w:color="auto" w:fill="FFFFFF"/>
        </w:rPr>
        <w:t>being detected</w:t>
      </w:r>
      <w:proofErr w:type="gramEnd"/>
      <w:r w:rsidR="00E517AA">
        <w:rPr>
          <w:rFonts w:cs="Times New Roman"/>
          <w:szCs w:val="24"/>
          <w:shd w:val="clear" w:color="auto" w:fill="FFFFFF"/>
        </w:rPr>
        <w:t xml:space="preserve"> in the aerial images, the following two metrics </w:t>
      </w:r>
      <w:r>
        <w:rPr>
          <w:rFonts w:cs="Times New Roman"/>
          <w:szCs w:val="24"/>
          <w:shd w:val="clear" w:color="auto" w:fill="FFFFFF"/>
        </w:rPr>
        <w:t xml:space="preserve">are </w:t>
      </w:r>
      <w:r w:rsidR="00211477">
        <w:rPr>
          <w:rFonts w:cs="Times New Roman"/>
          <w:szCs w:val="24"/>
          <w:shd w:val="clear" w:color="auto" w:fill="FFFFFF"/>
        </w:rPr>
        <w:t>collected</w:t>
      </w:r>
      <w:r w:rsidR="00E517AA">
        <w:rPr>
          <w:rFonts w:cs="Times New Roman"/>
          <w:szCs w:val="24"/>
          <w:shd w:val="clear" w:color="auto" w:fill="FFFFFF"/>
        </w:rPr>
        <w:t xml:space="preserve">. a) </w:t>
      </w:r>
      <w:r w:rsidRPr="00211477">
        <w:rPr>
          <w:rFonts w:cs="Times New Roman"/>
          <w:szCs w:val="24"/>
          <w:shd w:val="clear" w:color="auto" w:fill="FFFFFF"/>
        </w:rPr>
        <w:t>Box (</w:t>
      </w:r>
      <w:r w:rsidR="00EC2963" w:rsidRPr="00211477">
        <w:rPr>
          <w:rFonts w:cs="Times New Roman"/>
          <w:szCs w:val="24"/>
          <w:shd w:val="clear" w:color="auto" w:fill="FFFFFF"/>
        </w:rPr>
        <w:t>P, R, mAP50, mAP50-95)</w:t>
      </w:r>
      <w:r w:rsidR="00211477" w:rsidRPr="00211477">
        <w:rPr>
          <w:rFonts w:cs="Times New Roman"/>
          <w:szCs w:val="24"/>
          <w:shd w:val="clear" w:color="auto" w:fill="FFFFFF"/>
        </w:rPr>
        <w:t xml:space="preserve">, b) </w:t>
      </w:r>
      <w:r w:rsidR="00E517AA" w:rsidRPr="00211477">
        <w:rPr>
          <w:rFonts w:cs="Times New Roman"/>
          <w:szCs w:val="24"/>
          <w:shd w:val="clear" w:color="auto" w:fill="FFFFFF"/>
        </w:rPr>
        <w:t>Mask</w:t>
      </w:r>
      <w:r>
        <w:rPr>
          <w:rFonts w:cs="Times New Roman"/>
          <w:szCs w:val="24"/>
          <w:shd w:val="clear" w:color="auto" w:fill="FFFFFF"/>
        </w:rPr>
        <w:t xml:space="preserve"> </w:t>
      </w:r>
      <w:r w:rsidR="00E517AA" w:rsidRPr="00211477">
        <w:rPr>
          <w:rFonts w:cs="Times New Roman"/>
          <w:szCs w:val="24"/>
          <w:shd w:val="clear" w:color="auto" w:fill="FFFFFF"/>
        </w:rPr>
        <w:t>(P, R, mAP50, mAP50-95)</w:t>
      </w:r>
      <w:r w:rsidR="00211477">
        <w:rPr>
          <w:rFonts w:cs="Times New Roman"/>
          <w:szCs w:val="24"/>
          <w:shd w:val="clear" w:color="auto" w:fill="FFFFFF"/>
        </w:rPr>
        <w:t xml:space="preserve">. </w:t>
      </w:r>
      <w:r w:rsidR="00EC2963" w:rsidRPr="00EC2963">
        <w:rPr>
          <w:rFonts w:cs="Times New Roman"/>
          <w:szCs w:val="24"/>
          <w:shd w:val="clear" w:color="auto" w:fill="FFFFFF"/>
        </w:rPr>
        <w:t>This metric provides insights into the model's performance in detecting objects</w:t>
      </w:r>
      <w:r w:rsidR="00211477">
        <w:rPr>
          <w:rFonts w:cs="Times New Roman"/>
          <w:szCs w:val="24"/>
          <w:shd w:val="clear" w:color="auto" w:fill="FFFFFF"/>
        </w:rPr>
        <w:t>.</w:t>
      </w:r>
    </w:p>
    <w:p w14:paraId="5081522B" w14:textId="3ED58008" w:rsidR="00EC2963" w:rsidRDefault="00EC2963" w:rsidP="00211477">
      <w:pPr>
        <w:spacing w:line="480" w:lineRule="auto"/>
      </w:pPr>
      <w:r w:rsidRPr="00211477">
        <w:rPr>
          <w:rStyle w:val="Heading4Char"/>
        </w:rPr>
        <w:t>Visual Outputs</w:t>
      </w:r>
      <w:r w:rsidR="00211477" w:rsidRPr="00211477">
        <w:rPr>
          <w:rStyle w:val="Heading4Char"/>
        </w:rPr>
        <w:t>.</w:t>
      </w:r>
      <w:r w:rsidR="00211477" w:rsidRPr="00211477">
        <w:rPr>
          <w:rStyle w:val="Heading4Char"/>
          <w:b w:val="0"/>
          <w:bCs w:val="0"/>
        </w:rPr>
        <w:t xml:space="preserve"> </w:t>
      </w:r>
      <w:r w:rsidR="00211477">
        <w:t xml:space="preserve">Furthermore, visual outputs can </w:t>
      </w:r>
      <w:proofErr w:type="gramStart"/>
      <w:r w:rsidR="00211477">
        <w:t>be produced</w:t>
      </w:r>
      <w:proofErr w:type="gramEnd"/>
      <w:r w:rsidR="00211477">
        <w:t xml:space="preserve"> during model evaluation to provide a better understanding of its performance than just numerical metrics. Listed below are the visual outputs</w:t>
      </w:r>
      <w:r w:rsidRPr="00211477">
        <w:t>:</w:t>
      </w:r>
    </w:p>
    <w:p w14:paraId="5FF56F94" w14:textId="2925D19C" w:rsidR="00A56B43" w:rsidRPr="00A56B43" w:rsidRDefault="00A56B43" w:rsidP="00A56B43">
      <w:pPr>
        <w:pStyle w:val="Caption"/>
        <w:rPr>
          <w:i/>
          <w:iCs w:val="0"/>
        </w:rPr>
      </w:pPr>
      <w:bookmarkStart w:id="230" w:name="_Toc172410441"/>
      <w:r w:rsidRPr="00A56B43">
        <w:rPr>
          <w:b/>
          <w:bCs/>
        </w:rPr>
        <w:t>Table</w:t>
      </w:r>
      <w:r w:rsidR="007F5896" w:rsidRPr="00A56B43">
        <w:rPr>
          <w:b/>
          <w:bCs/>
        </w:rPr>
        <w:t xml:space="preserve"> </w:t>
      </w:r>
      <w:commentRangeStart w:id="231"/>
      <w:commentRangeStart w:id="232"/>
      <w:r w:rsidR="007F5896" w:rsidRPr="00A56B43">
        <w:rPr>
          <w:b/>
          <w:bCs/>
        </w:rPr>
        <w:fldChar w:fldCharType="begin"/>
      </w:r>
      <w:r w:rsidR="007F5896" w:rsidRPr="00A56B43">
        <w:rPr>
          <w:b/>
          <w:bCs/>
        </w:rPr>
        <w:instrText xml:space="preserve"> SEQ Table \* ARABIC </w:instrText>
      </w:r>
      <w:r w:rsidR="007F5896" w:rsidRPr="00A56B43">
        <w:rPr>
          <w:b/>
          <w:bCs/>
        </w:rPr>
        <w:fldChar w:fldCharType="separate"/>
      </w:r>
      <w:r w:rsidR="007F5896">
        <w:rPr>
          <w:b/>
          <w:bCs/>
          <w:noProof/>
        </w:rPr>
        <w:t>3</w:t>
      </w:r>
      <w:r w:rsidR="007F5896" w:rsidRPr="00A56B43">
        <w:rPr>
          <w:b/>
          <w:bCs/>
        </w:rPr>
        <w:fldChar w:fldCharType="end"/>
      </w:r>
      <w:commentRangeEnd w:id="231"/>
      <w:r w:rsidR="007F5896">
        <w:rPr>
          <w:rStyle w:val="CommentReference"/>
          <w:rFonts w:eastAsia="Times New Roman" w:cs="Arial"/>
          <w:iCs w:val="0"/>
          <w:szCs w:val="20"/>
        </w:rPr>
        <w:commentReference w:id="231"/>
      </w:r>
      <w:commentRangeEnd w:id="232"/>
      <w:r w:rsidR="000B5CED">
        <w:rPr>
          <w:rStyle w:val="CommentReference"/>
          <w:rFonts w:eastAsia="Times New Roman" w:cs="Arial"/>
          <w:iCs w:val="0"/>
          <w:szCs w:val="20"/>
        </w:rPr>
        <w:commentReference w:id="232"/>
      </w:r>
      <w:r>
        <w:br/>
      </w:r>
      <w:r w:rsidRPr="00A56B43">
        <w:rPr>
          <w:i/>
          <w:iCs w:val="0"/>
        </w:rPr>
        <w:t xml:space="preserve">Curves </w:t>
      </w:r>
      <w:r>
        <w:rPr>
          <w:i/>
          <w:iCs w:val="0"/>
        </w:rPr>
        <w:t>G</w:t>
      </w:r>
      <w:r w:rsidRPr="00A56B43">
        <w:rPr>
          <w:i/>
          <w:iCs w:val="0"/>
        </w:rPr>
        <w:t xml:space="preserve">enerated as </w:t>
      </w:r>
      <w:r>
        <w:rPr>
          <w:i/>
          <w:iCs w:val="0"/>
        </w:rPr>
        <w:t>P</w:t>
      </w:r>
      <w:r w:rsidRPr="00A56B43">
        <w:rPr>
          <w:i/>
          <w:iCs w:val="0"/>
        </w:rPr>
        <w:t xml:space="preserve">art of </w:t>
      </w:r>
      <w:r>
        <w:rPr>
          <w:i/>
          <w:iCs w:val="0"/>
        </w:rPr>
        <w:t>M</w:t>
      </w:r>
      <w:r w:rsidRPr="00A56B43">
        <w:rPr>
          <w:i/>
          <w:iCs w:val="0"/>
        </w:rPr>
        <w:t xml:space="preserve">odel </w:t>
      </w:r>
      <w:r>
        <w:rPr>
          <w:i/>
          <w:iCs w:val="0"/>
        </w:rPr>
        <w:t>E</w:t>
      </w:r>
      <w:r w:rsidRPr="00A56B43">
        <w:rPr>
          <w:i/>
          <w:iCs w:val="0"/>
        </w:rPr>
        <w:t>valuation</w:t>
      </w:r>
      <w:bookmarkEnd w:id="230"/>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75"/>
        <w:gridCol w:w="7465"/>
      </w:tblGrid>
      <w:tr w:rsidR="00494D9C" w:rsidRPr="00494D9C" w14:paraId="4E75005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63B14"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F1 Score Curve</w:t>
            </w:r>
          </w:p>
        </w:tc>
        <w:tc>
          <w:tcPr>
            <w:tcW w:w="9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55D9D" w14:textId="7417FDD5" w:rsidR="00494D9C" w:rsidRPr="00494D9C" w:rsidRDefault="00727D91" w:rsidP="00430BD1">
            <w:pPr>
              <w:spacing w:after="0" w:line="480" w:lineRule="auto"/>
              <w:rPr>
                <w:rFonts w:eastAsia="Times New Roman" w:cs="Times New Roman"/>
                <w:color w:val="000000"/>
                <w:szCs w:val="24"/>
              </w:rPr>
            </w:pPr>
            <w:r>
              <w:t xml:space="preserve">In this graph, the F1 score </w:t>
            </w:r>
            <w:proofErr w:type="gramStart"/>
            <w:r>
              <w:t>is represented</w:t>
            </w:r>
            <w:proofErr w:type="gramEnd"/>
            <w:r>
              <w:t xml:space="preserve"> across various thresholds. An understanding of this curve can provide insight into the model's false positive/false negative balance over different thresholds.</w:t>
            </w:r>
          </w:p>
        </w:tc>
      </w:tr>
      <w:tr w:rsidR="00494D9C" w:rsidRPr="00494D9C" w14:paraId="4B1AF517"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BCFB1"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BBD52" w14:textId="7432562A" w:rsidR="00494D9C" w:rsidRPr="00494D9C" w:rsidRDefault="00727D91" w:rsidP="00430BD1">
            <w:pPr>
              <w:spacing w:after="0" w:line="480" w:lineRule="auto"/>
              <w:rPr>
                <w:rFonts w:eastAsia="Times New Roman" w:cs="Times New Roman"/>
                <w:color w:val="000000"/>
                <w:szCs w:val="24"/>
              </w:rPr>
            </w:pPr>
            <w:r>
              <w:t xml:space="preserve">In addition to illustrating precision and </w:t>
            </w:r>
            <w:proofErr w:type="gramStart"/>
            <w:r>
              <w:t>recall</w:t>
            </w:r>
            <w:proofErr w:type="gramEnd"/>
            <w:r>
              <w:t xml:space="preserve"> trade-offs at different thresholds, this curve is directly applicable to any classification problem. Whenever there is an imbalance between classes, it is especially important.</w:t>
            </w:r>
          </w:p>
        </w:tc>
      </w:tr>
      <w:tr w:rsidR="00494D9C" w:rsidRPr="00494D9C" w14:paraId="673D303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94853"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8713F" w14:textId="5D3447A2" w:rsidR="00494D9C" w:rsidRPr="00494D9C" w:rsidRDefault="00727D91" w:rsidP="00430BD1">
            <w:pPr>
              <w:spacing w:after="0" w:line="480" w:lineRule="auto"/>
              <w:rPr>
                <w:rFonts w:eastAsia="Times New Roman" w:cs="Times New Roman"/>
                <w:color w:val="000000"/>
                <w:szCs w:val="24"/>
              </w:rPr>
            </w:pPr>
            <w:r>
              <w:t xml:space="preserve">This graph displays precision values at various thresholds. It helps to understand how precision changes as the threshold </w:t>
            </w:r>
            <w:proofErr w:type="gramStart"/>
            <w:r w:rsidR="00D0271F">
              <w:t>is</w:t>
            </w:r>
            <w:proofErr w:type="gramEnd"/>
            <w:r>
              <w:t xml:space="preserve"> increased or decreased.</w:t>
            </w:r>
          </w:p>
        </w:tc>
      </w:tr>
      <w:tr w:rsidR="00494D9C" w:rsidRPr="00494D9C" w14:paraId="031E2761"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07066"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4C389" w14:textId="335B7092" w:rsidR="00494D9C" w:rsidRPr="00494D9C" w:rsidRDefault="00727D91" w:rsidP="00430BD1">
            <w:pPr>
              <w:spacing w:after="0" w:line="480" w:lineRule="auto"/>
              <w:rPr>
                <w:rFonts w:eastAsia="Times New Roman" w:cs="Times New Roman"/>
                <w:color w:val="000000"/>
                <w:szCs w:val="24"/>
              </w:rPr>
            </w:pPr>
            <w:r>
              <w:t>The graph illustrates how recall values change with different thresholds.</w:t>
            </w:r>
          </w:p>
        </w:tc>
      </w:tr>
      <w:tr w:rsidR="00494D9C" w:rsidRPr="00494D9C" w14:paraId="04023F0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96817"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lastRenderedPageBreak/>
              <w:t>Confusion Matrix</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B0882" w14:textId="22D94B99" w:rsidR="00494D9C" w:rsidRPr="00494D9C" w:rsidRDefault="005A02A8" w:rsidP="00430BD1">
            <w:pPr>
              <w:spacing w:after="0" w:line="480" w:lineRule="auto"/>
              <w:rPr>
                <w:rFonts w:eastAsia="Times New Roman" w:cs="Times New Roman"/>
                <w:color w:val="000000"/>
                <w:szCs w:val="24"/>
              </w:rPr>
            </w:pPr>
            <w:r>
              <w:t>The c</w:t>
            </w:r>
            <w:r w:rsidR="00305D8F">
              <w:t>onfusion matrix displays the counts of true positives, true negatives, false positives, and false negatives for each class of outcomes.</w:t>
            </w:r>
          </w:p>
        </w:tc>
      </w:tr>
      <w:tr w:rsidR="00494D9C" w:rsidRPr="00494D9C" w14:paraId="20B0DA3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8437C"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Normalized Confusion Matrix</w:t>
            </w:r>
          </w:p>
        </w:tc>
        <w:tc>
          <w:tcPr>
            <w:tcW w:w="9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1CD61" w14:textId="07CC1B31" w:rsidR="00494D9C" w:rsidRPr="00494D9C" w:rsidRDefault="00305D8F" w:rsidP="00430BD1">
            <w:pPr>
              <w:spacing w:after="0" w:line="480" w:lineRule="auto"/>
              <w:rPr>
                <w:rFonts w:eastAsia="Times New Roman" w:cs="Times New Roman"/>
                <w:color w:val="000000"/>
                <w:szCs w:val="24"/>
              </w:rPr>
            </w:pPr>
            <w:r>
              <w:t xml:space="preserve">A normalized confusion matrix </w:t>
            </w:r>
            <w:proofErr w:type="gramStart"/>
            <w:r>
              <w:t>is displayed</w:t>
            </w:r>
            <w:proofErr w:type="gramEnd"/>
            <w:r>
              <w:t xml:space="preserve"> in this visualization. Instead of raw counts, it represents the data in proportions. Comparing performance across classes is easier with this format.</w:t>
            </w:r>
          </w:p>
        </w:tc>
      </w:tr>
    </w:tbl>
    <w:p w14:paraId="313B8CF4" w14:textId="77777777" w:rsidR="00494D9C" w:rsidRPr="00211477" w:rsidRDefault="00494D9C" w:rsidP="00211477">
      <w:pPr>
        <w:spacing w:line="480" w:lineRule="auto"/>
      </w:pPr>
    </w:p>
    <w:p w14:paraId="243F587E" w14:textId="44113E33" w:rsidR="00C36B9C" w:rsidRDefault="00A76818" w:rsidP="00430BD1">
      <w:pPr>
        <w:pStyle w:val="NormalWeb"/>
        <w:spacing w:before="0" w:beforeAutospacing="0" w:after="0" w:afterAutospacing="0" w:line="480" w:lineRule="auto"/>
      </w:pPr>
      <w:r w:rsidRPr="00C36B9C">
        <w:rPr>
          <w:rStyle w:val="Heading4Char"/>
        </w:rPr>
        <w:t>Interpretation of Results</w:t>
      </w:r>
      <w:r w:rsidR="00C36B9C" w:rsidRPr="00C36B9C">
        <w:rPr>
          <w:rStyle w:val="Heading4Char"/>
        </w:rPr>
        <w:t>.</w:t>
      </w:r>
      <w:r w:rsidR="00C36B9C">
        <w:rPr>
          <w:color w:val="000000"/>
          <w:shd w:val="clear" w:color="auto" w:fill="FFFFFF"/>
        </w:rPr>
        <w:t xml:space="preserve"> </w:t>
      </w:r>
      <w:r w:rsidR="00D0271F" w:rsidRPr="00D0271F">
        <w:t xml:space="preserve">Analyzing metrics is crucial for effective decision-making as it provides valuable insights into the trained model's performance and, thereby, decision-making or any adjustment required to further train or evaluate the model. It is helpful to understand why lower scores </w:t>
      </w:r>
      <w:proofErr w:type="gramStart"/>
      <w:r w:rsidR="00D0271F" w:rsidRPr="00D0271F">
        <w:t>are commonly observed</w:t>
      </w:r>
      <w:proofErr w:type="gramEnd"/>
      <w:r w:rsidR="00D0271F" w:rsidRPr="00D0271F">
        <w:t xml:space="preserve"> and to make informed adjustments based on what is being observed to reach better outcomes. </w:t>
      </w:r>
      <w:proofErr w:type="gramStart"/>
      <w:r w:rsidR="00D0271F" w:rsidRPr="00D0271F">
        <w:t>Some of</w:t>
      </w:r>
      <w:proofErr w:type="gramEnd"/>
      <w:r w:rsidR="00D0271F" w:rsidRPr="00D0271F">
        <w:t xml:space="preserve"> the reasons for lower metrics scores are listed in the table below.</w:t>
      </w:r>
    </w:p>
    <w:p w14:paraId="2D90A869" w14:textId="6446EAB3" w:rsidR="00A56B43" w:rsidRPr="00A76818" w:rsidRDefault="00A56B43" w:rsidP="00A56B43">
      <w:pPr>
        <w:pStyle w:val="Caption"/>
        <w:rPr>
          <w:rFonts w:eastAsia="Times New Roman" w:cs="Times New Roman"/>
          <w:i/>
          <w:iCs w:val="0"/>
          <w:color w:val="000000"/>
          <w:szCs w:val="24"/>
        </w:rPr>
      </w:pPr>
      <w:bookmarkStart w:id="233" w:name="_Toc172410442"/>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Pr="00A56B43">
        <w:rPr>
          <w:b/>
          <w:bCs/>
          <w:noProof/>
        </w:rPr>
        <w:t>4</w:t>
      </w:r>
      <w:r w:rsidRPr="00A56B43">
        <w:rPr>
          <w:b/>
          <w:bCs/>
        </w:rPr>
        <w:fldChar w:fldCharType="end"/>
      </w:r>
      <w:r>
        <w:t xml:space="preserve"> </w:t>
      </w:r>
      <w:r>
        <w:br/>
      </w:r>
      <w:r w:rsidRPr="00A56B43">
        <w:rPr>
          <w:i/>
          <w:iCs w:val="0"/>
        </w:rPr>
        <w:t>Interpretation of Metrics</w:t>
      </w:r>
      <w:bookmarkEnd w:id="233"/>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80"/>
        <w:gridCol w:w="7060"/>
      </w:tblGrid>
      <w:tr w:rsidR="00A76818" w:rsidRPr="00A76818" w14:paraId="7B4421D3"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8739A"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xml:space="preserve">Low </w:t>
            </w:r>
            <w:proofErr w:type="spellStart"/>
            <w:r w:rsidRPr="00A76818">
              <w:rPr>
                <w:rFonts w:eastAsia="Times New Roman" w:cs="Times New Roman"/>
                <w:color w:val="000000"/>
                <w:szCs w:val="24"/>
                <w:shd w:val="clear" w:color="auto" w:fill="FFFFFF"/>
              </w:rPr>
              <w:t>mAP</w:t>
            </w:r>
            <w:proofErr w:type="spellEnd"/>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879AA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Indicates the model may need general refinements.</w:t>
            </w:r>
          </w:p>
        </w:tc>
      </w:tr>
      <w:tr w:rsidR="00A76818" w:rsidRPr="00A76818" w14:paraId="3B362A17"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D287D8"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IoU</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274C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might be struggling to pinpoint objects accurately. Different bounding box methods could help.</w:t>
            </w:r>
          </w:p>
        </w:tc>
      </w:tr>
      <w:tr w:rsidR="00A76818" w:rsidRPr="00A76818" w14:paraId="68499AEF"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9989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Precision</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6073D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may be detecting too many non-existent objects. Adjusting confidence thresholds might reduce this.</w:t>
            </w:r>
          </w:p>
        </w:tc>
      </w:tr>
      <w:tr w:rsidR="00A76818" w:rsidRPr="00A76818" w14:paraId="4B53A570"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99EC2" w14:textId="77777777" w:rsidR="00A76818" w:rsidRPr="00A76818" w:rsidRDefault="00A76818" w:rsidP="7A732BAD">
            <w:pPr>
              <w:spacing w:after="0" w:line="480" w:lineRule="auto"/>
              <w:rPr>
                <w:rFonts w:eastAsia="Times New Roman" w:cs="Times New Roman"/>
                <w:color w:val="000000"/>
              </w:rPr>
            </w:pPr>
            <w:commentRangeStart w:id="234"/>
            <w:commentRangeStart w:id="235"/>
            <w:r w:rsidRPr="7A732BAD">
              <w:rPr>
                <w:rFonts w:eastAsia="Times New Roman" w:cs="Times New Roman"/>
                <w:color w:val="000000"/>
                <w:shd w:val="clear" w:color="auto" w:fill="FFFFFF"/>
              </w:rPr>
              <w:lastRenderedPageBreak/>
              <w:t>Low Recall</w:t>
            </w:r>
            <w:commentRangeEnd w:id="234"/>
            <w:r>
              <w:rPr>
                <w:rStyle w:val="CommentReference"/>
              </w:rPr>
              <w:commentReference w:id="234"/>
            </w:r>
            <w:commentRangeEnd w:id="235"/>
            <w:r w:rsidR="000C76F0">
              <w:rPr>
                <w:rStyle w:val="CommentReference"/>
                <w:rFonts w:eastAsia="Times New Roman" w:cs="Arial"/>
                <w:szCs w:val="20"/>
              </w:rPr>
              <w:commentReference w:id="235"/>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C73CF"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could be missing real objects. Improving feature extraction or using more data might help.</w:t>
            </w:r>
          </w:p>
        </w:tc>
      </w:tr>
      <w:tr w:rsidR="00A76818" w:rsidRPr="00A76818" w14:paraId="6062C82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EA056"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Imbalanced F1 Score</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9FD99" w14:textId="4822AC4C" w:rsidR="00A76818" w:rsidRPr="00A76818" w:rsidRDefault="00063B61"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There is</w:t>
            </w:r>
            <w:r w:rsidR="00A76818" w:rsidRPr="00A76818">
              <w:rPr>
                <w:rFonts w:eastAsia="Times New Roman" w:cs="Times New Roman"/>
                <w:color w:val="000000"/>
                <w:szCs w:val="24"/>
                <w:shd w:val="clear" w:color="auto" w:fill="FFFFFF"/>
              </w:rPr>
              <w:t xml:space="preserve"> a disparity between precision and recall.</w:t>
            </w:r>
          </w:p>
        </w:tc>
      </w:tr>
      <w:tr w:rsidR="00A76818" w:rsidRPr="00A76818" w14:paraId="60725DF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627E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Class-specific AP </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5ED0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scores here can highlight classes the model struggles with.</w:t>
            </w:r>
          </w:p>
        </w:tc>
      </w:tr>
    </w:tbl>
    <w:p w14:paraId="7B98BBD1" w14:textId="332F3706" w:rsidR="00305D8F" w:rsidRDefault="00430BD1" w:rsidP="7A732BAD">
      <w:pPr>
        <w:spacing w:before="100" w:beforeAutospacing="1" w:after="100" w:afterAutospacing="1" w:line="480" w:lineRule="auto"/>
        <w:ind w:firstLine="720"/>
      </w:pPr>
      <w:r>
        <w:t>The following is an example of an image (top row) depicting ground truth labels for different batches. Provides a clear picture of the vegetation with labels and their respective locations as per the dataset. Contrasting the label images, the bottom row visuals in the image display the predictions made by the custom</w:t>
      </w:r>
      <w:r w:rsidR="00D0271F">
        <w:t>-</w:t>
      </w:r>
      <w:r>
        <w:t xml:space="preserve">trained YOLOv8 model for the respective batches. </w:t>
      </w:r>
      <w:commentRangeStart w:id="236"/>
      <w:commentRangeStart w:id="237"/>
      <w:r w:rsidRPr="000C76F0">
        <w:rPr>
          <w:strike/>
        </w:rPr>
        <w:t>You can</w:t>
      </w:r>
      <w:commentRangeEnd w:id="236"/>
      <w:r w:rsidRPr="000C76F0">
        <w:rPr>
          <w:rStyle w:val="CommentReference"/>
          <w:strike/>
        </w:rPr>
        <w:commentReference w:id="236"/>
      </w:r>
      <w:commentRangeEnd w:id="237"/>
      <w:r w:rsidR="000C76F0">
        <w:rPr>
          <w:rStyle w:val="CommentReference"/>
          <w:rFonts w:eastAsia="Times New Roman" w:cs="Arial"/>
          <w:szCs w:val="20"/>
        </w:rPr>
        <w:commentReference w:id="237"/>
      </w:r>
      <w:r>
        <w:t xml:space="preserve"> </w:t>
      </w:r>
      <w:r w:rsidR="000C76F0">
        <w:t xml:space="preserve">One can </w:t>
      </w:r>
      <w:r>
        <w:t>easily determine how well the model detects and classifies objects visually by comparing these two rows in the images.</w:t>
      </w:r>
    </w:p>
    <w:p w14:paraId="05E8C3D9" w14:textId="1184BC7B" w:rsidR="001C3E1E" w:rsidRDefault="0062717A" w:rsidP="7A732BAD">
      <w:pPr>
        <w:spacing w:before="100" w:beforeAutospacing="1" w:after="100" w:afterAutospacing="1" w:line="480" w:lineRule="auto"/>
        <w:rPr>
          <w:rFonts w:eastAsia="Times New Roman" w:cs="Times New Roman"/>
        </w:rPr>
      </w:pPr>
      <w:bookmarkStart w:id="238" w:name="_Toc172410490"/>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17</w:t>
      </w:r>
      <w:r w:rsidRPr="7A732BAD">
        <w:rPr>
          <w:b/>
          <w:bCs/>
        </w:rPr>
        <w:fldChar w:fldCharType="end"/>
      </w:r>
      <w:r>
        <w:t xml:space="preserve"> </w:t>
      </w:r>
      <w:r>
        <w:br/>
      </w:r>
      <w:commentRangeStart w:id="239"/>
      <w:commentRangeStart w:id="240"/>
      <w:r w:rsidRPr="7A732BAD">
        <w:rPr>
          <w:rFonts w:eastAsia="Times New Roman" w:cs="Times New Roman"/>
          <w:i/>
          <w:iCs/>
        </w:rPr>
        <w:t>Validation Sample Vs Validation with Inference</w:t>
      </w:r>
      <w:commentRangeEnd w:id="239"/>
      <w:r>
        <w:rPr>
          <w:rStyle w:val="CommentReference"/>
        </w:rPr>
        <w:commentReference w:id="239"/>
      </w:r>
      <w:commentRangeEnd w:id="240"/>
      <w:r w:rsidR="000C76F0">
        <w:rPr>
          <w:rStyle w:val="CommentReference"/>
          <w:rFonts w:eastAsia="Times New Roman" w:cs="Arial"/>
          <w:szCs w:val="20"/>
        </w:rPr>
        <w:commentReference w:id="240"/>
      </w:r>
      <w:bookmarkEnd w:id="238"/>
    </w:p>
    <w:p w14:paraId="17C93752" w14:textId="5AB936AE" w:rsidR="00D0271F" w:rsidRDefault="00BD2122" w:rsidP="00D0271F">
      <w:pPr>
        <w:spacing w:after="0" w:line="480" w:lineRule="auto"/>
        <w:rPr>
          <w:rFonts w:eastAsia="Times New Roman" w:cs="Times New Roman"/>
          <w:szCs w:val="24"/>
        </w:rPr>
      </w:pPr>
      <w:r w:rsidRPr="00BD2122">
        <w:rPr>
          <w:rFonts w:eastAsia="Times New Roman" w:cs="Times New Roman"/>
          <w:noProof/>
          <w:szCs w:val="24"/>
        </w:rPr>
        <w:lastRenderedPageBreak/>
        <w:drawing>
          <wp:inline distT="0" distB="0" distL="0" distR="0" wp14:anchorId="0D18812F" wp14:editId="3B6D3EBD">
            <wp:extent cx="5796594" cy="3228975"/>
            <wp:effectExtent l="0" t="0" r="0" b="0"/>
            <wp:docPr id="27809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959" name="Picture 1" descr="A screenshot of a cell phone&#10;&#10;Description automatically generated"/>
                    <pic:cNvPicPr/>
                  </pic:nvPicPr>
                  <pic:blipFill>
                    <a:blip r:embed="rId40"/>
                    <a:stretch>
                      <a:fillRect/>
                    </a:stretch>
                  </pic:blipFill>
                  <pic:spPr>
                    <a:xfrm>
                      <a:off x="0" y="0"/>
                      <a:ext cx="5796594" cy="3228975"/>
                    </a:xfrm>
                    <a:prstGeom prst="rect">
                      <a:avLst/>
                    </a:prstGeom>
                  </pic:spPr>
                </pic:pic>
              </a:graphicData>
            </a:graphic>
          </wp:inline>
        </w:drawing>
      </w:r>
    </w:p>
    <w:p w14:paraId="26004539" w14:textId="77777777" w:rsidR="00FA738E" w:rsidRPr="00D0271F" w:rsidRDefault="00FA738E" w:rsidP="00FA738E">
      <w:pPr>
        <w:spacing w:after="0" w:line="480" w:lineRule="auto"/>
        <w:ind w:firstLine="720"/>
        <w:rPr>
          <w:rFonts w:eastAsia="Times New Roman" w:cs="Times New Roman"/>
          <w:szCs w:val="24"/>
        </w:rPr>
      </w:pPr>
      <w:r w:rsidRPr="00D0271F">
        <w:rPr>
          <w:rFonts w:eastAsia="Times New Roman" w:cs="Times New Roman"/>
          <w:szCs w:val="24"/>
        </w:rPr>
        <w:t>The following images detail the F1 curve, Precision curve, Recall curve, Precision recall curve, confusion matrix of the Bounding box (Figure 18), and mask (Figure 19) of detected foliage/vegetation from the aerial image on validation data.</w:t>
      </w:r>
    </w:p>
    <w:p w14:paraId="024F965D" w14:textId="0FF07BC7" w:rsidR="0062717A" w:rsidRDefault="0062717A" w:rsidP="7A732BAD">
      <w:pPr>
        <w:pStyle w:val="Caption"/>
        <w:rPr>
          <w:rFonts w:eastAsia="Times New Roman" w:cs="Times New Roman"/>
        </w:rPr>
      </w:pPr>
      <w:bookmarkStart w:id="241" w:name="_Toc172410491"/>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18</w:t>
      </w:r>
      <w:r w:rsidRPr="7A732BAD">
        <w:rPr>
          <w:b/>
          <w:bCs/>
        </w:rPr>
        <w:fldChar w:fldCharType="end"/>
      </w:r>
      <w:r>
        <w:t xml:space="preserve"> </w:t>
      </w:r>
      <w:r>
        <w:br/>
      </w:r>
      <w:commentRangeStart w:id="242"/>
      <w:commentRangeStart w:id="243"/>
      <w:r w:rsidRPr="7A732BAD">
        <w:rPr>
          <w:i/>
        </w:rPr>
        <w:t xml:space="preserve">Vegetation / Foliage Bounding Box </w:t>
      </w:r>
      <w:r w:rsidR="004B58F6" w:rsidRPr="7A732BAD">
        <w:rPr>
          <w:i/>
        </w:rPr>
        <w:t>M</w:t>
      </w:r>
      <w:r w:rsidRPr="7A732BAD">
        <w:rPr>
          <w:i/>
        </w:rPr>
        <w:t>etrics</w:t>
      </w:r>
      <w:commentRangeEnd w:id="242"/>
      <w:r>
        <w:rPr>
          <w:rStyle w:val="CommentReference"/>
        </w:rPr>
        <w:commentReference w:id="242"/>
      </w:r>
      <w:commentRangeEnd w:id="243"/>
      <w:r w:rsidR="000C76F0">
        <w:rPr>
          <w:rStyle w:val="CommentReference"/>
          <w:rFonts w:eastAsia="Times New Roman" w:cs="Arial"/>
          <w:iCs w:val="0"/>
          <w:szCs w:val="20"/>
        </w:rPr>
        <w:commentReference w:id="243"/>
      </w:r>
      <w:bookmarkEnd w:id="241"/>
    </w:p>
    <w:p w14:paraId="2AE366A8" w14:textId="77777777" w:rsidR="00D51222" w:rsidRDefault="00D51222" w:rsidP="001C3E1E">
      <w:pPr>
        <w:spacing w:after="0" w:line="480" w:lineRule="auto"/>
        <w:rPr>
          <w:rFonts w:eastAsia="Times New Roman" w:cs="Times New Roman"/>
          <w:szCs w:val="24"/>
        </w:rPr>
      </w:pPr>
    </w:p>
    <w:p w14:paraId="5DF442CA" w14:textId="7229064B" w:rsidR="001F40AB" w:rsidRDefault="00384830" w:rsidP="001C3E1E">
      <w:pPr>
        <w:spacing w:after="0" w:line="480" w:lineRule="auto"/>
        <w:rPr>
          <w:rFonts w:eastAsia="Times New Roman" w:cs="Times New Roman"/>
          <w:szCs w:val="24"/>
        </w:rPr>
      </w:pPr>
      <w:r w:rsidRPr="00384830">
        <w:rPr>
          <w:rFonts w:eastAsia="Times New Roman" w:cs="Times New Roman"/>
          <w:noProof/>
          <w:szCs w:val="24"/>
        </w:rPr>
        <w:drawing>
          <wp:inline distT="0" distB="0" distL="0" distR="0" wp14:anchorId="49206594" wp14:editId="5A399D19">
            <wp:extent cx="4600575" cy="2632060"/>
            <wp:effectExtent l="0" t="0" r="0" b="0"/>
            <wp:docPr id="170451184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849" name="Picture 1" descr="A graph of a curve&#10;&#10;Description automatically generated with medium confidence"/>
                    <pic:cNvPicPr/>
                  </pic:nvPicPr>
                  <pic:blipFill>
                    <a:blip r:embed="rId41"/>
                    <a:stretch>
                      <a:fillRect/>
                    </a:stretch>
                  </pic:blipFill>
                  <pic:spPr>
                    <a:xfrm>
                      <a:off x="0" y="0"/>
                      <a:ext cx="4606353" cy="2635366"/>
                    </a:xfrm>
                    <a:prstGeom prst="rect">
                      <a:avLst/>
                    </a:prstGeom>
                  </pic:spPr>
                </pic:pic>
              </a:graphicData>
            </a:graphic>
          </wp:inline>
        </w:drawing>
      </w:r>
    </w:p>
    <w:p w14:paraId="00F67737" w14:textId="28FFDBAA" w:rsidR="00C315BA" w:rsidRDefault="00D51222" w:rsidP="00D51222">
      <w:pPr>
        <w:pStyle w:val="Caption"/>
      </w:pPr>
      <w:bookmarkStart w:id="244" w:name="_Toc172410492"/>
      <w:r w:rsidRPr="00D51222">
        <w:rPr>
          <w:b/>
          <w:bCs/>
        </w:rPr>
        <w:lastRenderedPageBreak/>
        <w:t xml:space="preserve">Figure </w:t>
      </w:r>
      <w:r w:rsidRPr="00D51222">
        <w:rPr>
          <w:b/>
          <w:bCs/>
        </w:rPr>
        <w:fldChar w:fldCharType="begin"/>
      </w:r>
      <w:r w:rsidRPr="00D51222">
        <w:rPr>
          <w:b/>
          <w:bCs/>
        </w:rPr>
        <w:instrText xml:space="preserve"> SEQ Figure \* ARABIC </w:instrText>
      </w:r>
      <w:r w:rsidRPr="00D51222">
        <w:rPr>
          <w:b/>
          <w:bCs/>
        </w:rPr>
        <w:fldChar w:fldCharType="separate"/>
      </w:r>
      <w:r w:rsidR="00F64BAA">
        <w:rPr>
          <w:b/>
          <w:bCs/>
          <w:noProof/>
        </w:rPr>
        <w:t>19</w:t>
      </w:r>
      <w:r w:rsidRPr="00D51222">
        <w:rPr>
          <w:b/>
          <w:bCs/>
        </w:rPr>
        <w:fldChar w:fldCharType="end"/>
      </w:r>
      <w:r>
        <w:t xml:space="preserve"> </w:t>
      </w:r>
      <w:r w:rsidR="00E37F08">
        <w:br/>
      </w:r>
      <w:r w:rsidRPr="0062717A">
        <w:rPr>
          <w:i/>
          <w:iCs w:val="0"/>
        </w:rPr>
        <w:t xml:space="preserve">Vegetation / Foliage </w:t>
      </w:r>
      <w:r>
        <w:rPr>
          <w:i/>
          <w:iCs w:val="0"/>
        </w:rPr>
        <w:t>Area masks</w:t>
      </w:r>
      <w:r w:rsidRPr="0062717A">
        <w:rPr>
          <w:i/>
          <w:iCs w:val="0"/>
        </w:rPr>
        <w:t xml:space="preserve"> </w:t>
      </w:r>
      <w:proofErr w:type="gramStart"/>
      <w:r w:rsidRPr="0062717A">
        <w:rPr>
          <w:i/>
          <w:iCs w:val="0"/>
        </w:rPr>
        <w:t>metrics</w:t>
      </w:r>
      <w:bookmarkEnd w:id="244"/>
      <w:proofErr w:type="gramEnd"/>
    </w:p>
    <w:p w14:paraId="32EE93EA" w14:textId="05AD41AB" w:rsidR="00D51222" w:rsidRPr="00D51222" w:rsidRDefault="00D51222" w:rsidP="00D51222">
      <w:r w:rsidRPr="00384830">
        <w:rPr>
          <w:rFonts w:eastAsia="Times New Roman" w:cs="Times New Roman"/>
          <w:noProof/>
          <w:szCs w:val="24"/>
        </w:rPr>
        <w:drawing>
          <wp:inline distT="0" distB="0" distL="0" distR="0" wp14:anchorId="62BCDF70" wp14:editId="6B378472">
            <wp:extent cx="4543425" cy="2850805"/>
            <wp:effectExtent l="0" t="0" r="0" b="6985"/>
            <wp:docPr id="5647837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3707" name="Picture 1" descr="A graph of a graph&#10;&#10;Description automatically generated with medium confidence"/>
                    <pic:cNvPicPr/>
                  </pic:nvPicPr>
                  <pic:blipFill>
                    <a:blip r:embed="rId42"/>
                    <a:stretch>
                      <a:fillRect/>
                    </a:stretch>
                  </pic:blipFill>
                  <pic:spPr>
                    <a:xfrm>
                      <a:off x="0" y="0"/>
                      <a:ext cx="4552635" cy="2856584"/>
                    </a:xfrm>
                    <a:prstGeom prst="rect">
                      <a:avLst/>
                    </a:prstGeom>
                  </pic:spPr>
                </pic:pic>
              </a:graphicData>
            </a:graphic>
          </wp:inline>
        </w:drawing>
      </w:r>
    </w:p>
    <w:p w14:paraId="3DD0EB84" w14:textId="77777777" w:rsidR="00566644" w:rsidRDefault="00566644" w:rsidP="00D51222">
      <w:pPr>
        <w:spacing w:after="0" w:line="480" w:lineRule="auto"/>
        <w:rPr>
          <w:rFonts w:eastAsia="Times New Roman" w:cs="Times New Roman"/>
          <w:szCs w:val="24"/>
        </w:rPr>
      </w:pPr>
    </w:p>
    <w:p w14:paraId="20343EB5" w14:textId="77777777" w:rsidR="008202A9" w:rsidRDefault="008202A9" w:rsidP="008202A9">
      <w:pPr>
        <w:pStyle w:val="Heading3"/>
      </w:pPr>
      <w:r>
        <w:t>Digital Twin Construction</w:t>
      </w:r>
    </w:p>
    <w:p w14:paraId="0F56721C" w14:textId="77777777" w:rsidR="008202A9" w:rsidRPr="00E6240D" w:rsidRDefault="008202A9" w:rsidP="008202A9">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0264532C" w14:textId="77777777" w:rsidR="008202A9" w:rsidRDefault="008202A9" w:rsidP="008202A9">
      <w:pPr>
        <w:pStyle w:val="Heading3"/>
      </w:pPr>
      <w:r>
        <w:lastRenderedPageBreak/>
        <w:t>Validation and Benchmarking</w:t>
      </w:r>
    </w:p>
    <w:p w14:paraId="5DD77EE6" w14:textId="77777777" w:rsidR="008202A9" w:rsidRDefault="008202A9" w:rsidP="008202A9">
      <w:pPr>
        <w:spacing w:line="480" w:lineRule="auto"/>
        <w:ind w:firstLine="720"/>
        <w:rPr>
          <w:color w:val="000000"/>
        </w:rPr>
      </w:pPr>
      <w:r w:rsidRPr="00DC7FFC">
        <w:rPr>
          <w:color w:val="000000"/>
        </w:rPr>
        <w:t xml:space="preserve">The comparison between digital twin models and LiDAR/UAV data for accuracy assessment involves </w:t>
      </w:r>
      <w:proofErr w:type="gramStart"/>
      <w:r w:rsidRPr="00DC7FFC">
        <w:rPr>
          <w:color w:val="000000"/>
        </w:rPr>
        <w:t>several</w:t>
      </w:r>
      <w:proofErr w:type="gramEnd"/>
      <w:r w:rsidRPr="00DC7FFC">
        <w:rPr>
          <w:color w:val="000000"/>
        </w:rPr>
        <w:t xml:space="preserve"> key steps. Firstly, LiDAR and UAV data </w:t>
      </w:r>
      <w:proofErr w:type="gramStart"/>
      <w:r w:rsidRPr="00DC7FFC">
        <w:rPr>
          <w:color w:val="000000"/>
        </w:rPr>
        <w:t>are utilized</w:t>
      </w:r>
      <w:proofErr w:type="gramEnd"/>
      <w:r w:rsidRPr="00DC7FFC">
        <w:rPr>
          <w:color w:val="000000"/>
        </w:rPr>
        <w:t xml:space="preserve">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49314A60" w14:textId="698852B9" w:rsidR="008202A9" w:rsidRDefault="008202A9" w:rsidP="00FA738E">
      <w:pPr>
        <w:spacing w:line="480" w:lineRule="auto"/>
        <w:ind w:firstLine="720"/>
        <w:rPr>
          <w:color w:val="000000"/>
        </w:rPr>
      </w:pPr>
      <w:r w:rsidRPr="00DC7FFC">
        <w:rPr>
          <w:color w:val="000000"/>
        </w:rPr>
        <w:t xml:space="preserve">Quantitative comparison </w:t>
      </w:r>
      <w:proofErr w:type="gramStart"/>
      <w:r w:rsidRPr="00DC7FFC">
        <w:rPr>
          <w:color w:val="000000"/>
        </w:rPr>
        <w:t>is facilitated</w:t>
      </w:r>
      <w:proofErr w:type="gramEnd"/>
      <w:r w:rsidRPr="00DC7FFC">
        <w:rPr>
          <w:color w:val="000000"/>
        </w:rPr>
        <w:t xml:space="preserve">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 xml:space="preserve">Specifically, the accuracy of foliage detection by machine learning models </w:t>
      </w:r>
      <w:proofErr w:type="gramStart"/>
      <w:r w:rsidRPr="00DC7FFC">
        <w:rPr>
          <w:color w:val="000000"/>
        </w:rPr>
        <w:t>is scrutinized</w:t>
      </w:r>
      <w:proofErr w:type="gramEnd"/>
      <w:r w:rsidRPr="00DC7FFC">
        <w:rPr>
          <w:color w:val="000000"/>
        </w:rPr>
        <w:t xml:space="preserve"> to ensure it meets predefined criteria. Performance metrics like Precision, Recall, F1-score, and Intersection over Union (IoU) are employed to 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7382D8C3" w14:textId="77777777" w:rsidR="007F5896" w:rsidRPr="00EA5C44" w:rsidRDefault="007F5896" w:rsidP="007F5896">
      <w:pPr>
        <w:pStyle w:val="embeddedapa-figure-title"/>
        <w:spacing w:line="480" w:lineRule="auto"/>
        <w:rPr>
          <w:color w:val="000000"/>
        </w:rPr>
      </w:pPr>
      <w:bookmarkStart w:id="245" w:name="_Toc172410493"/>
      <w:r w:rsidRPr="00E37F08">
        <w:rPr>
          <w:b/>
          <w:bCs/>
          <w:i w:val="0"/>
          <w:iCs w:val="0"/>
        </w:rPr>
        <w:t xml:space="preserve">Figure </w:t>
      </w:r>
      <w:r w:rsidRPr="00E37F08">
        <w:rPr>
          <w:b/>
          <w:bCs/>
          <w:i w:val="0"/>
          <w:iCs w:val="0"/>
        </w:rPr>
        <w:fldChar w:fldCharType="begin"/>
      </w:r>
      <w:r w:rsidRPr="00E37F08">
        <w:rPr>
          <w:b/>
          <w:bCs/>
          <w:i w:val="0"/>
          <w:iCs w:val="0"/>
        </w:rPr>
        <w:instrText xml:space="preserve"> SEQ Figure \* ARABIC </w:instrText>
      </w:r>
      <w:r w:rsidRPr="00E37F08">
        <w:rPr>
          <w:b/>
          <w:bCs/>
          <w:i w:val="0"/>
          <w:iCs w:val="0"/>
        </w:rPr>
        <w:fldChar w:fldCharType="separate"/>
      </w:r>
      <w:r>
        <w:rPr>
          <w:b/>
          <w:bCs/>
          <w:i w:val="0"/>
          <w:iCs w:val="0"/>
          <w:noProof/>
        </w:rPr>
        <w:t>20</w:t>
      </w:r>
      <w:r w:rsidRPr="00E37F08">
        <w:rPr>
          <w:b/>
          <w:bCs/>
          <w:i w:val="0"/>
          <w:iCs w:val="0"/>
        </w:rPr>
        <w:fldChar w:fldCharType="end"/>
      </w:r>
      <w:r>
        <w:rPr>
          <w:b/>
          <w:bCs/>
          <w:i w:val="0"/>
          <w:iCs w:val="0"/>
        </w:rPr>
        <w:t xml:space="preserve"> </w:t>
      </w:r>
      <w:r>
        <w:rPr>
          <w:b/>
          <w:bCs/>
          <w:i w:val="0"/>
          <w:iCs w:val="0"/>
        </w:rPr>
        <w:br/>
      </w:r>
      <w:r w:rsidRPr="00EA5C44">
        <w:rPr>
          <w:color w:val="000000" w:themeColor="text1"/>
        </w:rPr>
        <w:t>Digital Twin Representation of Foliage Success Criteria</w:t>
      </w:r>
      <w:bookmarkEnd w:id="245"/>
    </w:p>
    <w:p w14:paraId="7DC2AE6B" w14:textId="77777777" w:rsidR="007F5896" w:rsidRPr="007C657D" w:rsidRDefault="007F5896" w:rsidP="007F5896">
      <w:pPr>
        <w:pStyle w:val="li"/>
        <w:spacing w:line="480" w:lineRule="auto"/>
        <w:ind w:left="720"/>
        <w:rPr>
          <w:color w:val="000000"/>
        </w:rPr>
      </w:pPr>
      <w:commentRangeStart w:id="246"/>
      <w:commentRangeStart w:id="247"/>
      <w:r w:rsidRPr="00255153">
        <w:rPr>
          <w:noProof/>
          <w:color w:val="000000"/>
        </w:rPr>
        <w:lastRenderedPageBreak/>
        <w:drawing>
          <wp:inline distT="0" distB="0" distL="0" distR="0" wp14:anchorId="0AFB336A" wp14:editId="61F03196">
            <wp:extent cx="5931643" cy="3764938"/>
            <wp:effectExtent l="0" t="0" r="0" b="6985"/>
            <wp:docPr id="47" name="Picture 46" descr="A diagram of a diagram&#10;&#10;Description automatically generated with medium confidence">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diagram of a diagram&#10;&#10;Description automatically generated with medium confidence">
                      <a:extLst>
                        <a:ext uri="{FF2B5EF4-FFF2-40B4-BE49-F238E27FC236}">
                          <a16:creationId xmlns:a16="http://schemas.microsoft.com/office/drawing/2014/main" id="{71C17C6A-86FA-BF4A-98B3-E575D25DD265}"/>
                        </a:ext>
                      </a:extLst>
                    </pic:cNvPr>
                    <pic:cNvPicPr>
                      <a:picLocks noChangeAspect="1"/>
                    </pic:cNvPicPr>
                  </pic:nvPicPr>
                  <pic:blipFill>
                    <a:blip r:embed="rId43"/>
                    <a:stretch>
                      <a:fillRect/>
                    </a:stretch>
                  </pic:blipFill>
                  <pic:spPr>
                    <a:xfrm>
                      <a:off x="0" y="0"/>
                      <a:ext cx="5940333" cy="3770454"/>
                    </a:xfrm>
                    <a:prstGeom prst="rect">
                      <a:avLst/>
                    </a:prstGeom>
                  </pic:spPr>
                </pic:pic>
              </a:graphicData>
            </a:graphic>
          </wp:inline>
        </w:drawing>
      </w:r>
      <w:commentRangeEnd w:id="246"/>
      <w:r>
        <w:rPr>
          <w:rStyle w:val="CommentReference"/>
          <w:rFonts w:cs="Arial"/>
          <w:szCs w:val="20"/>
        </w:rPr>
        <w:commentReference w:id="246"/>
      </w:r>
      <w:commentRangeEnd w:id="247"/>
      <w:r w:rsidR="00E54A9E">
        <w:rPr>
          <w:rStyle w:val="CommentReference"/>
          <w:rFonts w:cs="Arial"/>
          <w:szCs w:val="20"/>
        </w:rPr>
        <w:commentReference w:id="247"/>
      </w:r>
    </w:p>
    <w:p w14:paraId="30AA2932" w14:textId="45CD216E" w:rsidR="007F5896" w:rsidRDefault="00FA738E" w:rsidP="00FA738E">
      <w:pPr>
        <w:spacing w:after="0" w:line="480" w:lineRule="auto"/>
        <w:ind w:firstLine="720"/>
        <w:rPr>
          <w:rFonts w:ascii="Calibri" w:eastAsia="Times New Roman" w:hAnsi="Calibri" w:cs="Calibri"/>
        </w:rPr>
      </w:pPr>
      <w:r w:rsidRPr="00DC7FFC">
        <w:rPr>
          <w:color w:val="000000"/>
        </w:rPr>
        <w:t xml:space="preserve">Furthermore, the comparison between LiDAR/UAV datasets and measured foliage </w:t>
      </w:r>
      <w:proofErr w:type="gramStart"/>
      <w:r w:rsidRPr="00DC7FFC">
        <w:rPr>
          <w:color w:val="000000"/>
        </w:rPr>
        <w:t>is conducted</w:t>
      </w:r>
      <w:proofErr w:type="gramEnd"/>
      <w:r w:rsidRPr="00DC7FFC">
        <w:rPr>
          <w:color w:val="000000"/>
        </w:rPr>
        <w:t xml:space="preserve"> to validate the accuracy of the digital twin models. This validation process involves dividing the region of interest into regular grids and determining the presence of foliage for each grid in both the digital twin and LiDAR/UAV datasets. Venn diagrams </w:t>
      </w:r>
      <w:proofErr w:type="gramStart"/>
      <w:r w:rsidRPr="00DC7FFC">
        <w:rPr>
          <w:color w:val="000000"/>
        </w:rPr>
        <w:t>are then utilized</w:t>
      </w:r>
      <w:proofErr w:type="gramEnd"/>
      <w:r w:rsidRPr="00DC7FFC">
        <w:rPr>
          <w:color w:val="000000"/>
        </w:rPr>
        <w:t xml:space="preserve">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 xml:space="preserve">Moreover, an analysis of influencing factors </w:t>
      </w:r>
      <w:proofErr w:type="gramStart"/>
      <w:r w:rsidRPr="00DC7FFC">
        <w:rPr>
          <w:color w:val="000000"/>
        </w:rPr>
        <w:t>is undertaken</w:t>
      </w:r>
      <w:proofErr w:type="gramEnd"/>
      <w:r w:rsidRPr="00DC7FFC">
        <w:rPr>
          <w:color w:val="000000"/>
        </w:rPr>
        <w:t xml:space="preserve"> to identify and scrutinize elements that may affect the accuracy of digital twins. Factors such as image resolution, processing algorithms, and diversity in model training data </w:t>
      </w:r>
      <w:proofErr w:type="gramStart"/>
      <w:r w:rsidRPr="00DC7FFC">
        <w:rPr>
          <w:color w:val="000000"/>
        </w:rPr>
        <w:t>are examined</w:t>
      </w:r>
      <w:proofErr w:type="gramEnd"/>
      <w:r w:rsidRPr="00DC7FFC">
        <w:rPr>
          <w:color w:val="000000"/>
        </w:rPr>
        <w:t xml:space="preserve"> to gain insights into their impact on the accuracy of digital twin representations</w:t>
      </w:r>
      <w:r>
        <w:rPr>
          <w:color w:val="000000"/>
        </w:rPr>
        <w:t xml:space="preserve"> (</w:t>
      </w:r>
      <w:r>
        <w:rPr>
          <w:rStyle w:val="citation"/>
          <w:color w:val="000000"/>
        </w:rPr>
        <w:t>Figure</w:t>
      </w:r>
      <w:r>
        <w:rPr>
          <w:color w:val="000000"/>
        </w:rPr>
        <w:t xml:space="preserve"> 20).</w:t>
      </w:r>
    </w:p>
    <w:p w14:paraId="0890B540" w14:textId="77777777" w:rsidR="009404DC" w:rsidRPr="009404DC" w:rsidRDefault="009404DC" w:rsidP="009404DC">
      <w:pPr>
        <w:pStyle w:val="Heading3"/>
      </w:pPr>
      <w:r w:rsidRPr="009404DC">
        <w:lastRenderedPageBreak/>
        <w:t>Data Fusion and Integration</w:t>
      </w:r>
    </w:p>
    <w:p w14:paraId="542193B8" w14:textId="77777777" w:rsidR="00A0478E" w:rsidRDefault="00A0478E" w:rsidP="00A0478E">
      <w:pPr>
        <w:pStyle w:val="Heading4"/>
        <w:ind w:firstLine="720"/>
      </w:pPr>
      <w:r>
        <w:t xml:space="preserve">Data Fusion and Integration of Inferred Foliage/Vegetation </w:t>
      </w:r>
      <w:proofErr w:type="gramStart"/>
      <w:r>
        <w:t>From</w:t>
      </w:r>
      <w:proofErr w:type="gramEnd"/>
      <w:r>
        <w:t xml:space="preserve"> Aerial Images.</w:t>
      </w:r>
    </w:p>
    <w:p w14:paraId="272CDFE6" w14:textId="499F15BA" w:rsidR="00A0478E" w:rsidRPr="00A0478E" w:rsidRDefault="00A0478E" w:rsidP="00A0478E">
      <w:pPr>
        <w:spacing w:line="480" w:lineRule="auto"/>
      </w:pPr>
      <w:r w:rsidRPr="00A0478E">
        <w:t xml:space="preserve"> Inferring foliage/vegetation from aerial images is challenging due to varying lighting conditions, occlusions caused by buildings or other objects, and the complexity of differentiating between </w:t>
      </w:r>
      <w:proofErr w:type="gramStart"/>
      <w:r w:rsidRPr="00A0478E">
        <w:t>several</w:t>
      </w:r>
      <w:proofErr w:type="gramEnd"/>
      <w:r w:rsidRPr="00A0478E">
        <w:t xml:space="preserve"> vegetation types. Existing methods for inferring foliage/vegetation from aerial images include machine learning algorithms that analyze color, texture, and shape features. These algorithms classify pixels or regions as vegetation (Wang et al., 2023). Additionally, the scale and resolution of the aerial images can impact the accuracy of the inference process, as </w:t>
      </w:r>
      <w:proofErr w:type="gramStart"/>
      <w:r w:rsidRPr="00A0478E">
        <w:t>small details</w:t>
      </w:r>
      <w:proofErr w:type="gramEnd"/>
      <w:r w:rsidRPr="00A0478E">
        <w:t xml:space="preserve"> may be difficult to detect. Data fusion and integration play a crucial role in vegetation analysis, allowing for a comprehensive and holistic understanding of vegetation cover. Researchers can obtain a more accurate and detailed picture of vegetation distribution, health, and dynamics by combining data from multiple sources, such as aerial images, satellite imagery, and ground surveys (</w:t>
      </w:r>
      <w:proofErr w:type="spellStart"/>
      <w:r w:rsidRPr="00A0478E">
        <w:t>Ghamisi</w:t>
      </w:r>
      <w:proofErr w:type="spellEnd"/>
      <w:r w:rsidRPr="00A0478E">
        <w:t xml:space="preserve"> et al., 2019). This comprehensive approach enables informed decision-making in various fields, such as environmental monitoring, agriculture, and urban planning, and helps create a complete digital twin of the </w:t>
      </w:r>
      <w:r w:rsidR="005A02A8" w:rsidRPr="00A0478E">
        <w:t>environment (</w:t>
      </w:r>
      <w:proofErr w:type="spellStart"/>
      <w:r w:rsidRPr="00A0478E">
        <w:t>Ghamisi</w:t>
      </w:r>
      <w:proofErr w:type="spellEnd"/>
      <w:r w:rsidRPr="00A0478E">
        <w:t xml:space="preserve"> et al., 2019).</w:t>
      </w:r>
    </w:p>
    <w:p w14:paraId="7F963D2A" w14:textId="77777777" w:rsidR="00A0478E" w:rsidRDefault="00A0478E" w:rsidP="00A0478E">
      <w:pPr>
        <w:pStyle w:val="Heading4"/>
        <w:ind w:firstLine="720"/>
      </w:pPr>
      <w:r>
        <w:t>Merge Aerial/Street View Images for a Complete Digital Twin.</w:t>
      </w:r>
    </w:p>
    <w:p w14:paraId="75F09DCA" w14:textId="7A1B1DC7" w:rsidR="009404DC" w:rsidRDefault="00A0478E" w:rsidP="00A0478E">
      <w:pPr>
        <w:spacing w:line="480" w:lineRule="auto"/>
      </w:pPr>
      <w:r>
        <w:t xml:space="preserve"> Integrating different perspectives for a comprehensive understanding of the environment. Data fusion in vegetation analysis provides a more comprehensive and accurate understanding of vegetation cover by combining data from multiple sources. Researchers can obtain a detailed picture of vegetation distribution, health, and dynamics by integrating aerial images, satellite imagery, and ground surveys. However, relying solely on aerial images for vegetation analysis has its limitations. Aerial images may not capture fine-scale details, such as small plants or </w:t>
      </w:r>
      <w:r>
        <w:lastRenderedPageBreak/>
        <w:t xml:space="preserve">individual leaves, which are important for understanding vegetation dynamics. Moreover, aerial images may struggle to differentiate between </w:t>
      </w:r>
      <w:proofErr w:type="gramStart"/>
      <w:r>
        <w:t>different types</w:t>
      </w:r>
      <w:proofErr w:type="gramEnd"/>
      <w:r>
        <w:t xml:space="preserve"> of vegetation, especially those with similar color or texture. Therefore, integrating aerial images with other data sources, such as street view images or ground surveys, can provide a more comprehensive and accurate vegetation analysis (</w:t>
      </w:r>
      <w:proofErr w:type="spellStart"/>
      <w:r>
        <w:rPr>
          <w:rStyle w:val="contrib0"/>
        </w:rPr>
        <w:t>Ghamisi</w:t>
      </w:r>
      <w:proofErr w:type="spellEnd"/>
      <w:r>
        <w:rPr>
          <w:rStyle w:val="contriblist"/>
        </w:rPr>
        <w:t xml:space="preserve"> et al.</w:t>
      </w:r>
      <w:r>
        <w:t xml:space="preserve">, </w:t>
      </w:r>
      <w:r>
        <w:rPr>
          <w:rStyle w:val="Date6"/>
        </w:rPr>
        <w:t>2019</w:t>
      </w:r>
      <w:r>
        <w:t xml:space="preserve">). Using aerial images and information about the GIS locations of aerial images, the current study infers vegetation/foliage GIS information. Street view images will </w:t>
      </w:r>
      <w:proofErr w:type="gramStart"/>
      <w:r>
        <w:t>be integrated</w:t>
      </w:r>
      <w:proofErr w:type="gramEnd"/>
      <w:r>
        <w:t xml:space="preserve"> in a future study.</w:t>
      </w:r>
    </w:p>
    <w:p w14:paraId="2AE23AA8" w14:textId="77777777" w:rsidR="009404DC" w:rsidRPr="009404DC" w:rsidRDefault="009404DC" w:rsidP="009404DC">
      <w:pPr>
        <w:pStyle w:val="Heading3"/>
      </w:pPr>
      <w:r w:rsidRPr="009404DC">
        <w:t>Spatial Analysis</w:t>
      </w:r>
    </w:p>
    <w:p w14:paraId="7A9F7A4F" w14:textId="312D2FBA" w:rsidR="009876AC" w:rsidRDefault="009404DC" w:rsidP="009876AC">
      <w:pPr>
        <w:spacing w:line="480" w:lineRule="auto"/>
      </w:pPr>
      <w:r w:rsidRPr="009876AC">
        <w:rPr>
          <w:rStyle w:val="Heading4Char"/>
        </w:rPr>
        <w:t>Spatial Analysis of Foliage/Vegetation Data in the Digital Twin Representation of Foliage.</w:t>
      </w:r>
      <w:r w:rsidR="009876AC">
        <w:t xml:space="preserve"> One methodology for conducting spatial analysis on foliage data in the digital twin representation is to utilize geographic information systems (GIS). Geospatial analysis is crucial in foliage mapping as it enables us to understand vegetation's spatial patterns and distribution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w:t>
      </w:r>
      <w:proofErr w:type="gramStart"/>
      <w:r w:rsidR="009876AC">
        <w:t>be used</w:t>
      </w:r>
      <w:proofErr w:type="gramEnd"/>
      <w:r w:rsidR="009876AC">
        <w:t xml:space="preserve"> for effective land management, environmental planning, and decision-making processes. Using clustering algorithms for mapping foliage distribution allows for identifying spatial patterns and hotspots of vegetation, which can provide valuable insights for urban planning, ecological studies, and resource management. These algorithms can help identify areas with high or low foliage density, facilitating targeted interventions and decision-making processes. Using GIS for spatial analysis in the digital twin representation of foliage offers </w:t>
      </w:r>
      <w:proofErr w:type="gramStart"/>
      <w:r w:rsidR="009876AC">
        <w:t>several</w:t>
      </w:r>
      <w:proofErr w:type="gramEnd"/>
      <w:r w:rsidR="009876AC">
        <w:t xml:space="preserve"> advantages (</w:t>
      </w:r>
      <w:proofErr w:type="spellStart"/>
      <w:r w:rsidR="009876AC">
        <w:rPr>
          <w:rStyle w:val="contrib0"/>
        </w:rPr>
        <w:t>Najafova</w:t>
      </w:r>
      <w:proofErr w:type="spellEnd"/>
      <w:r w:rsidR="009876AC">
        <w:t xml:space="preserve">, </w:t>
      </w:r>
      <w:r w:rsidR="009876AC">
        <w:rPr>
          <w:rStyle w:val="Date6"/>
        </w:rPr>
        <w:t>2022</w:t>
      </w:r>
      <w:r w:rsidR="009876AC">
        <w:t xml:space="preserve">). </w:t>
      </w:r>
      <w:r w:rsidR="005A02A8" w:rsidRPr="005A02A8">
        <w:t>Firstly, GIS allows for the integration of various data sources, such as satellite imagery and LiDAR data, providing a comprehensive view of foliage distribution.</w:t>
      </w:r>
      <w:r w:rsidR="009876AC">
        <w:t xml:space="preserve"> Secondly, </w:t>
      </w:r>
      <w:r w:rsidR="009876AC">
        <w:lastRenderedPageBreak/>
        <w:t xml:space="preserve">GIS enables the visualization of spatial patterns and relationships, aiding in identifying trends and anomalies in the vegetation data. Lastly, GIS provides powerful analytical tools, such as spatial clustering and interpolation, which can </w:t>
      </w:r>
      <w:proofErr w:type="gramStart"/>
      <w:r w:rsidR="009876AC">
        <w:t>be applied</w:t>
      </w:r>
      <w:proofErr w:type="gramEnd"/>
      <w:r w:rsidR="009876AC">
        <w:t xml:space="preserve"> to the foliage data for in-depth analysis and decision-making.</w:t>
      </w:r>
    </w:p>
    <w:p w14:paraId="489B087C" w14:textId="166CBA77" w:rsidR="009404DC" w:rsidRDefault="009876AC" w:rsidP="009876AC">
      <w:pPr>
        <w:spacing w:line="480" w:lineRule="auto"/>
        <w:ind w:firstLine="720"/>
      </w:pPr>
      <w:r>
        <w:t xml:space="preserve">However, there are </w:t>
      </w:r>
      <w:proofErr w:type="gramStart"/>
      <w:r>
        <w:t>some</w:t>
      </w:r>
      <w:proofErr w:type="gramEnd"/>
      <w:r>
        <w:t xml:space="preserve"> limitations and challenges when using GIS for spatial analysis of foliage data. One challenge is the need for accurate and up-to-date data, as foliage patterns can change rapidly.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w:t>
      </w:r>
      <w:proofErr w:type="gramStart"/>
      <w:r>
        <w:t>be applied</w:t>
      </w:r>
      <w:proofErr w:type="gramEnd"/>
      <w:r>
        <w:t xml:space="preserve"> to gain insights into the distribution and patterns of vegetation within the digital twin environment.</w:t>
      </w:r>
    </w:p>
    <w:p w14:paraId="7EA15935" w14:textId="77777777" w:rsidR="009404DC" w:rsidRPr="009404DC" w:rsidRDefault="009404DC" w:rsidP="009404DC">
      <w:pPr>
        <w:pStyle w:val="Heading3"/>
      </w:pPr>
      <w:r>
        <w:t>T</w:t>
      </w:r>
      <w:commentRangeStart w:id="248"/>
      <w:commentRangeStart w:id="249"/>
      <w:r>
        <w:t>emporal Analysis</w:t>
      </w:r>
      <w:commentRangeEnd w:id="248"/>
      <w:r>
        <w:rPr>
          <w:rStyle w:val="CommentReference"/>
        </w:rPr>
        <w:commentReference w:id="248"/>
      </w:r>
      <w:commentRangeEnd w:id="249"/>
      <w:r w:rsidR="00E54A9E">
        <w:rPr>
          <w:rStyle w:val="CommentReference"/>
          <w:rFonts w:eastAsia="Times New Roman" w:cs="Arial"/>
          <w:b w:val="0"/>
          <w:bCs w:val="0"/>
          <w:i w:val="0"/>
          <w:szCs w:val="20"/>
        </w:rPr>
        <w:commentReference w:id="249"/>
      </w:r>
    </w:p>
    <w:p w14:paraId="0EE83022" w14:textId="418D7640" w:rsidR="009404DC" w:rsidRDefault="007947A9" w:rsidP="009404DC">
      <w:pPr>
        <w:pStyle w:val="NormalWeb"/>
        <w:spacing w:line="480" w:lineRule="auto"/>
        <w:ind w:firstLine="720"/>
      </w:pPr>
      <w:r>
        <w:t xml:space="preserve">Determine how foliage changes over time to improve planning and proactively monitor changes so that necessary changes can </w:t>
      </w:r>
      <w:proofErr w:type="gramStart"/>
      <w:r>
        <w:t>be made</w:t>
      </w:r>
      <w:proofErr w:type="gramEnd"/>
      <w:r>
        <w:t xml:space="preserve"> in network planning and urban planning. Foliage data </w:t>
      </w:r>
      <w:proofErr w:type="gramStart"/>
      <w:r>
        <w:t>are collected</w:t>
      </w:r>
      <w:proofErr w:type="gramEnd"/>
      <w:r>
        <w:t xml:space="preserve"> at defined intervals, such as once a year, for temporal analysis of foliage changes over time (</w:t>
      </w:r>
      <w:proofErr w:type="spellStart"/>
      <w:r>
        <w:rPr>
          <w:rStyle w:val="contrib0"/>
          <w:rFonts w:eastAsiaTheme="majorEastAsia"/>
        </w:rPr>
        <w:t>Najafova</w:t>
      </w:r>
      <w:proofErr w:type="spellEnd"/>
      <w:r>
        <w:t xml:space="preserve">, </w:t>
      </w:r>
      <w:r>
        <w:rPr>
          <w:rStyle w:val="Date6"/>
          <w:rFonts w:eastAsiaTheme="majorEastAsia"/>
        </w:rPr>
        <w:t>2022</w:t>
      </w:r>
      <w:r>
        <w:t xml:space="preserve">). Data </w:t>
      </w:r>
      <w:proofErr w:type="gramStart"/>
      <w:r>
        <w:t>is run</w:t>
      </w:r>
      <w:proofErr w:type="gramEnd"/>
      <w:r>
        <w:t xml:space="preserve"> through the ML model in the current study. Analyze the data for significant changes or correlations between foliage, buildings, and street furniture. Finally, conclusions and insights from the analysis will </w:t>
      </w:r>
      <w:proofErr w:type="gramStart"/>
      <w:r>
        <w:t>be drawn</w:t>
      </w:r>
      <w:proofErr w:type="gramEnd"/>
      <w:r>
        <w:t xml:space="preserve"> to better understand the foliage dynamics of the area. Analyzing changes in foliage over time can provide valuable insights into foliage changes and environmental changes. It can help identify growth patterns and </w:t>
      </w:r>
      <w:r>
        <w:lastRenderedPageBreak/>
        <w:t>detect obstructed areas caused by foliage. This information is crucial for effective digital twin management</w:t>
      </w:r>
      <w:r w:rsidR="005A02A8">
        <w:t xml:space="preserve"> and</w:t>
      </w:r>
      <w:r>
        <w:t xml:space="preserve"> improving network and city planning efforts.</w:t>
      </w:r>
    </w:p>
    <w:p w14:paraId="7C8B2EC9" w14:textId="77777777" w:rsidR="009404DC" w:rsidRPr="009404DC" w:rsidRDefault="009404DC" w:rsidP="009404DC">
      <w:pPr>
        <w:pStyle w:val="Heading3"/>
      </w:pPr>
      <w:r w:rsidRPr="009404DC">
        <w:t>Machine Learning Interpretability</w:t>
      </w:r>
    </w:p>
    <w:p w14:paraId="028EDC32" w14:textId="4864EA36" w:rsidR="009404DC" w:rsidRDefault="009404DC" w:rsidP="007947A9">
      <w:pPr>
        <w:spacing w:line="480" w:lineRule="auto"/>
      </w:pPr>
      <w:r w:rsidRPr="005C211E">
        <w:rPr>
          <w:rStyle w:val="Heading4Char"/>
        </w:rPr>
        <w:t>Make Yolo V8 instance segmentation trained model decisions custom vegetation data interpretable via feature visualization, saliency maps.</w:t>
      </w:r>
      <w:r>
        <w:t xml:space="preserve"> </w:t>
      </w:r>
      <w:r w:rsidR="00D0271F" w:rsidRPr="00D0271F">
        <w:t>In addition to feature visualization and saliency maps, another method for making model decisions interpretable could be the use of gradient-based attribution methods, such as Gradient-weighted Class Activation Mapping</w:t>
      </w:r>
      <w:r>
        <w:t xml:space="preserve"> (Grad-</w:t>
      </w:r>
      <w:r w:rsidRPr="007947A9">
        <w:t>CAM)</w:t>
      </w:r>
      <w:r w:rsidR="007947A9" w:rsidRPr="007947A9">
        <w:t xml:space="preserve"> (Quach et al., 2023)</w:t>
      </w:r>
      <w:r w:rsidRPr="007947A9">
        <w:t>, which highlight the regions of an image that contribute the most to</w:t>
      </w:r>
      <w:r>
        <w:t xml:space="preserve"> the model's decision-making process. </w:t>
      </w:r>
      <w:r w:rsidR="005A02A8" w:rsidRPr="005A02A8">
        <w:t>This can provide further insights into how the model interprets custom vegetation data.</w:t>
      </w:r>
      <w:r>
        <w:t xml:space="preserve"> In the current study, Yolo V8 instance segmentation custom model inference results, regions</w:t>
      </w:r>
      <w:r w:rsidR="00D0271F">
        <w:t>,</w:t>
      </w:r>
      <w:r>
        <w:t xml:space="preserve"> or masks of vegetation segmentation have </w:t>
      </w:r>
      <w:proofErr w:type="gramStart"/>
      <w:r>
        <w:t>been taken</w:t>
      </w:r>
      <w:proofErr w:type="gramEnd"/>
      <w:r>
        <w:t xml:space="preserve"> and converted to binary images. Extract the contours of the segmented vegetation from the binary image. The contours of the vegetation segments have </w:t>
      </w:r>
      <w:proofErr w:type="gramStart"/>
      <w:r>
        <w:t>been saved</w:t>
      </w:r>
      <w:proofErr w:type="gramEnd"/>
      <w:r>
        <w:t xml:space="preserve"> for further processing.</w:t>
      </w:r>
    </w:p>
    <w:p w14:paraId="3DA2115A" w14:textId="77777777" w:rsidR="009404DC" w:rsidRPr="009404DC" w:rsidRDefault="009404DC" w:rsidP="009404DC">
      <w:pPr>
        <w:pStyle w:val="Heading3"/>
      </w:pPr>
      <w:r w:rsidRPr="009404DC">
        <w:t>Validation and Testing</w:t>
      </w:r>
    </w:p>
    <w:p w14:paraId="308B0537" w14:textId="4DEA68BF" w:rsidR="009E1ADA" w:rsidRPr="00015CCA" w:rsidRDefault="009404DC" w:rsidP="009404DC">
      <w:pPr>
        <w:pStyle w:val="NormalWeb"/>
        <w:spacing w:line="480" w:lineRule="auto"/>
        <w:ind w:firstLine="720"/>
      </w:pPr>
      <w:r>
        <w:t xml:space="preserve">To validate and </w:t>
      </w:r>
      <w:proofErr w:type="gramStart"/>
      <w:r>
        <w:t>test</w:t>
      </w:r>
      <w:proofErr w:type="gramEnd"/>
      <w:r>
        <w:t xml:space="preserve"> the inference results of the vegetation data using custom</w:t>
      </w:r>
      <w:r w:rsidR="00D0271F">
        <w:t>-</w:t>
      </w:r>
      <w:r>
        <w:t>trained YOLO v8 instance segmentation machine learning, the process involves comparing the predicted bounding boxes and segmentation masks with ground truth annotations. This helps to assess the accuracy of the model in detecting and segmenting vegetation objects and provides insights into any potential areas of improvement or fine-tuning required.</w:t>
      </w:r>
    </w:p>
    <w:p w14:paraId="3FABBF05" w14:textId="77777777" w:rsidR="009404DC" w:rsidRPr="009404DC" w:rsidRDefault="009404DC" w:rsidP="009404DC">
      <w:pPr>
        <w:pStyle w:val="Heading3"/>
      </w:pPr>
      <w:r w:rsidRPr="009404DC">
        <w:lastRenderedPageBreak/>
        <w:t>GIS Integration</w:t>
      </w:r>
    </w:p>
    <w:p w14:paraId="3ACBEF78" w14:textId="198828F5" w:rsidR="009404DC" w:rsidRDefault="009404DC" w:rsidP="009404DC">
      <w:pPr>
        <w:pStyle w:val="Heading4"/>
      </w:pPr>
      <w:r>
        <w:t xml:space="preserve">GIS Integration of Foliage/Vegetation Data Extracted </w:t>
      </w:r>
      <w:r w:rsidR="008E636A">
        <w:t>from</w:t>
      </w:r>
      <w:r>
        <w:t xml:space="preserve"> Aerial/Street View Images.</w:t>
      </w:r>
    </w:p>
    <w:p w14:paraId="3CAEA177" w14:textId="4C62FAB4" w:rsidR="009404DC" w:rsidRDefault="009404DC" w:rsidP="00BE16E2">
      <w:pPr>
        <w:spacing w:line="480" w:lineRule="auto"/>
      </w:pPr>
      <w:r>
        <w:t> </w:t>
      </w:r>
      <w:r>
        <w:tab/>
        <w:t xml:space="preserve">GIS integration of foliage/vegetation data extracted from aerial/street view images can enhance analysis and decision-making in </w:t>
      </w:r>
      <w:proofErr w:type="gramStart"/>
      <w:r>
        <w:t>various ways</w:t>
      </w:r>
      <w:proofErr w:type="gramEnd"/>
      <w:r w:rsidR="00BE16E2">
        <w:t xml:space="preserve"> (</w:t>
      </w:r>
      <w:proofErr w:type="spellStart"/>
      <w:r w:rsidR="00BE16E2">
        <w:rPr>
          <w:rStyle w:val="contrib0"/>
        </w:rPr>
        <w:t>Najafova</w:t>
      </w:r>
      <w:proofErr w:type="spellEnd"/>
      <w:r w:rsidR="00BE16E2">
        <w:t xml:space="preserve">, </w:t>
      </w:r>
      <w:r w:rsidR="00BE16E2">
        <w:rPr>
          <w:rStyle w:val="Date7"/>
        </w:rPr>
        <w:t>2022</w:t>
      </w:r>
      <w:r w:rsidR="00BE16E2">
        <w:t>)</w:t>
      </w:r>
      <w:r>
        <w:t>. For GIS integration, it is critical to use high-quality image capture and processing techniques to maximize accuracy and reliability. This can include using high-resolution aerial or street view images, employing advanced image analysis algorithms, and implementing quality control measures to validate the accuracy of the extracted foliage/vegetation data. In the future, GIS integration of foliage/vegetation data extracted from aerial/street view images could lead to more accurate and detailed mapping of green spaces in urban areas. This could enable cities to better understand and manage their green infrastructure, leading to improved urban planning, environmental conservation, and overall quality of life for residents. For example, it can help identify areas with high tree density that may require pruning or maintenance, assess the impact of vegetation on infrastructure such as power lines or buildings, and support urban planning by identifying suitable locations for new parks or green spaces.</w:t>
      </w:r>
    </w:p>
    <w:p w14:paraId="12752807" w14:textId="1B774F53" w:rsidR="009404DC" w:rsidRDefault="009404DC" w:rsidP="009404DC">
      <w:pPr>
        <w:pStyle w:val="Heading4"/>
      </w:pPr>
      <w:r>
        <w:t>Combine Foliage Data with GIS for Advanced Spatial Analyses.</w:t>
      </w:r>
    </w:p>
    <w:p w14:paraId="338D4732" w14:textId="7774C71F" w:rsidR="009404DC" w:rsidRDefault="009404DC" w:rsidP="00BE16E2">
      <w:pPr>
        <w:spacing w:line="480" w:lineRule="auto"/>
      </w:pPr>
      <w:r>
        <w:t> </w:t>
      </w:r>
      <w:r w:rsidR="00BE16E2">
        <w:tab/>
      </w:r>
      <w:r>
        <w:t>Integrating GIS with foliage data allows for advanced spatial analyses, such as identifying patterns and trends in vegetation distribution, assessing the health and density of green spaces, and monitoring changes </w:t>
      </w:r>
      <w:r w:rsidRPr="00BE16E2">
        <w:t>over time</w:t>
      </w:r>
      <w:r w:rsidR="00BE16E2" w:rsidRPr="00BE16E2">
        <w:t xml:space="preserve"> (</w:t>
      </w:r>
      <w:proofErr w:type="spellStart"/>
      <w:r w:rsidR="00BE16E2" w:rsidRPr="00BE16E2">
        <w:t>Najafova</w:t>
      </w:r>
      <w:proofErr w:type="spellEnd"/>
      <w:r w:rsidR="00BE16E2" w:rsidRPr="00BE16E2">
        <w:t>, 2022)</w:t>
      </w:r>
      <w:r w:rsidRPr="00BE16E2">
        <w:t>. This information</w:t>
      </w:r>
      <w:r>
        <w:t xml:space="preserve"> can be invaluable for urban planners, environmental scientists, and policymakers in making informed decisions regarding land use, conservation efforts, and the overall management of urban ecosystems. Advanced image analysis algorithms can improve the accuracy and efficiency of </w:t>
      </w:r>
      <w:r>
        <w:lastRenderedPageBreak/>
        <w:t xml:space="preserve">foliage/vegetation data extraction from aerial/street view images for GIS integration. These algorithms can automatically detect and classify </w:t>
      </w:r>
      <w:proofErr w:type="gramStart"/>
      <w:r>
        <w:t>several</w:t>
      </w:r>
      <w:proofErr w:type="gramEnd"/>
      <w:r>
        <w:t xml:space="preserve"> types of foliage, such as trees, shrubs, and grass, providing more detailed and precise information for spatial analyses. By leveraging these algorithms, planners and decision-makers can gain deeper insights into the distribution, density, and health of vegetation in urban areas, enabling them to make informed decisions regarding green infrastructure management, urban planning, and environmental conservation.</w:t>
      </w:r>
    </w:p>
    <w:p w14:paraId="4DF11AE9" w14:textId="77777777" w:rsidR="009404DC" w:rsidRPr="009404DC" w:rsidRDefault="009404DC" w:rsidP="009404DC">
      <w:pPr>
        <w:pStyle w:val="Heading3"/>
      </w:pPr>
      <w:r w:rsidRPr="009404DC">
        <w:t>Visualization and Reporting</w:t>
      </w:r>
    </w:p>
    <w:p w14:paraId="35A23D01" w14:textId="77777777" w:rsidR="009404DC" w:rsidRDefault="009404DC" w:rsidP="009404DC">
      <w:pPr>
        <w:pStyle w:val="Heading4"/>
      </w:pPr>
      <w:r>
        <w:t>Visualization and Reporting of Foliage/Vegetation Data Represented in a Digital Twin.</w:t>
      </w:r>
    </w:p>
    <w:p w14:paraId="2C0B1978" w14:textId="4C08CAC2" w:rsidR="009404DC" w:rsidRDefault="009404DC" w:rsidP="00B01406">
      <w:pPr>
        <w:pStyle w:val="NormalWeb"/>
        <w:spacing w:line="480" w:lineRule="auto"/>
      </w:pPr>
      <w:r>
        <w:t> </w:t>
      </w:r>
      <w:r>
        <w:tab/>
      </w:r>
      <w:r w:rsidR="00D0271F" w:rsidRPr="00D0271F">
        <w:t xml:space="preserve">Use maps, charts, and graphs to communicate findings to stakeholders. Summarize key insights in reports for decision-makers and researchers. One effective way to summarize the findings for researchers is to provide a concise executive summary. This highlights the main conclusions and implications of the foliage/vegetation data. In the current study, a DT representation of foliage or vegetation provides a visual representation of the selected environment, which can help researchers quickly grasp the key patterns and trends in the data. Finally, including detailed tables or appendices with the raw data can allow researchers to delve deeper into the findings if needed. In the reports, it is important to include key insights such as trends in foliage/vegetation growth or decline, spatial distribution patterns, species diversity, and the impact of environmental factors on vegetation health. These insights can help decision-makers and researchers better understand the current state of vegetation and make informed decisions regarding land management and conservation efforts. In the current study, the vegetation data </w:t>
      </w:r>
      <w:proofErr w:type="gramStart"/>
      <w:r w:rsidR="00D0271F" w:rsidRPr="00D0271F">
        <w:t>is analyzed</w:t>
      </w:r>
      <w:proofErr w:type="gramEnd"/>
      <w:r w:rsidR="00D0271F" w:rsidRPr="00D0271F">
        <w:t xml:space="preserve"> for better planning of advanced network node placement to overcome </w:t>
      </w:r>
      <w:r w:rsidR="00D0271F" w:rsidRPr="00D0271F">
        <w:lastRenderedPageBreak/>
        <w:t>the blockage caused by the vegetation and, thereby, provide efficient network coverage and user data connectivity.</w:t>
      </w:r>
    </w:p>
    <w:p w14:paraId="40DCDCB9" w14:textId="2E30DD13" w:rsidR="009404DC" w:rsidRPr="009404DC" w:rsidRDefault="009404DC" w:rsidP="00B01406">
      <w:pPr>
        <w:pStyle w:val="Heading3"/>
      </w:pPr>
      <w:r w:rsidRPr="009404DC">
        <w:t>Comparison of Digital Twin Foliage Representation with Lidar or UAV Data</w:t>
      </w:r>
    </w:p>
    <w:p w14:paraId="740C6DA9" w14:textId="77777777" w:rsidR="009404DC" w:rsidRDefault="009404DC" w:rsidP="009404DC">
      <w:pPr>
        <w:pStyle w:val="NormalWeb"/>
        <w:spacing w:line="480" w:lineRule="auto"/>
        <w:ind w:firstLine="720"/>
      </w:pPr>
      <w:r>
        <w:t xml:space="preserve">Compare digital twin foliage measurements with LiDAR/UAV datasets. Partition the study area into grids for detailed comparisons. Visualize data intersections using Venn diagrams for clarity. Using LiDAR or UAV data for comparison provides </w:t>
      </w:r>
      <w:proofErr w:type="gramStart"/>
      <w:r>
        <w:t>several</w:t>
      </w:r>
      <w:proofErr w:type="gramEnd"/>
      <w:r>
        <w:t xml:space="preserve"> advantages. Firstly, LiDAR technology allows for highly accurate and detailed 3D measurements of foliage, capturing even the smallest details. Secondly, UAVs can capture data from various angles and heights, providing a comprehensive view of the study area. Lastly, both LiDAR and UAV data can </w:t>
      </w:r>
      <w:proofErr w:type="gramStart"/>
      <w:r>
        <w:t>be collected</w:t>
      </w:r>
      <w:proofErr w:type="gramEnd"/>
      <w:r>
        <w:t xml:space="preserve"> quickly and efficiently, allowing for frequent updates and monitoring of changes in foliage over time.</w:t>
      </w:r>
    </w:p>
    <w:p w14:paraId="1BD7DF0A" w14:textId="77777777" w:rsidR="009404DC" w:rsidRPr="009404DC" w:rsidRDefault="009404DC" w:rsidP="009404DC">
      <w:pPr>
        <w:pStyle w:val="Heading3"/>
      </w:pPr>
      <w:r w:rsidRPr="009404DC">
        <w:t>Iterative Process</w:t>
      </w:r>
    </w:p>
    <w:p w14:paraId="439432D0" w14:textId="073D8672" w:rsidR="009404DC" w:rsidRDefault="009404DC" w:rsidP="00E54A9E">
      <w:pPr>
        <w:pStyle w:val="NormalWeb"/>
        <w:spacing w:line="480" w:lineRule="auto"/>
        <w:ind w:firstLine="720"/>
      </w:pPr>
      <w:r>
        <w:t xml:space="preserve">Revisit steps to refine digital twin quality as insights evolve. Digital twin quality plays a crucial role in decision-making as it ensures that the insights derived from the digital twin are accurate and </w:t>
      </w:r>
      <w:proofErr w:type="gramStart"/>
      <w:r>
        <w:t>reliable</w:t>
      </w:r>
      <w:proofErr w:type="gramEnd"/>
      <w:r>
        <w:t xml:space="preserve">. By continuously refining the digital twin through an iterative process, organizations can make informed decisions based on real-time data and simulations, leading to improved operational efficiency and better outcomes. The iterative process of refining digital twin quality involves </w:t>
      </w:r>
      <w:proofErr w:type="gramStart"/>
      <w:r>
        <w:t>several</w:t>
      </w:r>
      <w:proofErr w:type="gramEnd"/>
      <w:r>
        <w:t xml:space="preserve"> steps. First, data needs to </w:t>
      </w:r>
      <w:proofErr w:type="gramStart"/>
      <w:r>
        <w:t>be collected</w:t>
      </w:r>
      <w:proofErr w:type="gramEnd"/>
      <w:r>
        <w:t xml:space="preserve"> and analyzed from sensors and other sources to update the digital twin model. </w:t>
      </w:r>
      <w:commentRangeStart w:id="250"/>
      <w:commentRangeStart w:id="251"/>
      <w:r w:rsidRPr="00E54A9E">
        <w:rPr>
          <w:strike/>
        </w:rPr>
        <w:t>Then, can run</w:t>
      </w:r>
      <w:commentRangeEnd w:id="250"/>
      <w:r w:rsidRPr="00E54A9E">
        <w:rPr>
          <w:rStyle w:val="CommentReference"/>
          <w:strike/>
        </w:rPr>
        <w:commentReference w:id="250"/>
      </w:r>
      <w:commentRangeEnd w:id="251"/>
      <w:r w:rsidR="00E54A9E">
        <w:rPr>
          <w:rStyle w:val="CommentReference"/>
          <w:rFonts w:cs="Arial"/>
          <w:szCs w:val="20"/>
        </w:rPr>
        <w:commentReference w:id="251"/>
      </w:r>
      <w:r>
        <w:t xml:space="preserve"> </w:t>
      </w:r>
      <w:r w:rsidR="00E54A9E" w:rsidRPr="00E54A9E">
        <w:t xml:space="preserve">After that, simulations can </w:t>
      </w:r>
      <w:proofErr w:type="gramStart"/>
      <w:r w:rsidR="00E54A9E" w:rsidRPr="00E54A9E">
        <w:t>be run</w:t>
      </w:r>
      <w:proofErr w:type="gramEnd"/>
      <w:r w:rsidR="00E54A9E" w:rsidRPr="00E54A9E">
        <w:t xml:space="preserve"> and compared to actual data to identify any discrepancies or errors. Based on these insights, </w:t>
      </w:r>
      <w:r w:rsidR="00E54A9E" w:rsidRPr="00E54A9E">
        <w:lastRenderedPageBreak/>
        <w:t xml:space="preserve">adjustments can </w:t>
      </w:r>
      <w:proofErr w:type="gramStart"/>
      <w:r w:rsidR="00E54A9E" w:rsidRPr="00E54A9E">
        <w:t>be made</w:t>
      </w:r>
      <w:proofErr w:type="gramEnd"/>
      <w:r w:rsidR="00E54A9E" w:rsidRPr="00E54A9E">
        <w:t xml:space="preserve"> to the digital twin model. The process </w:t>
      </w:r>
      <w:proofErr w:type="gramStart"/>
      <w:r w:rsidR="00E54A9E" w:rsidRPr="00E54A9E">
        <w:t>is repeated</w:t>
      </w:r>
      <w:proofErr w:type="gramEnd"/>
      <w:r w:rsidR="00E54A9E" w:rsidRPr="00E54A9E">
        <w:t xml:space="preserve"> until the desired level of accuracy and reliability is achieved.</w:t>
      </w:r>
    </w:p>
    <w:p w14:paraId="795754A5" w14:textId="77777777" w:rsidR="00167573" w:rsidRPr="00887A22" w:rsidRDefault="00167573" w:rsidP="009404DC">
      <w:pPr>
        <w:pStyle w:val="Heading2"/>
      </w:pPr>
      <w:bookmarkStart w:id="252" w:name="_Toc164865778"/>
      <w:bookmarkStart w:id="253" w:name="_Toc172410461"/>
      <w:commentRangeStart w:id="254"/>
      <w:r>
        <w:t>Population</w:t>
      </w:r>
      <w:commentRangeEnd w:id="254"/>
      <w:r>
        <w:rPr>
          <w:rStyle w:val="CommentReference"/>
        </w:rPr>
        <w:commentReference w:id="254"/>
      </w:r>
      <w:r>
        <w:t xml:space="preserve"> and Sample</w:t>
      </w:r>
      <w:bookmarkEnd w:id="252"/>
      <w:bookmarkEnd w:id="253"/>
    </w:p>
    <w:p w14:paraId="105D2270" w14:textId="77777777" w:rsidR="008A2EE2" w:rsidRDefault="009404DC" w:rsidP="009B2197">
      <w:pPr>
        <w:spacing w:line="480" w:lineRule="auto"/>
        <w:ind w:firstLine="720"/>
      </w:pPr>
      <w:r>
        <w:t xml:space="preserve">The study concentrates on urban regions with diverse vegetation coverage, encompassing densely populated cities and suburban areas to capture a broad spectrum of foliage types and urban configurations. </w:t>
      </w:r>
      <w:commentRangeStart w:id="255"/>
      <w:commentRangeStart w:id="256"/>
      <w:commentRangeStart w:id="257"/>
      <w:r>
        <w:t xml:space="preserve">Sample locations </w:t>
      </w:r>
      <w:proofErr w:type="gramStart"/>
      <w:r>
        <w:t>are chosen</w:t>
      </w:r>
      <w:proofErr w:type="gramEnd"/>
      <w:r>
        <w:t xml:space="preserve"> based on the accessibility of high-quality satellite and street view imagery, </w:t>
      </w:r>
      <w:r w:rsidR="005A02A8">
        <w:t>as well as</w:t>
      </w:r>
      <w:r>
        <w:t xml:space="preserve"> LiDAR data</w:t>
      </w:r>
      <w:commentRangeEnd w:id="255"/>
      <w:r>
        <w:rPr>
          <w:rStyle w:val="CommentReference"/>
        </w:rPr>
        <w:commentReference w:id="255"/>
      </w:r>
      <w:commentRangeEnd w:id="256"/>
      <w:r w:rsidR="00F630C1">
        <w:rPr>
          <w:rStyle w:val="CommentReference"/>
          <w:rFonts w:eastAsia="Times New Roman" w:cs="Arial"/>
          <w:szCs w:val="20"/>
        </w:rPr>
        <w:commentReference w:id="256"/>
      </w:r>
      <w:commentRangeEnd w:id="257"/>
      <w:r w:rsidR="00FA738E">
        <w:rPr>
          <w:rStyle w:val="CommentReference"/>
          <w:rFonts w:eastAsia="Times New Roman" w:cs="Arial"/>
          <w:szCs w:val="20"/>
        </w:rPr>
        <w:commentReference w:id="257"/>
      </w:r>
      <w:r>
        <w:t xml:space="preserve">. </w:t>
      </w:r>
    </w:p>
    <w:p w14:paraId="5744D786" w14:textId="77777777" w:rsidR="008A2EE2" w:rsidRDefault="008A2EE2" w:rsidP="009B2197">
      <w:pPr>
        <w:spacing w:line="480" w:lineRule="auto"/>
        <w:ind w:firstLine="720"/>
      </w:pPr>
      <w:r w:rsidRPr="008A2EE2">
        <w:t xml:space="preserve">During the selection process, every precaution </w:t>
      </w:r>
      <w:proofErr w:type="gramStart"/>
      <w:r w:rsidRPr="008A2EE2">
        <w:t>is taken</w:t>
      </w:r>
      <w:proofErr w:type="gramEnd"/>
      <w:r w:rsidRPr="008A2EE2">
        <w:t xml:space="preserve"> to eliminate biases. To ensure that the study sample includes a variety of vegetation densities and types, the study focuses on cities and suburban areas renowned for their substantial foliage diversity. Diverse vegetation types are essential to the study's objectives since it permits a more comprehensive understanding of how different foliage types </w:t>
      </w:r>
      <w:proofErr w:type="gramStart"/>
      <w:r w:rsidRPr="008A2EE2">
        <w:t>are distributed</w:t>
      </w:r>
      <w:proofErr w:type="gramEnd"/>
      <w:r w:rsidRPr="008A2EE2">
        <w:t xml:space="preserve"> across urban landscapes. By including areas with high, medium, and low vegetation coverage, the study can account for the full range of urban foliage scenarios.</w:t>
      </w:r>
    </w:p>
    <w:p w14:paraId="5FA5B066" w14:textId="070D1CDB" w:rsidR="009B2197" w:rsidRDefault="009B2197" w:rsidP="009B2197">
      <w:pPr>
        <w:spacing w:line="480" w:lineRule="auto"/>
        <w:ind w:firstLine="720"/>
      </w:pPr>
      <w:r>
        <w:t>These selected sites within cities renowned for their substantial foliage diversity guarantee the inclusion of various vegetation densities and types in the study's analysis (OCM Partners, 2024; Philadelphia Lidar - LAS Files 2022 {2022} - Big Ten Academic Alliance Geoportal, 2022).</w:t>
      </w:r>
    </w:p>
    <w:p w14:paraId="31226CBA" w14:textId="1D18A3A0" w:rsidR="00FA738E" w:rsidRPr="009B2197" w:rsidRDefault="00FA738E" w:rsidP="008A2EE2">
      <w:pPr>
        <w:spacing w:line="480" w:lineRule="auto"/>
        <w:ind w:firstLine="720"/>
      </w:pPr>
      <w:r>
        <w:t xml:space="preserve">The study also takes into consideration the differences in urban configurations at the selected locations. Through the inclusion of a variety of urban layouts, the study ensures that its findings are applicable to a wide range of urban environments. As a result of this approach, a </w:t>
      </w:r>
      <w:r>
        <w:lastRenderedPageBreak/>
        <w:t xml:space="preserve">digital twin can </w:t>
      </w:r>
      <w:proofErr w:type="gramStart"/>
      <w:r>
        <w:t>be created</w:t>
      </w:r>
      <w:proofErr w:type="gramEnd"/>
      <w:r>
        <w:t xml:space="preserve"> that can be used for a variety of applications, such as urban planning, environmental monitoring, and resource management.</w:t>
      </w:r>
    </w:p>
    <w:p w14:paraId="4572A511" w14:textId="211D5A2F" w:rsidR="00F64BAA" w:rsidRPr="00F64BAA" w:rsidRDefault="00F64BAA" w:rsidP="00F64BAA">
      <w:pPr>
        <w:pStyle w:val="Caption"/>
        <w:rPr>
          <w:i/>
          <w:iCs w:val="0"/>
        </w:rPr>
      </w:pPr>
      <w:bookmarkStart w:id="258" w:name="_Toc172410494"/>
      <w:r w:rsidRPr="00F64BAA">
        <w:rPr>
          <w:b/>
          <w:bCs/>
        </w:rPr>
        <w:t xml:space="preserve">Figure </w:t>
      </w:r>
      <w:r w:rsidRPr="00F64BAA">
        <w:rPr>
          <w:b/>
          <w:bCs/>
        </w:rPr>
        <w:fldChar w:fldCharType="begin"/>
      </w:r>
      <w:r w:rsidRPr="00F64BAA">
        <w:rPr>
          <w:b/>
          <w:bCs/>
        </w:rPr>
        <w:instrText xml:space="preserve"> SEQ Figure \* ARABIC </w:instrText>
      </w:r>
      <w:r w:rsidRPr="00F64BAA">
        <w:rPr>
          <w:b/>
          <w:bCs/>
        </w:rPr>
        <w:fldChar w:fldCharType="separate"/>
      </w:r>
      <w:r w:rsidRPr="00F64BAA">
        <w:rPr>
          <w:b/>
          <w:bCs/>
          <w:noProof/>
        </w:rPr>
        <w:t>21</w:t>
      </w:r>
      <w:r w:rsidRPr="00F64BAA">
        <w:rPr>
          <w:b/>
          <w:bCs/>
        </w:rPr>
        <w:fldChar w:fldCharType="end"/>
      </w:r>
      <w:r>
        <w:t xml:space="preserve"> </w:t>
      </w:r>
      <w:r>
        <w:br/>
      </w:r>
      <w:r w:rsidRPr="00F64BAA">
        <w:rPr>
          <w:i/>
          <w:iCs w:val="0"/>
        </w:rPr>
        <w:t>Selected Region for Construction of Digital Twin Representation of Foliage</w:t>
      </w:r>
      <w:bookmarkEnd w:id="258"/>
    </w:p>
    <w:p w14:paraId="0FD634CB" w14:textId="3F770663" w:rsidR="00F64BAA" w:rsidRDefault="00F64BAA" w:rsidP="00255153">
      <w:pPr>
        <w:spacing w:line="480" w:lineRule="auto"/>
        <w:ind w:firstLine="720"/>
        <w:rPr>
          <w:color w:val="000000"/>
        </w:rPr>
      </w:pPr>
      <w:r w:rsidRPr="00F64BAA">
        <w:rPr>
          <w:noProof/>
          <w:color w:val="000000"/>
        </w:rPr>
        <w:drawing>
          <wp:inline distT="0" distB="0" distL="0" distR="0" wp14:anchorId="543CD988" wp14:editId="3D7220E1">
            <wp:extent cx="3873927" cy="3581795"/>
            <wp:effectExtent l="0" t="0" r="0" b="0"/>
            <wp:docPr id="20649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8110" name=""/>
                    <pic:cNvPicPr/>
                  </pic:nvPicPr>
                  <pic:blipFill>
                    <a:blip r:embed="rId44"/>
                    <a:stretch>
                      <a:fillRect/>
                    </a:stretch>
                  </pic:blipFill>
                  <pic:spPr>
                    <a:xfrm>
                      <a:off x="0" y="0"/>
                      <a:ext cx="3873927" cy="3581795"/>
                    </a:xfrm>
                    <a:prstGeom prst="rect">
                      <a:avLst/>
                    </a:prstGeom>
                  </pic:spPr>
                </pic:pic>
              </a:graphicData>
            </a:graphic>
          </wp:inline>
        </w:drawing>
      </w:r>
    </w:p>
    <w:p w14:paraId="6CC64E47" w14:textId="4A57A9D5" w:rsidR="009B2197" w:rsidRDefault="009B2197" w:rsidP="009B2197">
      <w:pPr>
        <w:spacing w:line="480" w:lineRule="auto"/>
        <w:ind w:firstLine="720"/>
      </w:pPr>
      <w:r>
        <w:t xml:space="preserve">Again, the approach here is to define a framework and methodology that can </w:t>
      </w:r>
      <w:proofErr w:type="gramStart"/>
      <w:r>
        <w:t>be used</w:t>
      </w:r>
      <w:proofErr w:type="gramEnd"/>
      <w:r>
        <w:t xml:space="preserve"> to build digital twins with foliage. There are going to be new vegetation types and environments at different geographical locations, hence the model has </w:t>
      </w:r>
      <w:proofErr w:type="gramStart"/>
      <w:r>
        <w:t>been designed</w:t>
      </w:r>
      <w:proofErr w:type="gramEnd"/>
      <w:r>
        <w:t xml:space="preserve"> to learn from the current selection of the region and identify the vegetation/foliage in building digital twin of foliage.</w:t>
      </w:r>
    </w:p>
    <w:p w14:paraId="7197AE0F" w14:textId="7A2E9EBC" w:rsidR="00F64BAA" w:rsidRPr="00F64BAA" w:rsidRDefault="00F64BAA" w:rsidP="00F64BAA">
      <w:pPr>
        <w:spacing w:line="480" w:lineRule="auto"/>
        <w:ind w:firstLine="720"/>
      </w:pPr>
      <w:r w:rsidRPr="00F64BAA">
        <w:t xml:space="preserve">The study </w:t>
      </w:r>
      <w:r w:rsidR="0053019A">
        <w:t>is</w:t>
      </w:r>
      <w:r w:rsidRPr="00F64BAA">
        <w:t xml:space="preserve"> based on satellite imagery taken over downtown Philadelphia. Research areas </w:t>
      </w:r>
      <w:r w:rsidR="0053019A" w:rsidRPr="00F64BAA">
        <w:t>include</w:t>
      </w:r>
      <w:r w:rsidRPr="00F64BAA">
        <w:t xml:space="preserve"> 11.67 square kilometers with </w:t>
      </w:r>
      <w:r w:rsidR="0053019A" w:rsidRPr="00F64BAA">
        <w:t>latitude</w:t>
      </w:r>
      <w:r w:rsidRPr="00F64BAA">
        <w:t xml:space="preserve"> and longitude shown </w:t>
      </w:r>
      <w:r>
        <w:t>in Figure 21</w:t>
      </w:r>
      <w:r w:rsidRPr="00F64BAA">
        <w:t xml:space="preserve"> (-75.1554444171089813,</w:t>
      </w:r>
      <w:r w:rsidR="00F7299D">
        <w:t xml:space="preserve"> </w:t>
      </w:r>
      <w:r w:rsidRPr="00F64BAA">
        <w:t>39.9454890288090994,</w:t>
      </w:r>
      <w:r w:rsidR="00F7299D">
        <w:t xml:space="preserve"> </w:t>
      </w:r>
      <w:r w:rsidRPr="00F64BAA">
        <w:t>-75.1415309158855820,</w:t>
      </w:r>
      <w:r w:rsidR="00F7299D">
        <w:t xml:space="preserve"> </w:t>
      </w:r>
      <w:r w:rsidRPr="00F64BAA">
        <w:t xml:space="preserve">39.9549885451272928). A subset of the selected region </w:t>
      </w:r>
      <w:proofErr w:type="gramStart"/>
      <w:r w:rsidR="00CA1D4D">
        <w:t xml:space="preserve">is </w:t>
      </w:r>
      <w:r w:rsidRPr="00F64BAA">
        <w:t>considered</w:t>
      </w:r>
      <w:proofErr w:type="gramEnd"/>
      <w:r w:rsidRPr="00F64BAA">
        <w:t xml:space="preserve"> for </w:t>
      </w:r>
      <w:r w:rsidR="00CA1D4D">
        <w:t xml:space="preserve">the </w:t>
      </w:r>
      <w:r w:rsidRPr="00F64BAA">
        <w:t xml:space="preserve">sample. </w:t>
      </w:r>
    </w:p>
    <w:p w14:paraId="50FAC05F" w14:textId="4402D062" w:rsidR="00167573" w:rsidRDefault="00167573" w:rsidP="00C50DAE">
      <w:pPr>
        <w:pStyle w:val="Heading2"/>
      </w:pPr>
      <w:bookmarkStart w:id="259" w:name="_Toc164865779"/>
      <w:bookmarkStart w:id="260" w:name="_Toc172410462"/>
      <w:commentRangeStart w:id="261"/>
      <w:commentRangeStart w:id="262"/>
      <w:r>
        <w:lastRenderedPageBreak/>
        <w:t>Materials or Instrumentation</w:t>
      </w:r>
      <w:commentRangeEnd w:id="261"/>
      <w:r>
        <w:rPr>
          <w:rStyle w:val="CommentReference"/>
        </w:rPr>
        <w:commentReference w:id="261"/>
      </w:r>
      <w:commentRangeEnd w:id="262"/>
      <w:r>
        <w:rPr>
          <w:rStyle w:val="CommentReference"/>
        </w:rPr>
        <w:commentReference w:id="262"/>
      </w:r>
      <w:bookmarkEnd w:id="259"/>
      <w:bookmarkEnd w:id="260"/>
    </w:p>
    <w:p w14:paraId="3B010729" w14:textId="05FFBF01" w:rsidR="00F77EC6" w:rsidRDefault="00D51222" w:rsidP="00F77EC6">
      <w:pPr>
        <w:spacing w:before="100" w:beforeAutospacing="1" w:after="100" w:afterAutospacing="1" w:line="480" w:lineRule="auto"/>
        <w:ind w:firstLine="720"/>
        <w:rPr>
          <w:rFonts w:eastAsia="Times New Roman" w:cs="Times New Roman"/>
          <w:szCs w:val="24"/>
        </w:rPr>
      </w:pPr>
      <w:r>
        <w:rPr>
          <w:rFonts w:eastAsia="Times New Roman" w:cs="Times New Roman"/>
          <w:szCs w:val="24"/>
        </w:rPr>
        <w:t>F</w:t>
      </w:r>
      <w:r w:rsidR="00F77EC6" w:rsidRPr="00F77EC6">
        <w:rPr>
          <w:rFonts w:eastAsia="Times New Roman" w:cs="Times New Roman"/>
          <w:szCs w:val="24"/>
        </w:rPr>
        <w:t>igure</w:t>
      </w:r>
      <w:r>
        <w:rPr>
          <w:rFonts w:eastAsia="Times New Roman" w:cs="Times New Roman"/>
          <w:szCs w:val="24"/>
        </w:rPr>
        <w:t xml:space="preserve"> 2</w:t>
      </w:r>
      <w:r w:rsidR="00A049CA">
        <w:rPr>
          <w:rFonts w:eastAsia="Times New Roman" w:cs="Times New Roman"/>
          <w:szCs w:val="24"/>
        </w:rPr>
        <w:t>2</w:t>
      </w:r>
      <w:r w:rsidR="00F77EC6" w:rsidRPr="00F77EC6">
        <w:rPr>
          <w:rFonts w:eastAsia="Times New Roman" w:cs="Times New Roman"/>
          <w:szCs w:val="24"/>
        </w:rPr>
        <w:t xml:space="preserve"> shows how the </w:t>
      </w:r>
      <w:r w:rsidR="0053019A">
        <w:rPr>
          <w:rFonts w:eastAsia="Times New Roman" w:cs="Times New Roman"/>
          <w:szCs w:val="24"/>
        </w:rPr>
        <w:t>G</w:t>
      </w:r>
      <w:r w:rsidR="00F77EC6" w:rsidRPr="00F77EC6">
        <w:rPr>
          <w:rFonts w:eastAsia="Times New Roman" w:cs="Times New Roman"/>
          <w:szCs w:val="24"/>
        </w:rPr>
        <w:t>oogle collects the images using the google car.</w:t>
      </w:r>
    </w:p>
    <w:p w14:paraId="1589F9E8" w14:textId="7E2673D4" w:rsidR="00D51222" w:rsidRPr="00F77EC6" w:rsidRDefault="00D51222" w:rsidP="00D51222">
      <w:pPr>
        <w:pStyle w:val="Caption"/>
        <w:rPr>
          <w:rFonts w:eastAsia="Times New Roman" w:cs="Times New Roman"/>
          <w:szCs w:val="24"/>
        </w:rPr>
      </w:pPr>
      <w:bookmarkStart w:id="263" w:name="_Toc172410495"/>
      <w:r w:rsidRPr="00CE5A8E">
        <w:rPr>
          <w:b/>
          <w:bCs/>
        </w:rPr>
        <w:t xml:space="preserve">Figure </w:t>
      </w:r>
      <w:r w:rsidRPr="00CE5A8E">
        <w:rPr>
          <w:b/>
          <w:bCs/>
        </w:rPr>
        <w:fldChar w:fldCharType="begin"/>
      </w:r>
      <w:r w:rsidRPr="00CE5A8E">
        <w:rPr>
          <w:b/>
          <w:bCs/>
        </w:rPr>
        <w:instrText xml:space="preserve"> SEQ Figure \* ARABIC </w:instrText>
      </w:r>
      <w:r w:rsidRPr="00CE5A8E">
        <w:rPr>
          <w:b/>
          <w:bCs/>
        </w:rPr>
        <w:fldChar w:fldCharType="separate"/>
      </w:r>
      <w:r w:rsidR="00F64BAA">
        <w:rPr>
          <w:b/>
          <w:bCs/>
          <w:noProof/>
        </w:rPr>
        <w:t>22</w:t>
      </w:r>
      <w:r w:rsidRPr="00CE5A8E">
        <w:rPr>
          <w:b/>
          <w:bCs/>
        </w:rPr>
        <w:fldChar w:fldCharType="end"/>
      </w:r>
      <w:r w:rsidRPr="00D51222">
        <w:rPr>
          <w:b/>
          <w:bCs/>
        </w:rPr>
        <w:t xml:space="preserve"> </w:t>
      </w:r>
      <w:r w:rsidR="00CE5A8E">
        <w:rPr>
          <w:b/>
          <w:bCs/>
        </w:rPr>
        <w:br/>
      </w:r>
      <w:r w:rsidRPr="00D51222">
        <w:rPr>
          <w:rFonts w:eastAsia="Times New Roman" w:cs="Times New Roman"/>
          <w:i/>
          <w:iCs w:val="0"/>
          <w:szCs w:val="24"/>
        </w:rPr>
        <w:t xml:space="preserve">Glimpse of How Aerial and Street </w:t>
      </w:r>
      <w:r w:rsidR="004B58F6">
        <w:rPr>
          <w:rFonts w:eastAsia="Times New Roman" w:cs="Times New Roman"/>
          <w:i/>
          <w:iCs w:val="0"/>
          <w:szCs w:val="24"/>
        </w:rPr>
        <w:t>V</w:t>
      </w:r>
      <w:r w:rsidRPr="00D51222">
        <w:rPr>
          <w:rFonts w:eastAsia="Times New Roman" w:cs="Times New Roman"/>
          <w:i/>
          <w:iCs w:val="0"/>
          <w:szCs w:val="24"/>
        </w:rPr>
        <w:t>iew Images Collected by Google</w:t>
      </w:r>
      <w:bookmarkEnd w:id="263"/>
    </w:p>
    <w:p w14:paraId="73C345B4" w14:textId="1D3F5603" w:rsidR="0047774B" w:rsidRDefault="00F77EC6" w:rsidP="00F77EC6">
      <w:pPr>
        <w:spacing w:after="0" w:line="480" w:lineRule="auto"/>
        <w:ind w:firstLine="720"/>
        <w:contextualSpacing/>
      </w:pPr>
      <w:commentRangeStart w:id="264"/>
      <w:commentRangeStart w:id="265"/>
      <w:r>
        <w:rPr>
          <w:noProof/>
        </w:rPr>
        <w:drawing>
          <wp:inline distT="0" distB="0" distL="0" distR="0" wp14:anchorId="78799154" wp14:editId="75BB215F">
            <wp:extent cx="5010150" cy="2350985"/>
            <wp:effectExtent l="0" t="0" r="0" b="0"/>
            <wp:docPr id="9572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029383" cy="2360010"/>
                    </a:xfrm>
                    <a:prstGeom prst="rect">
                      <a:avLst/>
                    </a:prstGeom>
                  </pic:spPr>
                </pic:pic>
              </a:graphicData>
            </a:graphic>
          </wp:inline>
        </w:drawing>
      </w:r>
      <w:commentRangeEnd w:id="264"/>
      <w:r>
        <w:rPr>
          <w:rStyle w:val="CommentReference"/>
        </w:rPr>
        <w:commentReference w:id="264"/>
      </w:r>
      <w:commentRangeEnd w:id="265"/>
      <w:r w:rsidR="00F630C1">
        <w:rPr>
          <w:rStyle w:val="CommentReference"/>
          <w:rFonts w:eastAsia="Times New Roman" w:cs="Arial"/>
          <w:szCs w:val="20"/>
        </w:rPr>
        <w:commentReference w:id="265"/>
      </w:r>
    </w:p>
    <w:p w14:paraId="0F821A3F" w14:textId="13C4EC36" w:rsidR="00F630C1" w:rsidRDefault="007F5896" w:rsidP="00F630C1">
      <w:pPr>
        <w:spacing w:line="480" w:lineRule="auto"/>
        <w:ind w:firstLine="720"/>
      </w:pPr>
      <w:commentRangeStart w:id="266"/>
      <w:commentRangeStart w:id="267"/>
      <w:r w:rsidRPr="00F77EC6">
        <w:rPr>
          <w:rStyle w:val="Heading4Char"/>
        </w:rPr>
        <w:t>Imagery Sources</w:t>
      </w:r>
      <w:r w:rsidR="00F630C1">
        <w:rPr>
          <w:rStyle w:val="Heading4Char"/>
        </w:rPr>
        <w:t>:</w:t>
      </w:r>
    </w:p>
    <w:p w14:paraId="6A6E6FD5" w14:textId="4C846E23" w:rsidR="007F5896" w:rsidRPr="00F77EC6" w:rsidRDefault="007F5896" w:rsidP="00F630C1">
      <w:pPr>
        <w:spacing w:line="480" w:lineRule="auto"/>
        <w:ind w:firstLine="720"/>
      </w:pPr>
      <w:r w:rsidRPr="00F77EC6">
        <w:rPr>
          <w:rFonts w:eastAsia="Times New Roman" w:cs="Times New Roman"/>
          <w:szCs w:val="24"/>
        </w:rPr>
        <w:t>High-resolution Google Street View and aerial images (Google for Developers Maps Static API, n.d.; Google for Developers Street View Static API Overview, n.d.).</w:t>
      </w:r>
    </w:p>
    <w:p w14:paraId="68A15401" w14:textId="0517C432" w:rsidR="00F630C1" w:rsidRDefault="007F5896" w:rsidP="00F630C1">
      <w:pPr>
        <w:spacing w:line="480" w:lineRule="auto"/>
        <w:ind w:firstLine="720"/>
      </w:pPr>
      <w:r w:rsidRPr="00F77EC6">
        <w:rPr>
          <w:rStyle w:val="Heading4Char"/>
        </w:rPr>
        <w:t>Data Collection APIs</w:t>
      </w:r>
      <w:r w:rsidR="00F630C1">
        <w:rPr>
          <w:rStyle w:val="Heading4Char"/>
        </w:rPr>
        <w:t>:</w:t>
      </w:r>
    </w:p>
    <w:p w14:paraId="29C53A63" w14:textId="5C8B574F" w:rsidR="007F5896" w:rsidRPr="00F77EC6" w:rsidRDefault="007F5896" w:rsidP="00F630C1">
      <w:pPr>
        <w:spacing w:line="480" w:lineRule="auto"/>
        <w:ind w:firstLine="720"/>
      </w:pPr>
      <w:r w:rsidRPr="00F77EC6">
        <w:t xml:space="preserve">Google Maps API </w:t>
      </w:r>
      <w:proofErr w:type="gramStart"/>
      <w:r>
        <w:t>is used</w:t>
      </w:r>
      <w:proofErr w:type="gramEnd"/>
      <w:r>
        <w:t xml:space="preserve"> to collect</w:t>
      </w:r>
      <w:r w:rsidRPr="00F77EC6">
        <w:t xml:space="preserve"> street views and aerial imagery (Google for Developers Maps Static API, n.d.; Google for Developers Street View Static API Overview, n.d.).</w:t>
      </w:r>
    </w:p>
    <w:p w14:paraId="7E3048A6" w14:textId="6B0114DE" w:rsidR="00F630C1" w:rsidRDefault="007F5896" w:rsidP="00F630C1">
      <w:pPr>
        <w:spacing w:line="480" w:lineRule="auto"/>
        <w:ind w:firstLine="720"/>
      </w:pPr>
      <w:r w:rsidRPr="00F77EC6">
        <w:rPr>
          <w:rStyle w:val="Heading4Char"/>
        </w:rPr>
        <w:t>Validation Data</w:t>
      </w:r>
      <w:r w:rsidR="00F630C1">
        <w:rPr>
          <w:rStyle w:val="Heading4Char"/>
        </w:rPr>
        <w:t>:</w:t>
      </w:r>
    </w:p>
    <w:p w14:paraId="0E5DBE83" w14:textId="0D332572" w:rsidR="007F5896" w:rsidRPr="00F77EC6" w:rsidRDefault="007F5896" w:rsidP="00F630C1">
      <w:pPr>
        <w:spacing w:line="480" w:lineRule="auto"/>
        <w:ind w:firstLine="720"/>
      </w:pPr>
      <w:r w:rsidRPr="00F77EC6">
        <w:lastRenderedPageBreak/>
        <w:t>LiDAR and UAV datasets for benchmarking and validation purposes (OCM Partners, 2024; Philadelphia Lidar - LAS Files 2022 {2022} - Big Ten Academic Alliance Geoportal, 2022).</w:t>
      </w:r>
    </w:p>
    <w:p w14:paraId="6D3A83F6" w14:textId="77777777" w:rsidR="00F630C1" w:rsidRDefault="00F630C1" w:rsidP="00F630C1">
      <w:pPr>
        <w:spacing w:line="480" w:lineRule="auto"/>
        <w:ind w:firstLine="720"/>
        <w:rPr>
          <w:rStyle w:val="Heading4Char"/>
        </w:rPr>
      </w:pPr>
    </w:p>
    <w:p w14:paraId="4C051C57" w14:textId="39C59D91" w:rsidR="00F630C1" w:rsidRDefault="007F5896" w:rsidP="00F630C1">
      <w:pPr>
        <w:spacing w:line="480" w:lineRule="auto"/>
        <w:ind w:firstLine="720"/>
      </w:pPr>
      <w:r w:rsidRPr="00F77EC6">
        <w:rPr>
          <w:rStyle w:val="Heading4Char"/>
        </w:rPr>
        <w:t>Machine Learning Tools</w:t>
      </w:r>
      <w:r w:rsidR="00F630C1">
        <w:rPr>
          <w:rStyle w:val="Heading4Char"/>
        </w:rPr>
        <w:t>:</w:t>
      </w:r>
    </w:p>
    <w:p w14:paraId="3D625333" w14:textId="03AAD6F5" w:rsidR="007F5896" w:rsidRPr="00F77EC6" w:rsidRDefault="007F5896" w:rsidP="00F630C1">
      <w:pPr>
        <w:spacing w:line="480" w:lineRule="auto"/>
        <w:ind w:firstLine="720"/>
      </w:pPr>
      <w:r w:rsidRPr="00DA0D23">
        <w:t xml:space="preserve">Software libraries and Neural Network models </w:t>
      </w:r>
      <w:proofErr w:type="gramStart"/>
      <w:r w:rsidRPr="00DA0D23">
        <w:t>are used</w:t>
      </w:r>
      <w:proofErr w:type="gramEnd"/>
      <w:r w:rsidRPr="00DA0D23">
        <w:t xml:space="preserve"> to develop instance segmentation models and image processing (e.g., TensorFlow, </w:t>
      </w:r>
      <w:proofErr w:type="spellStart"/>
      <w:r w:rsidRPr="00DA0D23">
        <w:t>PyTorch</w:t>
      </w:r>
      <w:proofErr w:type="spellEnd"/>
      <w:r w:rsidRPr="00DA0D23">
        <w:t xml:space="preserve"> with Mask R-CNN, YOLO v8).</w:t>
      </w:r>
    </w:p>
    <w:p w14:paraId="26FA222A" w14:textId="6406D5EC" w:rsidR="00F630C1" w:rsidRDefault="007F5896" w:rsidP="00F630C1">
      <w:pPr>
        <w:spacing w:line="480" w:lineRule="auto"/>
        <w:ind w:firstLine="720"/>
      </w:pPr>
      <w:r w:rsidRPr="00F77EC6">
        <w:rPr>
          <w:rStyle w:val="Heading4Char"/>
        </w:rPr>
        <w:t>GIS Software</w:t>
      </w:r>
      <w:r w:rsidR="00F630C1">
        <w:rPr>
          <w:rStyle w:val="Heading4Char"/>
        </w:rPr>
        <w:t>:</w:t>
      </w:r>
    </w:p>
    <w:p w14:paraId="73504FF5" w14:textId="78E56EB9" w:rsidR="0053019A" w:rsidRDefault="007F5896" w:rsidP="00F630C1">
      <w:pPr>
        <w:spacing w:line="480" w:lineRule="auto"/>
        <w:ind w:firstLine="720"/>
      </w:pPr>
      <w:r w:rsidRPr="00D83E1D">
        <w:t>For spatial analysis and comparison with traditional data sources. (e.g., Quantum Geographic Information System (QGIS) (QGIS Development Team, 2021), Google Earth engine for data analysis and mapping). </w:t>
      </w:r>
      <w:commentRangeEnd w:id="266"/>
      <w:r>
        <w:rPr>
          <w:rStyle w:val="CommentReference"/>
          <w:rFonts w:eastAsia="Times New Roman" w:cs="Arial"/>
          <w:szCs w:val="20"/>
        </w:rPr>
        <w:commentReference w:id="266"/>
      </w:r>
      <w:commentRangeEnd w:id="267"/>
      <w:r w:rsidR="00F630C1">
        <w:rPr>
          <w:rStyle w:val="CommentReference"/>
          <w:rFonts w:eastAsia="Times New Roman" w:cs="Arial"/>
          <w:szCs w:val="20"/>
        </w:rPr>
        <w:commentReference w:id="267"/>
      </w:r>
    </w:p>
    <w:p w14:paraId="6EE364C2" w14:textId="77777777" w:rsidR="0053019A" w:rsidRPr="00887A22" w:rsidRDefault="0053019A" w:rsidP="008E636A">
      <w:pPr>
        <w:spacing w:after="0" w:line="480" w:lineRule="auto"/>
        <w:contextualSpacing/>
      </w:pPr>
    </w:p>
    <w:p w14:paraId="176E6531" w14:textId="6D0B1AA3" w:rsidR="00167573" w:rsidRPr="003B5887" w:rsidRDefault="003B5887" w:rsidP="00167573">
      <w:pPr>
        <w:pStyle w:val="Heading2"/>
      </w:pPr>
      <w:bookmarkStart w:id="268" w:name="_Toc164865783"/>
      <w:bookmarkStart w:id="269" w:name="_Toc172410463"/>
      <w:commentRangeStart w:id="270"/>
      <w:r w:rsidRPr="003B5887">
        <w:rPr>
          <w:rFonts w:cs="Times New Roman"/>
          <w:szCs w:val="24"/>
        </w:rPr>
        <w:t>Assumptions in the Construction of Digital Twin Representation of Foliage</w:t>
      </w:r>
      <w:r w:rsidR="00167573" w:rsidRPr="003B5887">
        <w:t xml:space="preserve"> </w:t>
      </w:r>
      <w:commentRangeEnd w:id="270"/>
      <w:r w:rsidR="00167573" w:rsidRPr="003B5887">
        <w:rPr>
          <w:rStyle w:val="CommentReference"/>
          <w:szCs w:val="20"/>
        </w:rPr>
        <w:commentReference w:id="270"/>
      </w:r>
      <w:bookmarkEnd w:id="268"/>
      <w:bookmarkEnd w:id="269"/>
    </w:p>
    <w:p w14:paraId="12EDB799" w14:textId="77777777" w:rsidR="007F5896" w:rsidRPr="00424335" w:rsidRDefault="00424335" w:rsidP="007F5896">
      <w:pPr>
        <w:pStyle w:val="Caption"/>
        <w:rPr>
          <w:rFonts w:eastAsia="Times New Roman" w:cs="Times New Roman"/>
          <w:i/>
          <w:iCs w:val="0"/>
          <w:szCs w:val="24"/>
        </w:rPr>
      </w:pPr>
      <w:bookmarkStart w:id="271" w:name="_Toc172410496"/>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23</w:t>
      </w:r>
      <w:r w:rsidRPr="7A732BAD">
        <w:rPr>
          <w:b/>
          <w:bCs/>
        </w:rPr>
        <w:fldChar w:fldCharType="end"/>
      </w:r>
      <w:r>
        <w:t xml:space="preserve"> </w:t>
      </w:r>
      <w:r>
        <w:br/>
      </w:r>
      <w:r w:rsidRPr="7A732BAD">
        <w:rPr>
          <w:i/>
        </w:rPr>
        <w:t xml:space="preserve">Assumptions, Limitations, and Delimitations in the construction </w:t>
      </w:r>
      <w:commentRangeStart w:id="272"/>
      <w:commentRangeStart w:id="273"/>
      <w:r w:rsidRPr="7A732BAD">
        <w:rPr>
          <w:i/>
        </w:rPr>
        <w:t xml:space="preserve">of </w:t>
      </w:r>
      <w:commentRangeEnd w:id="272"/>
      <w:r>
        <w:rPr>
          <w:rStyle w:val="CommentReference"/>
        </w:rPr>
        <w:commentReference w:id="272"/>
      </w:r>
      <w:commentRangeEnd w:id="273"/>
      <w:r w:rsidR="00A10960">
        <w:rPr>
          <w:rStyle w:val="CommentReference"/>
          <w:rFonts w:eastAsia="Times New Roman" w:cs="Arial"/>
          <w:iCs w:val="0"/>
          <w:szCs w:val="20"/>
        </w:rPr>
        <w:commentReference w:id="273"/>
      </w:r>
      <w:proofErr w:type="gramStart"/>
      <w:r w:rsidRPr="7A732BAD">
        <w:rPr>
          <w:i/>
        </w:rPr>
        <w:t>DTRF</w:t>
      </w:r>
      <w:bookmarkEnd w:id="271"/>
      <w:proofErr w:type="gramEnd"/>
    </w:p>
    <w:p w14:paraId="567E3439" w14:textId="1D720801" w:rsidR="00A10960" w:rsidRDefault="007F5896" w:rsidP="00B756CF">
      <w:pPr>
        <w:spacing w:after="0" w:line="480" w:lineRule="auto"/>
        <w:contextualSpacing/>
        <w:rPr>
          <w:rFonts w:eastAsia="Times New Roman" w:cs="Times New Roman"/>
          <w:szCs w:val="24"/>
        </w:rPr>
      </w:pPr>
      <w:commentRangeStart w:id="274"/>
      <w:commentRangeStart w:id="275"/>
      <w:commentRangeEnd w:id="274"/>
      <w:r>
        <w:rPr>
          <w:rStyle w:val="CommentReference"/>
          <w:rFonts w:eastAsia="Times New Roman" w:cs="Arial"/>
          <w:szCs w:val="20"/>
        </w:rPr>
        <w:lastRenderedPageBreak/>
        <w:commentReference w:id="274"/>
      </w:r>
      <w:commentRangeEnd w:id="275"/>
      <w:r w:rsidR="00A10960">
        <w:rPr>
          <w:rStyle w:val="CommentReference"/>
          <w:rFonts w:eastAsia="Times New Roman" w:cs="Arial"/>
          <w:szCs w:val="20"/>
        </w:rPr>
        <w:commentReference w:id="275"/>
      </w:r>
      <w:r w:rsidR="00A10960" w:rsidRPr="00A10960">
        <w:rPr>
          <w:rFonts w:eastAsia="Times New Roman" w:cs="Times New Roman"/>
          <w:noProof/>
          <w:szCs w:val="24"/>
        </w:rPr>
        <w:drawing>
          <wp:inline distT="0" distB="0" distL="0" distR="0" wp14:anchorId="1A2180E6" wp14:editId="37CE61A4">
            <wp:extent cx="5943600" cy="3349625"/>
            <wp:effectExtent l="0" t="0" r="0" b="0"/>
            <wp:docPr id="1988130304" name="Picture 1" descr="A close-up of a list of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0304" name="Picture 1" descr="A close-up of a list of words"/>
                    <pic:cNvPicPr/>
                  </pic:nvPicPr>
                  <pic:blipFill>
                    <a:blip r:embed="rId46"/>
                    <a:stretch>
                      <a:fillRect/>
                    </a:stretch>
                  </pic:blipFill>
                  <pic:spPr>
                    <a:xfrm>
                      <a:off x="0" y="0"/>
                      <a:ext cx="5943600" cy="3349625"/>
                    </a:xfrm>
                    <a:prstGeom prst="rect">
                      <a:avLst/>
                    </a:prstGeom>
                  </pic:spPr>
                </pic:pic>
              </a:graphicData>
            </a:graphic>
          </wp:inline>
        </w:drawing>
      </w:r>
      <w:r w:rsidR="00C9159C" w:rsidRPr="00C9159C">
        <w:rPr>
          <w:rFonts w:eastAsia="Times New Roman" w:cs="Times New Roman"/>
          <w:szCs w:val="24"/>
        </w:rPr>
        <w:t xml:space="preserve"> </w:t>
      </w:r>
    </w:p>
    <w:p w14:paraId="038A1CA8" w14:textId="06E69210" w:rsidR="00424335" w:rsidRDefault="0053019A" w:rsidP="00C9159C">
      <w:pPr>
        <w:pStyle w:val="Caption"/>
        <w:ind w:firstLine="720"/>
        <w:rPr>
          <w:rFonts w:eastAsia="Times New Roman" w:cs="Times New Roman"/>
          <w:szCs w:val="24"/>
        </w:rPr>
      </w:pPr>
      <w:r w:rsidRPr="0053019A">
        <w:rPr>
          <w:rFonts w:eastAsia="Times New Roman" w:cs="Times New Roman"/>
          <w:szCs w:val="24"/>
        </w:rPr>
        <w:t xml:space="preserve">The accuracy, feasibility, and practicality of a digital twin representation of foliage depend on </w:t>
      </w:r>
      <w:proofErr w:type="gramStart"/>
      <w:r w:rsidRPr="0053019A">
        <w:rPr>
          <w:rFonts w:eastAsia="Times New Roman" w:cs="Times New Roman"/>
          <w:szCs w:val="24"/>
        </w:rPr>
        <w:t>several</w:t>
      </w:r>
      <w:proofErr w:type="gramEnd"/>
      <w:r w:rsidRPr="0053019A">
        <w:rPr>
          <w:rFonts w:eastAsia="Times New Roman" w:cs="Times New Roman"/>
          <w:szCs w:val="24"/>
        </w:rPr>
        <w:t xml:space="preserve"> assumptions, limitations, and delimitations. The accuracy, feasibility, and practicality of a digital twin representation of foliage depend on </w:t>
      </w:r>
      <w:proofErr w:type="gramStart"/>
      <w:r w:rsidRPr="0053019A">
        <w:rPr>
          <w:rFonts w:eastAsia="Times New Roman" w:cs="Times New Roman"/>
          <w:szCs w:val="24"/>
        </w:rPr>
        <w:t>several</w:t>
      </w:r>
      <w:proofErr w:type="gramEnd"/>
      <w:r w:rsidRPr="0053019A">
        <w:rPr>
          <w:rFonts w:eastAsia="Times New Roman" w:cs="Times New Roman"/>
          <w:szCs w:val="24"/>
        </w:rPr>
        <w:t xml:space="preserve"> assumptions, limitations, and delimitations</w:t>
      </w:r>
      <w:r w:rsidR="00A049CA">
        <w:rPr>
          <w:rFonts w:eastAsia="Times New Roman" w:cs="Times New Roman"/>
          <w:szCs w:val="24"/>
        </w:rPr>
        <w:t xml:space="preserve"> (Figure 23)</w:t>
      </w:r>
      <w:r w:rsidR="00424335" w:rsidRPr="003B5887">
        <w:rPr>
          <w:rFonts w:eastAsia="Times New Roman" w:cs="Times New Roman"/>
          <w:szCs w:val="24"/>
        </w:rPr>
        <w:t xml:space="preserve">. </w:t>
      </w:r>
    </w:p>
    <w:p w14:paraId="1B946690" w14:textId="77E1C423" w:rsidR="00545BAE" w:rsidRP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The</w:t>
      </w:r>
      <w:r>
        <w:rPr>
          <w:rFonts w:eastAsia="Times New Roman" w:cs="Times New Roman"/>
          <w:szCs w:val="24"/>
        </w:rPr>
        <w:t xml:space="preserve"> below</w:t>
      </w:r>
      <w:r w:rsidRPr="003B5887">
        <w:rPr>
          <w:rFonts w:eastAsia="Times New Roman" w:cs="Times New Roman"/>
          <w:szCs w:val="24"/>
        </w:rPr>
        <w:t xml:space="preserve"> assumptions guide the development process and help in setting realistic expectations:</w:t>
      </w:r>
    </w:p>
    <w:p w14:paraId="0BC4C828" w14:textId="2806BBAB" w:rsidR="003B5887" w:rsidRPr="003B5887" w:rsidRDefault="003B5887" w:rsidP="008D65BE">
      <w:pPr>
        <w:pStyle w:val="Heading3"/>
        <w:rPr>
          <w:rFonts w:eastAsia="Times New Roman"/>
        </w:rPr>
      </w:pPr>
      <w:r w:rsidRPr="003B5887">
        <w:rPr>
          <w:rFonts w:eastAsia="Times New Roman"/>
        </w:rPr>
        <w:t>Data Availability and Quality</w:t>
      </w:r>
    </w:p>
    <w:p w14:paraId="045E1B42" w14:textId="0265FEEB" w:rsidR="008D65BE" w:rsidRPr="003B5887" w:rsidRDefault="008D65BE" w:rsidP="008D65BE">
      <w:pPr>
        <w:spacing w:after="0" w:line="480" w:lineRule="auto"/>
        <w:ind w:firstLine="720"/>
        <w:textAlignment w:val="center"/>
        <w:rPr>
          <w:rFonts w:eastAsia="Times New Roman" w:cs="Times New Roman"/>
          <w:szCs w:val="24"/>
        </w:rPr>
      </w:pPr>
      <w:r>
        <w:t xml:space="preserve">Assumes access to high-resolution aerial or satellite images that clearly distinguish individual foliage or vegetation. Ensures that data </w:t>
      </w:r>
      <w:proofErr w:type="gramStart"/>
      <w:r>
        <w:t>is collected</w:t>
      </w:r>
      <w:proofErr w:type="gramEnd"/>
      <w:r>
        <w:t xml:space="preserve"> consistently over time and space, ensuring uniformity in datasets. The imagery </w:t>
      </w:r>
      <w:proofErr w:type="gramStart"/>
      <w:r>
        <w:t>is assumed</w:t>
      </w:r>
      <w:proofErr w:type="gramEnd"/>
      <w:r>
        <w:t xml:space="preserve"> to have accurate geospatial metadata (latitude, longitude, altitude, etc.) for precise georeferencing.</w:t>
      </w:r>
    </w:p>
    <w:p w14:paraId="70A2243F" w14:textId="5DCCF198" w:rsidR="003B5887" w:rsidRPr="003B5887" w:rsidRDefault="003B5887" w:rsidP="008D65BE">
      <w:pPr>
        <w:pStyle w:val="Heading3"/>
        <w:rPr>
          <w:rFonts w:eastAsia="Times New Roman"/>
        </w:rPr>
      </w:pPr>
      <w:r w:rsidRPr="003B5887">
        <w:rPr>
          <w:rFonts w:eastAsia="Times New Roman"/>
        </w:rPr>
        <w:lastRenderedPageBreak/>
        <w:t>Technological Capabilities</w:t>
      </w:r>
    </w:p>
    <w:p w14:paraId="2812BDE8" w14:textId="20879A70" w:rsidR="008D65BE" w:rsidRPr="003B5887" w:rsidRDefault="008D65BE" w:rsidP="7A732BAD">
      <w:pPr>
        <w:spacing w:after="0" w:line="480" w:lineRule="auto"/>
        <w:ind w:firstLine="720"/>
        <w:textAlignment w:val="center"/>
        <w:rPr>
          <w:rFonts w:eastAsia="Times New Roman" w:cs="Times New Roman"/>
        </w:rPr>
      </w:pPr>
      <w:commentRangeStart w:id="276"/>
      <w:commentRangeStart w:id="277"/>
      <w:r>
        <w:t>Nevertheless</w:t>
      </w:r>
      <w:commentRangeEnd w:id="276"/>
      <w:r>
        <w:rPr>
          <w:rStyle w:val="CommentReference"/>
        </w:rPr>
        <w:commentReference w:id="276"/>
      </w:r>
      <w:commentRangeEnd w:id="277"/>
      <w:r w:rsidR="00B756CF">
        <w:rPr>
          <w:rStyle w:val="CommentReference"/>
          <w:rFonts w:eastAsia="Times New Roman" w:cs="Arial"/>
          <w:szCs w:val="20"/>
        </w:rPr>
        <w:commentReference w:id="277"/>
      </w:r>
      <w:r>
        <w:t xml:space="preserve">, processing large datasets can pose </w:t>
      </w:r>
      <w:proofErr w:type="gramStart"/>
      <w:r>
        <w:t>several</w:t>
      </w:r>
      <w:proofErr w:type="gramEnd"/>
      <w:r>
        <w:t xml:space="preserve"> challenges. Obtaining and maintaining high-performance computing systems, which can be expensive, is one of the major challenges. Furthermore, processing large datasets can also strain the system's storage capacity and bandwidth, resulting in bottlenecks and slower processing times. Assumes access to sufficient computational resources, including high-performance computing systems, for </w:t>
      </w:r>
      <w:r w:rsidRPr="7A732BAD">
        <w:rPr>
          <w:rStyle w:val="issue-underline"/>
        </w:rPr>
        <w:t>processing</w:t>
      </w:r>
      <w:r>
        <w:t xml:space="preserve"> large datasets and running complex algorithms.</w:t>
      </w:r>
    </w:p>
    <w:p w14:paraId="0A45E9D4" w14:textId="657AC80D" w:rsidR="003B5887" w:rsidRPr="003B5887" w:rsidRDefault="003B5887" w:rsidP="008D65BE">
      <w:pPr>
        <w:pStyle w:val="Heading3"/>
        <w:rPr>
          <w:rFonts w:eastAsia="Times New Roman"/>
        </w:rPr>
      </w:pPr>
      <w:r w:rsidRPr="003B5887">
        <w:rPr>
          <w:rFonts w:eastAsia="Times New Roman"/>
        </w:rPr>
        <w:t>Modeling and Simulation</w:t>
      </w:r>
    </w:p>
    <w:p w14:paraId="69332032" w14:textId="77D22C9A" w:rsidR="008D65BE" w:rsidRPr="003B5887" w:rsidRDefault="008D65BE" w:rsidP="7A732BAD">
      <w:pPr>
        <w:spacing w:after="0" w:line="480" w:lineRule="auto"/>
        <w:ind w:firstLine="720"/>
        <w:textAlignment w:val="center"/>
        <w:rPr>
          <w:rFonts w:eastAsia="Times New Roman" w:cs="Times New Roman"/>
        </w:rPr>
      </w:pPr>
      <w:commentRangeStart w:id="278"/>
      <w:commentRangeStart w:id="279"/>
      <w:r>
        <w:t>Assumes</w:t>
      </w:r>
      <w:commentRangeEnd w:id="278"/>
      <w:r>
        <w:rPr>
          <w:rStyle w:val="CommentReference"/>
        </w:rPr>
        <w:commentReference w:id="278"/>
      </w:r>
      <w:commentRangeEnd w:id="279"/>
      <w:r w:rsidR="00814D4D">
        <w:rPr>
          <w:rStyle w:val="CommentReference"/>
          <w:rFonts w:eastAsia="Times New Roman" w:cs="Arial"/>
          <w:szCs w:val="20"/>
        </w:rPr>
        <w:commentReference w:id="279"/>
      </w:r>
      <w:r>
        <w:t xml:space="preserve"> that the machine learning algorithms used (e.g., Mask R-CNN, YOLO) are capable of efficiently processing and analyzing large volumes of image data to identify and segment foliage accurately. Assumes that preprocessing steps are effective in enhancing image quality and reducing noise (e.g., artifact removal, standardization).</w:t>
      </w:r>
    </w:p>
    <w:p w14:paraId="73DE0C37" w14:textId="3789D717" w:rsidR="003B5887" w:rsidRPr="003B5887" w:rsidRDefault="003B5887" w:rsidP="008D65BE">
      <w:pPr>
        <w:pStyle w:val="Heading3"/>
        <w:rPr>
          <w:rFonts w:eastAsia="Times New Roman"/>
        </w:rPr>
      </w:pPr>
      <w:r w:rsidRPr="003B5887">
        <w:rPr>
          <w:rFonts w:eastAsia="Times New Roman"/>
        </w:rPr>
        <w:t>Geospatial Accuracy</w:t>
      </w:r>
    </w:p>
    <w:p w14:paraId="5EBB78D0" w14:textId="26C28777" w:rsidR="008D65BE" w:rsidRPr="003B5887" w:rsidRDefault="008D65BE" w:rsidP="7A732BAD">
      <w:pPr>
        <w:spacing w:after="0" w:line="480" w:lineRule="auto"/>
        <w:ind w:firstLine="720"/>
        <w:textAlignment w:val="center"/>
        <w:rPr>
          <w:rFonts w:eastAsia="Times New Roman" w:cs="Times New Roman"/>
        </w:rPr>
      </w:pPr>
      <w:r>
        <w:t xml:space="preserve">Accurate foliage mapping is crucial for analyzing vegetation growth, monitoring changes over time, and understanding ecosystem dynamics. It enables researchers to accurately measure canopy cover, leaf area index, and biomass. These parameters are essential for studying plant health, biodiversity, and climate </w:t>
      </w:r>
      <w:r w:rsidR="00222F87">
        <w:t>change’s</w:t>
      </w:r>
      <w:r>
        <w:t xml:space="preserve"> impacts on vegetation. Additionally, precise foliage mapping allows for effective land management and decision-making in areas such as advanced network planning, agriculture, forestry, and urban planning. </w:t>
      </w:r>
      <w:commentRangeStart w:id="280"/>
      <w:commentRangeStart w:id="281"/>
      <w:r>
        <w:t>Assumes</w:t>
      </w:r>
      <w:commentRangeEnd w:id="280"/>
      <w:r>
        <w:rPr>
          <w:rStyle w:val="CommentReference"/>
        </w:rPr>
        <w:commentReference w:id="280"/>
      </w:r>
      <w:commentRangeEnd w:id="281"/>
      <w:r w:rsidR="00814D4D">
        <w:rPr>
          <w:rStyle w:val="CommentReference"/>
          <w:rFonts w:eastAsia="Times New Roman" w:cs="Arial"/>
          <w:szCs w:val="20"/>
        </w:rPr>
        <w:commentReference w:id="281"/>
      </w:r>
      <w:r>
        <w:t xml:space="preserve"> that the geospatial transformation from image coordinates to real-world coordinates is highly </w:t>
      </w:r>
      <w:proofErr w:type="gramStart"/>
      <w:r>
        <w:t>reliable</w:t>
      </w:r>
      <w:proofErr w:type="gramEnd"/>
      <w:r>
        <w:t>, allowing for precise foliage mapping. Assumes the presence of stable reference points in the imagery for accurate alignment and comparison over time.</w:t>
      </w:r>
    </w:p>
    <w:p w14:paraId="00B9F87E" w14:textId="255A4E10" w:rsidR="003B5887" w:rsidRPr="003B5887" w:rsidRDefault="003B5887" w:rsidP="008D65BE">
      <w:pPr>
        <w:pStyle w:val="Heading3"/>
        <w:rPr>
          <w:rFonts w:eastAsia="Times New Roman"/>
        </w:rPr>
      </w:pPr>
      <w:r w:rsidRPr="003B5887">
        <w:rPr>
          <w:rFonts w:eastAsia="Times New Roman"/>
        </w:rPr>
        <w:lastRenderedPageBreak/>
        <w:t>Environmental Factors</w:t>
      </w:r>
    </w:p>
    <w:p w14:paraId="69EA2F64" w14:textId="7C88DF3A" w:rsidR="00B71C64" w:rsidRPr="003B5887" w:rsidRDefault="00B71C64" w:rsidP="00B71C64">
      <w:pPr>
        <w:spacing w:after="0" w:line="480" w:lineRule="auto"/>
        <w:ind w:firstLine="720"/>
        <w:textAlignment w:val="center"/>
        <w:rPr>
          <w:rFonts w:eastAsia="Times New Roman" w:cs="Times New Roman"/>
          <w:szCs w:val="24"/>
        </w:rPr>
      </w:pPr>
      <w:r>
        <w:t xml:space="preserve">Assumes stable environmental conditions during data capture, minimizing the impact of temporary changes (e.g., weather variations, seasonal variations) on the foliage representation. Assumes that vegetation growth patterns are consistent and predictable to </w:t>
      </w:r>
      <w:proofErr w:type="gramStart"/>
      <w:r>
        <w:t>some</w:t>
      </w:r>
      <w:proofErr w:type="gramEnd"/>
      <w:r>
        <w:t xml:space="preserve"> extent, allowing for accurate modeling over time.</w:t>
      </w:r>
    </w:p>
    <w:p w14:paraId="1174C85C" w14:textId="14718578" w:rsidR="003B5887" w:rsidRPr="003B5887" w:rsidRDefault="003B5887" w:rsidP="008D65BE">
      <w:pPr>
        <w:pStyle w:val="Heading3"/>
        <w:rPr>
          <w:rFonts w:eastAsia="Times New Roman"/>
        </w:rPr>
      </w:pPr>
      <w:r w:rsidRPr="003B5887">
        <w:rPr>
          <w:rFonts w:eastAsia="Times New Roman"/>
        </w:rPr>
        <w:t>Data Integration and Fusion</w:t>
      </w:r>
    </w:p>
    <w:p w14:paraId="3C396AF1" w14:textId="7220680A" w:rsidR="00B71C64" w:rsidRPr="003B5887" w:rsidRDefault="00B71C64" w:rsidP="00B71C64">
      <w:pPr>
        <w:spacing w:after="0" w:line="480" w:lineRule="auto"/>
        <w:ind w:firstLine="720"/>
        <w:textAlignment w:val="center"/>
        <w:rPr>
          <w:rFonts w:eastAsia="Times New Roman" w:cs="Times New Roman"/>
          <w:szCs w:val="24"/>
        </w:rPr>
      </w:pPr>
      <w:r>
        <w:t xml:space="preserve">Assumes that data from </w:t>
      </w:r>
      <w:proofErr w:type="gramStart"/>
      <w:r>
        <w:t>different sources</w:t>
      </w:r>
      <w:proofErr w:type="gramEnd"/>
      <w:r>
        <w:t xml:space="preserve"> (aerial images, street views) can be effectively integrated and harmonized to create a comprehensive digital twin. Assumes that temporal data from various sources </w:t>
      </w:r>
      <w:proofErr w:type="gramStart"/>
      <w:r>
        <w:t>are synchronized</w:t>
      </w:r>
      <w:proofErr w:type="gramEnd"/>
      <w:r>
        <w:t>, allowing for accurate temporal analysis of foliage changes.</w:t>
      </w:r>
    </w:p>
    <w:p w14:paraId="116FDD08" w14:textId="621A1546" w:rsidR="003B5887" w:rsidRPr="003B5887" w:rsidRDefault="003B5887" w:rsidP="008D65BE">
      <w:pPr>
        <w:pStyle w:val="Heading3"/>
        <w:rPr>
          <w:rFonts w:eastAsia="Times New Roman"/>
        </w:rPr>
      </w:pPr>
      <w:r w:rsidRPr="003B5887">
        <w:rPr>
          <w:rFonts w:eastAsia="Times New Roman"/>
        </w:rPr>
        <w:t>Interpretability and Validation</w:t>
      </w:r>
    </w:p>
    <w:p w14:paraId="294F5404" w14:textId="4CEA3720" w:rsidR="003B5887" w:rsidRPr="003B5887" w:rsidRDefault="003B5887" w:rsidP="7A732BAD">
      <w:pPr>
        <w:spacing w:after="0" w:line="480" w:lineRule="auto"/>
        <w:ind w:firstLine="720"/>
        <w:textAlignment w:val="center"/>
        <w:rPr>
          <w:rFonts w:eastAsia="Times New Roman" w:cs="Times New Roman"/>
        </w:rPr>
      </w:pPr>
      <w:commentRangeStart w:id="282"/>
      <w:commentRangeStart w:id="283"/>
      <w:r w:rsidRPr="7A732BAD">
        <w:rPr>
          <w:rFonts w:eastAsia="Times New Roman" w:cs="Times New Roman"/>
        </w:rPr>
        <w:t>Assumes that the machine learning models are interpretable</w:t>
      </w:r>
      <w:commentRangeEnd w:id="282"/>
      <w:r>
        <w:rPr>
          <w:rStyle w:val="CommentReference"/>
        </w:rPr>
        <w:commentReference w:id="282"/>
      </w:r>
      <w:commentRangeEnd w:id="283"/>
      <w:r w:rsidR="00B756CF">
        <w:rPr>
          <w:rStyle w:val="CommentReference"/>
          <w:rFonts w:eastAsia="Times New Roman" w:cs="Arial"/>
          <w:szCs w:val="20"/>
        </w:rPr>
        <w:commentReference w:id="283"/>
      </w:r>
      <w:r w:rsidRPr="7A732BAD">
        <w:rPr>
          <w:rFonts w:eastAsia="Times New Roman" w:cs="Times New Roman"/>
        </w:rPr>
        <w:t xml:space="preserve">, providing insights into how decisions are </w:t>
      </w:r>
      <w:proofErr w:type="gramStart"/>
      <w:r w:rsidR="00B71C64" w:rsidRPr="7A732BAD">
        <w:rPr>
          <w:rFonts w:eastAsia="Times New Roman" w:cs="Times New Roman"/>
        </w:rPr>
        <w:t>made</w:t>
      </w:r>
      <w:proofErr w:type="gramEnd"/>
      <w:r w:rsidRPr="7A732BAD">
        <w:rPr>
          <w:rFonts w:eastAsia="Times New Roman" w:cs="Times New Roman"/>
        </w:rPr>
        <w:t xml:space="preserve"> and which features are most influential.</w:t>
      </w:r>
      <w:r w:rsidR="006D00D9" w:rsidRPr="7A732BAD">
        <w:rPr>
          <w:rFonts w:eastAsia="Times New Roman" w:cs="Times New Roman"/>
        </w:rPr>
        <w:t xml:space="preserve"> </w:t>
      </w:r>
      <w:r w:rsidRPr="7A732BAD">
        <w:rPr>
          <w:rFonts w:eastAsia="Times New Roman" w:cs="Times New Roman"/>
        </w:rPr>
        <w:t xml:space="preserve">Assumes the availability of ground truth </w:t>
      </w:r>
      <w:r w:rsidR="00B71C64" w:rsidRPr="7A732BAD">
        <w:rPr>
          <w:rFonts w:eastAsia="Times New Roman" w:cs="Times New Roman"/>
        </w:rPr>
        <w:t xml:space="preserve">LiDAR or UAV </w:t>
      </w:r>
      <w:r w:rsidRPr="7A732BAD">
        <w:rPr>
          <w:rFonts w:eastAsia="Times New Roman" w:cs="Times New Roman"/>
        </w:rPr>
        <w:t>data for validating the accuracy and reliability of the digital twin.</w:t>
      </w:r>
    </w:p>
    <w:p w14:paraId="104F508C" w14:textId="1DAEFF9D" w:rsidR="003B5887" w:rsidRPr="003B5887" w:rsidRDefault="003B5887" w:rsidP="008D65BE">
      <w:pPr>
        <w:pStyle w:val="Heading3"/>
        <w:rPr>
          <w:rFonts w:eastAsia="Times New Roman"/>
        </w:rPr>
      </w:pPr>
      <w:r w:rsidRPr="003B5887">
        <w:rPr>
          <w:rFonts w:eastAsia="Times New Roman"/>
        </w:rPr>
        <w:t>Iterative Improvement</w:t>
      </w:r>
    </w:p>
    <w:p w14:paraId="02922B03" w14:textId="1DC51036" w:rsidR="00071A1D" w:rsidRPr="00071A1D" w:rsidRDefault="003B5887" w:rsidP="00071A1D">
      <w:pPr>
        <w:spacing w:after="0" w:line="480" w:lineRule="auto"/>
        <w:ind w:firstLine="720"/>
        <w:textAlignment w:val="center"/>
        <w:rPr>
          <w:rFonts w:eastAsia="Times New Roman" w:cs="Times New Roman"/>
          <w:szCs w:val="24"/>
        </w:rPr>
      </w:pPr>
      <w:r w:rsidRPr="003B5887">
        <w:rPr>
          <w:rFonts w:eastAsia="Times New Roman" w:cs="Times New Roman"/>
          <w:szCs w:val="24"/>
        </w:rPr>
        <w:t xml:space="preserve">Assumes an iterative process where the digital twin </w:t>
      </w:r>
      <w:proofErr w:type="gramStart"/>
      <w:r w:rsidRPr="003B5887">
        <w:rPr>
          <w:rFonts w:eastAsia="Times New Roman" w:cs="Times New Roman"/>
          <w:szCs w:val="24"/>
        </w:rPr>
        <w:t>is continually refined</w:t>
      </w:r>
      <w:proofErr w:type="gramEnd"/>
      <w:r w:rsidRPr="003B5887">
        <w:rPr>
          <w:rFonts w:eastAsia="Times New Roman" w:cs="Times New Roman"/>
          <w:szCs w:val="24"/>
        </w:rPr>
        <w:t xml:space="preserve"> and improved based on new data, feedback, and advancements in technology.</w:t>
      </w:r>
      <w:r w:rsidR="006D00D9">
        <w:rPr>
          <w:rFonts w:eastAsia="Times New Roman" w:cs="Times New Roman"/>
          <w:szCs w:val="24"/>
        </w:rPr>
        <w:t xml:space="preserve"> </w:t>
      </w:r>
      <w:r w:rsidR="0053019A" w:rsidRPr="0053019A">
        <w:rPr>
          <w:rFonts w:eastAsia="Times New Roman" w:cs="Times New Roman"/>
          <w:szCs w:val="24"/>
        </w:rPr>
        <w:t>Assumes the availability of ground truth LiDAR or UAV data to validate the accuracy and reliability of the digital twin.</w:t>
      </w:r>
    </w:p>
    <w:p w14:paraId="5EB541EB" w14:textId="651BC857" w:rsidR="00222F87" w:rsidRPr="00071A1D" w:rsidRDefault="00071A1D" w:rsidP="7A732BAD">
      <w:pPr>
        <w:pStyle w:val="Heading2"/>
        <w:rPr>
          <w:rFonts w:cs="Times New Roman"/>
        </w:rPr>
      </w:pPr>
      <w:bookmarkStart w:id="284" w:name="_Toc172410464"/>
      <w:commentRangeStart w:id="285"/>
      <w:commentRangeStart w:id="286"/>
      <w:r w:rsidRPr="7A732BAD">
        <w:rPr>
          <w:rFonts w:cs="Times New Roman"/>
        </w:rPr>
        <w:t>L</w:t>
      </w:r>
      <w:r w:rsidR="00222F87">
        <w:t>imitations in</w:t>
      </w:r>
      <w:commentRangeEnd w:id="285"/>
      <w:r>
        <w:rPr>
          <w:rStyle w:val="CommentReference"/>
        </w:rPr>
        <w:commentReference w:id="285"/>
      </w:r>
      <w:commentRangeEnd w:id="286"/>
      <w:r w:rsidR="00B756CF">
        <w:rPr>
          <w:rStyle w:val="CommentReference"/>
          <w:b w:val="0"/>
          <w:bCs w:val="0"/>
          <w:szCs w:val="20"/>
        </w:rPr>
        <w:commentReference w:id="286"/>
      </w:r>
      <w:r w:rsidR="00222F87">
        <w:t xml:space="preserve"> the Construction of Digital Twin Representation of Foliage</w:t>
      </w:r>
      <w:bookmarkEnd w:id="284"/>
    </w:p>
    <w:p w14:paraId="78F549CE" w14:textId="77777777" w:rsidR="0053019A" w:rsidRPr="0053019A" w:rsidRDefault="0053019A" w:rsidP="0053019A">
      <w:pPr>
        <w:spacing w:after="0" w:line="480" w:lineRule="auto"/>
        <w:ind w:firstLine="720"/>
        <w:textAlignment w:val="center"/>
        <w:rPr>
          <w:color w:val="000000"/>
        </w:rPr>
      </w:pPr>
      <w:r w:rsidRPr="0053019A">
        <w:rPr>
          <w:color w:val="000000"/>
        </w:rPr>
        <w:t xml:space="preserve">Availability and resolution of satellite/street view imagery might vary across </w:t>
      </w:r>
      <w:proofErr w:type="gramStart"/>
      <w:r w:rsidRPr="0053019A">
        <w:rPr>
          <w:color w:val="000000"/>
        </w:rPr>
        <w:t>different locations</w:t>
      </w:r>
      <w:proofErr w:type="gramEnd"/>
      <w:r w:rsidRPr="0053019A">
        <w:rPr>
          <w:color w:val="000000"/>
        </w:rPr>
        <w:t xml:space="preserve">. LiDAR and UAV data as benchmarks </w:t>
      </w:r>
      <w:proofErr w:type="gramStart"/>
      <w:r w:rsidRPr="0053019A">
        <w:rPr>
          <w:color w:val="000000"/>
        </w:rPr>
        <w:t>are assumed</w:t>
      </w:r>
      <w:proofErr w:type="gramEnd"/>
      <w:r w:rsidRPr="0053019A">
        <w:rPr>
          <w:color w:val="000000"/>
        </w:rPr>
        <w:t xml:space="preserve"> to be error-free, which may not always be the case. In the current study, DTRF </w:t>
      </w:r>
      <w:proofErr w:type="gramStart"/>
      <w:r w:rsidRPr="0053019A">
        <w:rPr>
          <w:color w:val="000000"/>
        </w:rPr>
        <w:t>is built</w:t>
      </w:r>
      <w:proofErr w:type="gramEnd"/>
      <w:r w:rsidRPr="0053019A">
        <w:rPr>
          <w:color w:val="000000"/>
        </w:rPr>
        <w:t xml:space="preserve"> based on </w:t>
      </w:r>
      <w:proofErr w:type="gramStart"/>
      <w:r w:rsidRPr="0053019A">
        <w:rPr>
          <w:color w:val="000000"/>
        </w:rPr>
        <w:t>the aerial</w:t>
      </w:r>
      <w:proofErr w:type="gramEnd"/>
      <w:r w:rsidRPr="0053019A">
        <w:rPr>
          <w:color w:val="000000"/>
        </w:rPr>
        <w:t xml:space="preserve"> imagery identified vegetation/foliage with a height of the tree set to 12 meters.</w:t>
      </w:r>
    </w:p>
    <w:p w14:paraId="0603CAE9" w14:textId="5ADF86A9" w:rsidR="00222F87" w:rsidRPr="00222F87" w:rsidRDefault="0053019A" w:rsidP="7A732BAD">
      <w:pPr>
        <w:spacing w:after="0" w:line="480" w:lineRule="auto"/>
        <w:ind w:firstLine="720"/>
        <w:textAlignment w:val="center"/>
        <w:rPr>
          <w:rFonts w:eastAsia="Times New Roman" w:cs="Times New Roman"/>
        </w:rPr>
      </w:pPr>
      <w:r w:rsidRPr="7A732BAD">
        <w:rPr>
          <w:color w:val="000000" w:themeColor="text1"/>
        </w:rPr>
        <w:lastRenderedPageBreak/>
        <w:t>Not all regions may have high-resolution aerial or satellite imagery available, which can limit the detail and accuracy of the foliage representation. Variations in data collection methods, times, and conditions can introduce inconsistencies that affect the accuracy and comparability of the digital twin. Images may contain noise and artifacts that are difficult to fully eliminate during preprocessing, potentially affecting the quality of the digital twin. Constructing and maintaining a digital twin requires significant computational resources, which may not be readily available to all organizations or projects. The capabilities of sensors (e.g., resolution, range) can limit the detail and accuracy of the data collected, particularly in densely vegetated or obstructed areas. Machine learning models, such as Mask R-CNN or YOLO, keep training for the new areas as the foliage or vegetation changes across</w:t>
      </w:r>
      <w:r w:rsidR="00DA0D23" w:rsidRPr="7A732BAD">
        <w:rPr>
          <w:color w:val="000000" w:themeColor="text1"/>
        </w:rPr>
        <w:t xml:space="preserve"> and</w:t>
      </w:r>
      <w:r w:rsidRPr="7A732BAD">
        <w:rPr>
          <w:color w:val="000000" w:themeColor="text1"/>
        </w:rPr>
        <w:t xml:space="preserve"> may not always perform optimally, especially in complex or diverse environments where foliage characteristics vary widely. </w:t>
      </w:r>
      <w:commentRangeStart w:id="287"/>
      <w:commentRangeStart w:id="288"/>
      <w:r w:rsidRPr="7A732BAD">
        <w:rPr>
          <w:color w:val="000000" w:themeColor="text1"/>
        </w:rPr>
        <w:t>Transforming image coordinates to real-world coordinates can introduce errors, especially if reference points are not stable or accurately identified.</w:t>
      </w:r>
      <w:commentRangeEnd w:id="287"/>
      <w:r>
        <w:rPr>
          <w:rStyle w:val="CommentReference"/>
        </w:rPr>
        <w:commentReference w:id="287"/>
      </w:r>
      <w:commentRangeEnd w:id="288"/>
      <w:r w:rsidR="00DA54B7">
        <w:rPr>
          <w:rStyle w:val="CommentReference"/>
          <w:rFonts w:eastAsia="Times New Roman" w:cs="Arial"/>
          <w:szCs w:val="20"/>
        </w:rPr>
        <w:commentReference w:id="288"/>
      </w:r>
      <w:r w:rsidRPr="7A732BAD">
        <w:rPr>
          <w:color w:val="000000" w:themeColor="text1"/>
        </w:rPr>
        <w:t xml:space="preserve"> Environmental changes over time (e.g., seasonal variations and weather events) can complicate the accurate tracking and representation of foliage. Integrating data from various sources (e.g., aerial images, LiDAR, street views) can be challenging due to differences in resolution, scale, and formats. Ensuring temporal synchronization of data from </w:t>
      </w:r>
      <w:proofErr w:type="gramStart"/>
      <w:r w:rsidRPr="7A732BAD">
        <w:rPr>
          <w:color w:val="000000" w:themeColor="text1"/>
        </w:rPr>
        <w:t>different sources</w:t>
      </w:r>
      <w:proofErr w:type="gramEnd"/>
      <w:r w:rsidRPr="7A732BAD">
        <w:rPr>
          <w:color w:val="000000" w:themeColor="text1"/>
        </w:rPr>
        <w:t xml:space="preserve"> is complex and can lead to inaccuracies if not properly managed. The availability of ground truth data for validating the digital twin can </w:t>
      </w:r>
      <w:proofErr w:type="gramStart"/>
      <w:r w:rsidRPr="7A732BAD">
        <w:rPr>
          <w:color w:val="000000" w:themeColor="text1"/>
        </w:rPr>
        <w:t>be limited</w:t>
      </w:r>
      <w:proofErr w:type="gramEnd"/>
      <w:r w:rsidRPr="7A732BAD">
        <w:rPr>
          <w:color w:val="000000" w:themeColor="text1"/>
        </w:rPr>
        <w:t>, affecting the ability to accurately assess model performance. The dynamic nature of vegetation, influenced by factors such as growth cycles, weather, and human activities, can make it difficult to maintain an accurate and up-to-date digital twin. Buildings, infrastructure, and other obstructions can interfere with data collection, affecting the completeness and accuracy of the foliage representation.</w:t>
      </w:r>
    </w:p>
    <w:p w14:paraId="125ED7AF" w14:textId="5E3212CE" w:rsidR="00167573" w:rsidRPr="00887A22" w:rsidRDefault="004D0B13" w:rsidP="00167573">
      <w:pPr>
        <w:pStyle w:val="Heading2"/>
      </w:pPr>
      <w:bookmarkStart w:id="289" w:name="_Toc164865785"/>
      <w:bookmarkStart w:id="290" w:name="_Toc172410465"/>
      <w:commentRangeStart w:id="291"/>
      <w:r w:rsidRPr="00222F87">
        <w:lastRenderedPageBreak/>
        <w:t>Delimitations in the Construction of Digital Twin Representation of Foliage</w:t>
      </w:r>
      <w:commentRangeEnd w:id="291"/>
      <w:r w:rsidR="00167573">
        <w:rPr>
          <w:rStyle w:val="CommentReference"/>
          <w:szCs w:val="20"/>
        </w:rPr>
        <w:commentReference w:id="291"/>
      </w:r>
      <w:bookmarkEnd w:id="289"/>
      <w:bookmarkEnd w:id="290"/>
    </w:p>
    <w:p w14:paraId="48A9E9A4" w14:textId="77777777" w:rsidR="0053019A" w:rsidRPr="0053019A" w:rsidRDefault="0053019A" w:rsidP="0053019A">
      <w:pPr>
        <w:spacing w:after="0" w:line="480" w:lineRule="auto"/>
        <w:ind w:firstLine="720"/>
        <w:contextualSpacing/>
        <w:rPr>
          <w:color w:val="000000"/>
        </w:rPr>
      </w:pPr>
      <w:r w:rsidRPr="0053019A">
        <w:rPr>
          <w:color w:val="000000"/>
        </w:rPr>
        <w:t>The study focuses on urban and suburban areas, excluding rural or undeveloped regions due to their different foliage characteristics and coverage. Emphasis on high-frequency wireless networks, particularly mmW networks, due to their sensitivity to foliage.</w:t>
      </w:r>
    </w:p>
    <w:p w14:paraId="3975186A" w14:textId="724E4607" w:rsidR="0053019A" w:rsidRPr="0053019A" w:rsidRDefault="0053019A" w:rsidP="0053019A">
      <w:pPr>
        <w:spacing w:after="0" w:line="480" w:lineRule="auto"/>
        <w:ind w:firstLine="720"/>
        <w:contextualSpacing/>
        <w:rPr>
          <w:color w:val="000000"/>
        </w:rPr>
      </w:pPr>
      <w:r w:rsidRPr="7A732BAD">
        <w:rPr>
          <w:color w:val="000000" w:themeColor="text1"/>
        </w:rPr>
        <w:t xml:space="preserve">The study </w:t>
      </w:r>
      <w:commentRangeStart w:id="292"/>
      <w:commentRangeStart w:id="293"/>
      <w:r w:rsidRPr="00FD353D">
        <w:rPr>
          <w:strike/>
          <w:color w:val="000000" w:themeColor="text1"/>
        </w:rPr>
        <w:t>may be</w:t>
      </w:r>
      <w:commentRangeEnd w:id="292"/>
      <w:r w:rsidRPr="00FD353D">
        <w:rPr>
          <w:rStyle w:val="CommentReference"/>
          <w:strike/>
        </w:rPr>
        <w:commentReference w:id="292"/>
      </w:r>
      <w:commentRangeEnd w:id="293"/>
      <w:r w:rsidR="00FD353D">
        <w:rPr>
          <w:rStyle w:val="CommentReference"/>
          <w:rFonts w:eastAsia="Times New Roman" w:cs="Arial"/>
          <w:szCs w:val="20"/>
        </w:rPr>
        <w:commentReference w:id="293"/>
      </w:r>
      <w:r w:rsidRPr="00FD353D">
        <w:rPr>
          <w:strike/>
          <w:color w:val="000000" w:themeColor="text1"/>
        </w:rPr>
        <w:t xml:space="preserve"> </w:t>
      </w:r>
      <w:proofErr w:type="gramStart"/>
      <w:r w:rsidR="00FD353D">
        <w:rPr>
          <w:color w:val="000000" w:themeColor="text1"/>
        </w:rPr>
        <w:t xml:space="preserve">is </w:t>
      </w:r>
      <w:r w:rsidRPr="7A732BAD">
        <w:rPr>
          <w:color w:val="000000" w:themeColor="text1"/>
        </w:rPr>
        <w:t>limited</w:t>
      </w:r>
      <w:proofErr w:type="gramEnd"/>
      <w:r w:rsidRPr="7A732BAD">
        <w:rPr>
          <w:color w:val="000000" w:themeColor="text1"/>
        </w:rPr>
        <w:t xml:space="preserve"> to specific regions or areas, focusing on those with available high-quality imagery and relevant data. The digital twin may focus on specific types of foliage or vegetation, excluding others that are less relevant to the study's objectives.</w:t>
      </w:r>
    </w:p>
    <w:p w14:paraId="5986DB4A" w14:textId="5C365A32" w:rsidR="00071A1D" w:rsidRDefault="0053019A" w:rsidP="0053019A">
      <w:pPr>
        <w:spacing w:after="0" w:line="480" w:lineRule="auto"/>
        <w:ind w:firstLine="720"/>
        <w:contextualSpacing/>
        <w:rPr>
          <w:rFonts w:eastAsia="Times New Roman" w:cs="Times New Roman"/>
          <w:szCs w:val="24"/>
        </w:rPr>
      </w:pPr>
      <w:r w:rsidRPr="0053019A">
        <w:rPr>
          <w:color w:val="000000"/>
        </w:rPr>
        <w:t xml:space="preserve">The analysis may </w:t>
      </w:r>
      <w:proofErr w:type="gramStart"/>
      <w:r w:rsidRPr="0053019A">
        <w:rPr>
          <w:color w:val="000000"/>
        </w:rPr>
        <w:t>be conducted</w:t>
      </w:r>
      <w:proofErr w:type="gramEnd"/>
      <w:r w:rsidRPr="0053019A">
        <w:rPr>
          <w:color w:val="000000"/>
        </w:rPr>
        <w:t xml:space="preserve"> over fixed time periods, such as specific seasons or years, to control seasonal variations and other temporal factors. The frequency of updates to the digital twin may </w:t>
      </w:r>
      <w:proofErr w:type="gramStart"/>
      <w:r w:rsidRPr="0053019A">
        <w:rPr>
          <w:color w:val="000000"/>
        </w:rPr>
        <w:t>be limited</w:t>
      </w:r>
      <w:proofErr w:type="gramEnd"/>
      <w:r w:rsidRPr="0053019A">
        <w:rPr>
          <w:color w:val="000000"/>
        </w:rPr>
        <w:t xml:space="preserve"> by available resources, focusing on periodic rather than real-time updates. The study may focus on specific machine learning algorithms (e.g., Mask R-CNN, YOLO) and image processing techniques, excluding others that may also be applicable. The digital twin may rely on specific data sources (e.g., aerial imagery and satellite images) while excluding other potentially useful sources like ground-based photos or additional sensor types. The study may employ specific preprocessing techniques (e.g., noise removal, standardization) and not explore alternatives that might also be effective. The validation of the digital twin may be based on comparisons with specific benchmarks (e.g., LiDAR data, UAV data, ground surveys) while excluding others. The study may focus on certain error metrics (e.g., accuracy, precision, recall) to evaluate model performance, </w:t>
      </w:r>
      <w:proofErr w:type="gramStart"/>
      <w:r w:rsidRPr="0053019A">
        <w:rPr>
          <w:color w:val="000000"/>
        </w:rPr>
        <w:t>possibly overlooking</w:t>
      </w:r>
      <w:proofErr w:type="gramEnd"/>
      <w:r w:rsidRPr="0053019A">
        <w:rPr>
          <w:color w:val="000000"/>
        </w:rPr>
        <w:t xml:space="preserve"> other relevant metrics.</w:t>
      </w:r>
    </w:p>
    <w:p w14:paraId="764946D0" w14:textId="334BD10D" w:rsidR="00222F87" w:rsidRPr="00222F87" w:rsidRDefault="0053019A" w:rsidP="00071A1D">
      <w:pPr>
        <w:spacing w:after="0" w:line="480" w:lineRule="auto"/>
        <w:ind w:firstLine="720"/>
        <w:contextualSpacing/>
        <w:rPr>
          <w:rFonts w:eastAsia="Times New Roman" w:cs="Times New Roman"/>
          <w:szCs w:val="24"/>
        </w:rPr>
      </w:pPr>
      <w:r w:rsidRPr="0053019A">
        <w:rPr>
          <w:rFonts w:eastAsia="Times New Roman" w:cs="Times New Roman"/>
          <w:szCs w:val="24"/>
        </w:rPr>
        <w:t xml:space="preserve">By clearly defining these limitations and delimitations, the construction and evaluation of a digital twin representation of foliage can </w:t>
      </w:r>
      <w:proofErr w:type="gramStart"/>
      <w:r w:rsidRPr="0053019A">
        <w:rPr>
          <w:rFonts w:eastAsia="Times New Roman" w:cs="Times New Roman"/>
          <w:szCs w:val="24"/>
        </w:rPr>
        <w:t>be better understood</w:t>
      </w:r>
      <w:proofErr w:type="gramEnd"/>
      <w:r w:rsidRPr="0053019A">
        <w:rPr>
          <w:rFonts w:eastAsia="Times New Roman" w:cs="Times New Roman"/>
          <w:szCs w:val="24"/>
        </w:rPr>
        <w:t xml:space="preserve"> and refined on a regular basis within the context of its intended use, available resources, and the specific goals of the study.</w:t>
      </w:r>
    </w:p>
    <w:p w14:paraId="1B6528CF" w14:textId="77777777" w:rsidR="00645E33" w:rsidRDefault="00645E33" w:rsidP="00645E33">
      <w:pPr>
        <w:pStyle w:val="Heading2"/>
      </w:pPr>
      <w:bookmarkStart w:id="294" w:name="_Toc172410466"/>
      <w:r>
        <w:lastRenderedPageBreak/>
        <w:t>Ethical Assurances</w:t>
      </w:r>
      <w:bookmarkEnd w:id="294"/>
    </w:p>
    <w:p w14:paraId="50B44B4D" w14:textId="1CEFF556" w:rsidR="00167573" w:rsidRPr="00645E33" w:rsidRDefault="00645E33" w:rsidP="00FB0E63">
      <w:pPr>
        <w:pStyle w:val="li"/>
        <w:spacing w:line="480" w:lineRule="auto"/>
        <w:ind w:left="720"/>
        <w:rPr>
          <w:color w:val="000000"/>
        </w:rPr>
      </w:pPr>
      <w:r>
        <w:rPr>
          <w:color w:val="000000"/>
        </w:rPr>
        <w:t>Adherence to data privacy laws and regulations, especially in the use of satellite and street view imagery.</w:t>
      </w:r>
      <w:r w:rsidR="00FB0E63">
        <w:rPr>
          <w:color w:val="000000"/>
        </w:rPr>
        <w:t xml:space="preserve"> </w:t>
      </w: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295" w:name="_Toc172410467"/>
      <w:commentRangeStart w:id="296"/>
      <w:r>
        <w:t>Ethical Considerations</w:t>
      </w:r>
      <w:commentRangeEnd w:id="296"/>
      <w:r>
        <w:rPr>
          <w:rStyle w:val="CommentReference"/>
        </w:rPr>
        <w:commentReference w:id="296"/>
      </w:r>
      <w:r w:rsidR="0040593B">
        <w:t xml:space="preserve"> using Google aerial </w:t>
      </w:r>
      <w:proofErr w:type="gramStart"/>
      <w:r w:rsidR="0040593B">
        <w:t>imagery</w:t>
      </w:r>
      <w:bookmarkEnd w:id="295"/>
      <w:proofErr w:type="gramEnd"/>
    </w:p>
    <w:p w14:paraId="29DF5472" w14:textId="38A2423F" w:rsidR="0040593B" w:rsidRDefault="00167573" w:rsidP="0040593B">
      <w:pPr>
        <w:spacing w:line="480" w:lineRule="auto"/>
        <w:ind w:firstLine="720"/>
        <w:rPr>
          <w:color w:val="000000"/>
        </w:rPr>
      </w:pPr>
      <w:r>
        <w:t xml:space="preserve"> </w:t>
      </w:r>
      <w:r w:rsidR="0040593B">
        <w:rPr>
          <w:color w:val="000000"/>
        </w:rPr>
        <w:t xml:space="preserve">All ethical considerations have </w:t>
      </w:r>
      <w:proofErr w:type="gramStart"/>
      <w:r w:rsidR="0040593B">
        <w:rPr>
          <w:color w:val="000000"/>
        </w:rPr>
        <w:t>been taken</w:t>
      </w:r>
      <w:proofErr w:type="gramEnd"/>
      <w:r w:rsidR="0040593B">
        <w:rPr>
          <w:color w:val="000000"/>
        </w:rPr>
        <w:t xml:space="preserve"> care of throughout the entire study and data collection and analysis process. As far as our ethical considerations go, we are not involving any humans in this study. All the images used in the study </w:t>
      </w:r>
      <w:proofErr w:type="gramStart"/>
      <w:r w:rsidR="0040593B">
        <w:rPr>
          <w:color w:val="000000"/>
        </w:rPr>
        <w:t>were sourced</w:t>
      </w:r>
      <w:proofErr w:type="gramEnd"/>
      <w:r w:rsidR="0040593B">
        <w:rPr>
          <w:color w:val="000000"/>
        </w:rPr>
        <w:t xml:space="preserve"> from Google APIs, and no human subjects have been involved. To protect privacy, respect copyright, and ensure 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0251B81D" w14:textId="77777777" w:rsidR="00F630C1" w:rsidRDefault="00F630C1" w:rsidP="007F5896">
      <w:pPr>
        <w:spacing w:line="480" w:lineRule="auto"/>
        <w:ind w:firstLine="720"/>
        <w:rPr>
          <w:color w:val="000000"/>
        </w:rPr>
      </w:pPr>
      <w:r w:rsidRPr="00F630C1">
        <w:rPr>
          <w:color w:val="000000"/>
        </w:rPr>
        <w:t xml:space="preserve">Google has developed a policy for both street view and aerial view imagery collected through Google APIs to ensure a positive experience for users. There are specific criteria for determining whether Street View imagery should </w:t>
      </w:r>
      <w:proofErr w:type="gramStart"/>
      <w:r w:rsidRPr="00F630C1">
        <w:rPr>
          <w:color w:val="000000"/>
        </w:rPr>
        <w:t>be featured</w:t>
      </w:r>
      <w:proofErr w:type="gramEnd"/>
      <w:r w:rsidRPr="00F630C1">
        <w:rPr>
          <w:color w:val="000000"/>
        </w:rPr>
        <w:t xml:space="preserve"> on Google Maps, as well as a method for dealing with inappropriate content. The policies </w:t>
      </w:r>
      <w:proofErr w:type="gramStart"/>
      <w:r w:rsidRPr="00F630C1">
        <w:rPr>
          <w:color w:val="000000"/>
        </w:rPr>
        <w:t>are regularly reviewed</w:t>
      </w:r>
      <w:proofErr w:type="gramEnd"/>
      <w:r w:rsidRPr="00F630C1">
        <w:rPr>
          <w:color w:val="000000"/>
        </w:rPr>
        <w:t xml:space="preserve"> by Google and updated to reflect recent changes. Furthermore, Google has defined policies concerning the storage of collected information. Here are </w:t>
      </w:r>
      <w:proofErr w:type="gramStart"/>
      <w:r w:rsidRPr="00F630C1">
        <w:rPr>
          <w:color w:val="000000"/>
        </w:rPr>
        <w:t>some</w:t>
      </w:r>
      <w:proofErr w:type="gramEnd"/>
      <w:r w:rsidRPr="00F630C1">
        <w:rPr>
          <w:color w:val="000000"/>
        </w:rPr>
        <w:t xml:space="preserve"> policies: (a) Pre-fetching, caching, or storage of content for Google Street View and Aerial View imagery (Policies for Aerial View, n.d.; Policies for Street View Static API, n.d.). (b) Overall Google Maps Platform Terms of Service (Google Maps Platform Terms of Service | Google Cloud, n.d.).</w:t>
      </w:r>
    </w:p>
    <w:p w14:paraId="20CFC67D" w14:textId="644D9830" w:rsidR="0040593B" w:rsidRPr="00F630C1" w:rsidRDefault="0040593B" w:rsidP="00F630C1">
      <w:pPr>
        <w:spacing w:line="480" w:lineRule="auto"/>
        <w:rPr>
          <w:strike/>
          <w:color w:val="000000"/>
        </w:rPr>
      </w:pPr>
      <w:r>
        <w:rPr>
          <w:color w:val="000000"/>
        </w:rPr>
        <w:t xml:space="preserve"> </w:t>
      </w:r>
      <w:commentRangeStart w:id="297"/>
      <w:commentRangeStart w:id="298"/>
      <w:r w:rsidR="007F5896" w:rsidRPr="00F630C1">
        <w:rPr>
          <w:strike/>
          <w:color w:val="000000"/>
        </w:rPr>
        <w:t xml:space="preserve">Here is the list of </w:t>
      </w:r>
      <w:proofErr w:type="gramStart"/>
      <w:r w:rsidR="007F5896" w:rsidRPr="00F630C1">
        <w:rPr>
          <w:strike/>
          <w:color w:val="000000"/>
        </w:rPr>
        <w:t>some of</w:t>
      </w:r>
      <w:proofErr w:type="gramEnd"/>
      <w:r w:rsidR="007F5896" w:rsidRPr="00F630C1">
        <w:rPr>
          <w:strike/>
          <w:color w:val="000000"/>
        </w:rPr>
        <w:t xml:space="preserve"> the policies:</w:t>
      </w:r>
      <w:commentRangeEnd w:id="297"/>
      <w:r w:rsidR="007F5896" w:rsidRPr="00F630C1">
        <w:rPr>
          <w:rStyle w:val="CommentReference"/>
          <w:rFonts w:eastAsia="Times New Roman" w:cs="Arial"/>
          <w:strike/>
          <w:szCs w:val="20"/>
        </w:rPr>
        <w:commentReference w:id="297"/>
      </w:r>
      <w:commentRangeEnd w:id="298"/>
      <w:r w:rsidR="00F630C1">
        <w:rPr>
          <w:rStyle w:val="CommentReference"/>
          <w:rFonts w:eastAsia="Times New Roman" w:cs="Arial"/>
          <w:szCs w:val="20"/>
        </w:rPr>
        <w:commentReference w:id="298"/>
      </w:r>
    </w:p>
    <w:p w14:paraId="5DFE7011" w14:textId="77777777" w:rsidR="0040593B" w:rsidRPr="00F630C1" w:rsidRDefault="0040593B" w:rsidP="0040593B">
      <w:pPr>
        <w:pStyle w:val="li"/>
        <w:numPr>
          <w:ilvl w:val="0"/>
          <w:numId w:val="29"/>
        </w:numPr>
        <w:spacing w:line="480" w:lineRule="auto"/>
        <w:ind w:hanging="210"/>
        <w:rPr>
          <w:strike/>
          <w:color w:val="000000"/>
        </w:rPr>
      </w:pPr>
      <w:r w:rsidRPr="00F630C1">
        <w:rPr>
          <w:strike/>
          <w:color w:val="000000"/>
        </w:rPr>
        <w:lastRenderedPageBreak/>
        <w:t>Pre-fetching, caching, or storage of content for Google Street View and Aerial View imagery (</w:t>
      </w:r>
      <w:r w:rsidRPr="00F630C1">
        <w:rPr>
          <w:rStyle w:val="StyledTitlenotem"/>
          <w:strike/>
          <w:color w:val="000000"/>
        </w:rPr>
        <w:t>Policies for Aerial View</w:t>
      </w:r>
      <w:r w:rsidRPr="00F630C1">
        <w:rPr>
          <w:strike/>
          <w:color w:val="000000"/>
        </w:rPr>
        <w:t xml:space="preserve">, </w:t>
      </w:r>
      <w:r w:rsidRPr="00F630C1">
        <w:rPr>
          <w:rStyle w:val="citation"/>
          <w:strike/>
          <w:color w:val="000000"/>
        </w:rPr>
        <w:t>n.d.</w:t>
      </w:r>
      <w:r w:rsidRPr="00F630C1">
        <w:rPr>
          <w:strike/>
          <w:color w:val="000000"/>
        </w:rPr>
        <w:t xml:space="preserve">; </w:t>
      </w:r>
      <w:r w:rsidRPr="00F630C1">
        <w:rPr>
          <w:rStyle w:val="StyledTitlenotem"/>
          <w:strike/>
          <w:color w:val="000000"/>
        </w:rPr>
        <w:t>Policies for Street View Static API</w:t>
      </w:r>
      <w:r w:rsidRPr="00F630C1">
        <w:rPr>
          <w:strike/>
          <w:color w:val="000000"/>
        </w:rPr>
        <w:t xml:space="preserve">, </w:t>
      </w:r>
      <w:r w:rsidRPr="00F630C1">
        <w:rPr>
          <w:rStyle w:val="citation"/>
          <w:strike/>
          <w:color w:val="000000"/>
        </w:rPr>
        <w:t>n.d.</w:t>
      </w:r>
      <w:r w:rsidRPr="00F630C1">
        <w:rPr>
          <w:strike/>
          <w:color w:val="000000"/>
        </w:rPr>
        <w:t>).</w:t>
      </w:r>
    </w:p>
    <w:p w14:paraId="051E2108" w14:textId="77777777" w:rsidR="0040593B" w:rsidRPr="00F630C1" w:rsidRDefault="0040593B" w:rsidP="0040593B">
      <w:pPr>
        <w:pStyle w:val="li"/>
        <w:numPr>
          <w:ilvl w:val="0"/>
          <w:numId w:val="29"/>
        </w:numPr>
        <w:spacing w:line="480" w:lineRule="auto"/>
        <w:ind w:hanging="210"/>
        <w:rPr>
          <w:strike/>
          <w:color w:val="000000"/>
        </w:rPr>
      </w:pPr>
      <w:r w:rsidRPr="00F630C1">
        <w:rPr>
          <w:strike/>
          <w:color w:val="000000"/>
        </w:rPr>
        <w:t>Overall Google Maps Platform Terms of Service (</w:t>
      </w:r>
      <w:r w:rsidRPr="00F630C1">
        <w:rPr>
          <w:rStyle w:val="StyledTitlenotem"/>
          <w:strike/>
          <w:color w:val="000000"/>
        </w:rPr>
        <w:t>Google Maps Platform Terms of Service | Google Cloud</w:t>
      </w:r>
      <w:r w:rsidRPr="00F630C1">
        <w:rPr>
          <w:strike/>
          <w:color w:val="000000"/>
        </w:rPr>
        <w:t xml:space="preserve">, </w:t>
      </w:r>
      <w:r w:rsidRPr="00F630C1">
        <w:rPr>
          <w:rStyle w:val="citation"/>
          <w:strike/>
          <w:color w:val="000000"/>
        </w:rPr>
        <w:t>n.d.</w:t>
      </w:r>
      <w:r w:rsidRPr="00F630C1">
        <w:rPr>
          <w:strike/>
          <w:color w:val="000000"/>
        </w:rPr>
        <w:t>)</w:t>
      </w:r>
    </w:p>
    <w:p w14:paraId="4091F333" w14:textId="71E7AF9A" w:rsidR="00167573" w:rsidRPr="0040593B" w:rsidRDefault="00CA1D4D" w:rsidP="0040593B">
      <w:pPr>
        <w:spacing w:line="480" w:lineRule="auto"/>
        <w:ind w:firstLine="720"/>
        <w:rPr>
          <w:color w:val="000000"/>
        </w:rPr>
      </w:pPr>
      <w:r w:rsidRPr="00CA1D4D">
        <w:rPr>
          <w:color w:val="000000"/>
        </w:rPr>
        <w:t xml:space="preserve">Google has taken </w:t>
      </w:r>
      <w:proofErr w:type="gramStart"/>
      <w:r w:rsidRPr="00CA1D4D">
        <w:rPr>
          <w:color w:val="000000"/>
        </w:rPr>
        <w:t>several</w:t>
      </w:r>
      <w:proofErr w:type="gramEnd"/>
      <w:r w:rsidRPr="00CA1D4D">
        <w:rPr>
          <w:color w:val="000000"/>
        </w:rPr>
        <w:t xml:space="preserve"> measures to ensure that individual privacy is protected when Street View imagery is incorporated into Google Maps.</w:t>
      </w:r>
      <w:r w:rsidR="0040593B">
        <w:rPr>
          <w:color w:val="000000"/>
        </w:rPr>
        <w:t xml:space="preserve">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the tool “Report a problem.” In case the content still requires additional blurring or wishes to have the content of the entire home, vehicle, or person blurred, you can easily request this by using the “Report a problem” tool on Google site (</w:t>
      </w:r>
      <w:r w:rsidR="0040593B">
        <w:rPr>
          <w:rStyle w:val="StyledTitlenotem"/>
          <w:color w:val="000000"/>
        </w:rPr>
        <w:t>Use Street View</w:t>
      </w:r>
      <w:r w:rsidR="0040593B">
        <w:rPr>
          <w:color w:val="000000"/>
        </w:rPr>
        <w:t xml:space="preserve">, </w:t>
      </w:r>
      <w:r w:rsidR="0040593B">
        <w:rPr>
          <w:rStyle w:val="citation"/>
          <w:color w:val="000000"/>
        </w:rPr>
        <w:t>n.d.</w:t>
      </w:r>
      <w:r w:rsidR="0040593B">
        <w:rPr>
          <w:color w:val="000000"/>
        </w:rPr>
        <w:t>).</w:t>
      </w:r>
    </w:p>
    <w:p w14:paraId="7AEC951C" w14:textId="77777777" w:rsidR="00167573" w:rsidRPr="00887A22" w:rsidRDefault="00167573" w:rsidP="00167573">
      <w:pPr>
        <w:pStyle w:val="Heading2"/>
      </w:pPr>
      <w:bookmarkStart w:id="299" w:name="_Toc164865786"/>
      <w:bookmarkStart w:id="300" w:name="_Toc172410468"/>
      <w:r w:rsidRPr="00887A22">
        <w:t>Summary</w:t>
      </w:r>
      <w:bookmarkEnd w:id="299"/>
      <w:bookmarkEnd w:id="300"/>
    </w:p>
    <w:p w14:paraId="772500EC" w14:textId="49D7ABDB" w:rsidR="00DD630B" w:rsidRPr="00DD630B" w:rsidRDefault="0040593B" w:rsidP="00DD630B">
      <w:pPr>
        <w:spacing w:line="480" w:lineRule="auto"/>
        <w:ind w:firstLine="720"/>
        <w:rPr>
          <w:color w:val="000000"/>
        </w:rPr>
      </w:pPr>
      <w:r>
        <w:rPr>
          <w:color w:val="000000"/>
        </w:rPr>
        <w:t xml:space="preserve">The creation of a digital twin for foliage, as outlined in this research design and data analysis plan, presents a </w:t>
      </w:r>
      <w:r w:rsidR="00CC0A0A">
        <w:rPr>
          <w:color w:val="000000"/>
        </w:rPr>
        <w:t>detailed</w:t>
      </w:r>
      <w:r>
        <w:rPr>
          <w:color w:val="000000"/>
        </w:rPr>
        <w:t xml:space="preserve">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w:t>
      </w:r>
      <w:r>
        <w:rPr>
          <w:color w:val="000000"/>
        </w:rPr>
        <w:lastRenderedPageBreak/>
        <w:t>ground-level characteristics. The annotation process, facilitated by the VGG Image Annotator (VIA)</w:t>
      </w:r>
      <w:r w:rsidR="00CC0A0A">
        <w:rPr>
          <w:color w:val="000000"/>
        </w:rPr>
        <w:t xml:space="preserve"> or Roboflow</w:t>
      </w:r>
      <w:r>
        <w:rPr>
          <w:color w:val="000000"/>
        </w:rPr>
        <w:t xml:space="preserve">, contributes to the creation of a robust training dataset for </w:t>
      </w:r>
      <w:r w:rsidR="00CC0A0A">
        <w:rPr>
          <w:color w:val="000000"/>
        </w:rPr>
        <w:t xml:space="preserve">developing computer vision, image analysis, instance segmentation </w:t>
      </w:r>
      <w:r>
        <w:rPr>
          <w:color w:val="000000"/>
        </w:rPr>
        <w:t>machine learning models</w:t>
      </w:r>
      <w:r w:rsidR="00CC0A0A">
        <w:rPr>
          <w:color w:val="000000"/>
        </w:rPr>
        <w:t xml:space="preserve"> based on Mask R-CNN or YOLO v8</w:t>
      </w:r>
      <w:r>
        <w:rPr>
          <w:color w:val="000000"/>
        </w:rPr>
        <w:t xml:space="preserve">, thereby enabling accurate foliage detection. The data analysis plan presents a step-by-step strategy for extracting valuable insights from the collected data. From data preprocessing and image feature extraction to machine learning model training and spatial analysis, each phase </w:t>
      </w:r>
      <w:proofErr w:type="gramStart"/>
      <w:r>
        <w:rPr>
          <w:color w:val="000000"/>
        </w:rPr>
        <w:t>is meticulously designed</w:t>
      </w:r>
      <w:proofErr w:type="gramEnd"/>
      <w:r>
        <w:rPr>
          <w:color w:val="000000"/>
        </w:rPr>
        <w:t xml:space="preserve"> to enhance the quality and comprehensiveness of the digital twin</w:t>
      </w:r>
      <w:r w:rsidR="00CC0A0A">
        <w:rPr>
          <w:color w:val="000000"/>
        </w:rPr>
        <w:t xml:space="preserve"> (Figure DTRF process diagram)</w:t>
      </w:r>
      <w:r>
        <w:rPr>
          <w:color w:val="000000"/>
        </w:rPr>
        <w:t>. The strategy allows for iterative improvements, model validation, and the integration of geospatial information systems (GIS) to further enrich the digital twin’s capabilities.</w:t>
      </w:r>
      <w:bookmarkEnd w:id="13"/>
      <w:bookmarkEnd w:id="14"/>
      <w:r w:rsidR="00DD630B">
        <w:br w:type="page"/>
      </w:r>
    </w:p>
    <w:p w14:paraId="3FD9BADB" w14:textId="5E40CDD3" w:rsidR="00CF25B5" w:rsidRDefault="00CF25B5" w:rsidP="004274C1">
      <w:pPr>
        <w:pStyle w:val="Heading1"/>
      </w:pPr>
      <w:bookmarkStart w:id="301" w:name="_Toc172410469"/>
      <w:r>
        <w:lastRenderedPageBreak/>
        <w:t>References</w:t>
      </w:r>
      <w:bookmarkEnd w:id="301"/>
    </w:p>
    <w:p w14:paraId="78C06091" w14:textId="77777777" w:rsidR="00735D62" w:rsidRDefault="00735D62" w:rsidP="00735D62">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Maximizing system throughput in wireless powered sub-</w:t>
      </w:r>
      <w:proofErr w:type="gramStart"/>
      <w:r>
        <w:rPr>
          <w:rStyle w:val="TitleName"/>
          <w:color w:val="000000"/>
        </w:rPr>
        <w:t>6</w:t>
      </w:r>
      <w:proofErr w:type="gramEnd"/>
      <w:r>
        <w:rPr>
          <w:rStyle w:val="TitleName"/>
          <w:color w:val="000000"/>
        </w:rPr>
        <w:t xml:space="preserve"> </w:t>
      </w:r>
      <w:proofErr w:type="spellStart"/>
      <w:r>
        <w:rPr>
          <w:rStyle w:val="TitleName"/>
          <w:color w:val="000000"/>
        </w:rPr>
        <w:t>ghz</w:t>
      </w:r>
      <w:proofErr w:type="spellEnd"/>
      <w:r>
        <w:rPr>
          <w:rStyle w:val="TitleName"/>
          <w:color w:val="000000"/>
        </w:rPr>
        <w:t xml:space="preserve">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0745A18D" w14:textId="77777777" w:rsidR="00735D62" w:rsidRDefault="00735D62" w:rsidP="00735D62">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15534FE7" w14:textId="77777777" w:rsidR="00735D62" w:rsidRDefault="00735D62" w:rsidP="00735D62">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382D14CE" w14:textId="77777777" w:rsidR="00735D62" w:rsidRDefault="00735D62" w:rsidP="00735D62">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3483EC0B" w14:textId="77777777" w:rsidR="00735D62" w:rsidRDefault="00735D62" w:rsidP="00735D62">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Ferriol-Galmes</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Paillisse</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4403273B" w14:textId="77777777" w:rsidR="00735D62" w:rsidRDefault="00735D62" w:rsidP="00735D62">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4804D5FA" w14:textId="77777777" w:rsidR="00735D62" w:rsidRDefault="00735D62" w:rsidP="00735D62">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C91C5F6" w14:textId="77777777" w:rsidR="00735D62" w:rsidRDefault="00735D62" w:rsidP="00735D62">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7F646F04" w14:textId="77777777" w:rsidR="00735D62" w:rsidRDefault="00735D62" w:rsidP="00735D62">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B03E802" w14:textId="77777777" w:rsidR="00735D62" w:rsidRDefault="00735D62" w:rsidP="00735D62">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6FE882CB" w14:textId="77777777" w:rsidR="00735D62" w:rsidRDefault="00735D62" w:rsidP="00735D62">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5EE9F6E" w14:textId="77777777" w:rsidR="00735D62" w:rsidRDefault="00735D62" w:rsidP="00735D62">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 xml:space="preserve">2022 International Symposium on Electronics and Telecommunications (ISETC) Electronics and Telecommunications (ISETC), 2022 International Symposium on. :1-5 </w:t>
      </w:r>
      <w:proofErr w:type="gramStart"/>
      <w:r>
        <w:rPr>
          <w:rStyle w:val="SiteName"/>
          <w:color w:val="000000"/>
        </w:rPr>
        <w:t>Nov,</w:t>
      </w:r>
      <w:proofErr w:type="gramEnd"/>
      <w:r>
        <w:rPr>
          <w:rStyle w:val="SiteName"/>
          <w:color w:val="000000"/>
        </w:rPr>
        <w:t xml:space="preserve"> 2022</w:t>
      </w:r>
      <w:r>
        <w:rPr>
          <w:rStyle w:val="SourceLocation"/>
          <w:color w:val="000000"/>
        </w:rPr>
        <w:t xml:space="preserve">. </w:t>
      </w:r>
      <w:r>
        <w:rPr>
          <w:rStyle w:val="Url"/>
          <w:color w:val="000000"/>
        </w:rPr>
        <w:t>https://doi.org/10.1109/ISETC56213.2022.10009963</w:t>
      </w:r>
    </w:p>
    <w:p w14:paraId="6E671833" w14:textId="77777777" w:rsidR="00735D62" w:rsidRDefault="00735D62" w:rsidP="00735D62">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418432F" w14:textId="77777777" w:rsidR="00735D62" w:rsidRDefault="00735D62" w:rsidP="00735D62">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1D60FDB" w14:textId="77777777" w:rsidR="00735D62" w:rsidRDefault="00735D62" w:rsidP="00735D62">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7C2B1DB8" w14:textId="77777777" w:rsidR="00735D62" w:rsidRDefault="00735D62" w:rsidP="00735D62">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1D2021E5" w14:textId="77777777" w:rsidR="00735D62" w:rsidRDefault="00735D62" w:rsidP="00735D62">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proofErr w:type="spellStart"/>
      <w:r>
        <w:rPr>
          <w:rStyle w:val="Surname"/>
          <w:color w:val="000000"/>
        </w:rPr>
        <w:t>Colabianchi</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Virtual audits of the urban streetscape: comparing the inter-rater reliability of </w:t>
      </w:r>
      <w:proofErr w:type="spellStart"/>
      <w:r>
        <w:rPr>
          <w:rStyle w:val="TitleName"/>
          <w:color w:val="000000"/>
        </w:rPr>
        <w:t>GigaPan</w:t>
      </w:r>
      <w:proofErr w:type="spellEnd"/>
      <w:r>
        <w:rPr>
          <w:rStyle w:val="TitleName"/>
          <w:color w:val="000000"/>
        </w:rPr>
        <w:t>® to Google Street View</w:t>
      </w:r>
      <w:r>
        <w:rPr>
          <w:rStyle w:val="ReferenceBody"/>
          <w:color w:val="000000"/>
        </w:rPr>
        <w:t xml:space="preserve">. </w:t>
      </w:r>
      <w:r>
        <w:rPr>
          <w:rStyle w:val="TitleName"/>
          <w:i/>
          <w:iCs/>
          <w:color w:val="000000"/>
        </w:rPr>
        <w:t xml:space="preserve">Int J Health </w:t>
      </w:r>
      <w:proofErr w:type="spellStart"/>
      <w:r>
        <w:rPr>
          <w:rStyle w:val="TitleName"/>
          <w:i/>
          <w:iCs/>
          <w:color w:val="000000"/>
        </w:rPr>
        <w:t>Geogr</w:t>
      </w:r>
      <w:proofErr w:type="spellEnd"/>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4C10004" w14:textId="77777777" w:rsidR="00735D62" w:rsidRDefault="00735D62" w:rsidP="00735D62">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2B2A91A4" w14:textId="77777777" w:rsidR="00735D62" w:rsidRDefault="00735D62" w:rsidP="00735D62">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Camardelli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1B22018B" w14:textId="77777777" w:rsidR="00735D62" w:rsidRDefault="00735D62" w:rsidP="00735D62">
      <w:pPr>
        <w:spacing w:line="480" w:lineRule="auto"/>
        <w:ind w:left="720" w:hanging="720"/>
        <w:rPr>
          <w:color w:val="000000"/>
        </w:rPr>
      </w:pPr>
      <w:r>
        <w:rPr>
          <w:rStyle w:val="Surname"/>
          <w:color w:val="000000"/>
        </w:rPr>
        <w:t>Casas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Ramos</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Romero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Rivas-Echeverría</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comparative study of YOLOv5 and YOLOv8 for corrosion segmentation tasks in metal surfaces</w:t>
      </w:r>
      <w:r>
        <w:rPr>
          <w:rStyle w:val="ReferenceBody"/>
          <w:color w:val="000000"/>
        </w:rPr>
        <w:t xml:space="preserve">. </w:t>
      </w:r>
      <w:r>
        <w:rPr>
          <w:rStyle w:val="TitleName"/>
          <w:i/>
          <w:iCs/>
          <w:color w:val="000000"/>
        </w:rPr>
        <w:t>Array</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100351</w:t>
      </w:r>
      <w:r>
        <w:rPr>
          <w:rStyle w:val="SourceSection"/>
          <w:color w:val="000000"/>
        </w:rPr>
        <w:t xml:space="preserve">. </w:t>
      </w:r>
      <w:r>
        <w:rPr>
          <w:rStyle w:val="SourceLocation"/>
          <w:color w:val="000000"/>
        </w:rPr>
        <w:t>https://doi.org/</w:t>
      </w:r>
      <w:r>
        <w:rPr>
          <w:rStyle w:val="Doi"/>
          <w:color w:val="000000"/>
        </w:rPr>
        <w:t>10.1016/j.array.2024.100351</w:t>
      </w:r>
    </w:p>
    <w:p w14:paraId="02A1F77C" w14:textId="77777777" w:rsidR="00735D62" w:rsidRDefault="00735D62" w:rsidP="00735D62">
      <w:pPr>
        <w:spacing w:line="480" w:lineRule="auto"/>
        <w:ind w:left="720" w:hanging="720"/>
        <w:rPr>
          <w:color w:val="000000"/>
        </w:rPr>
      </w:pPr>
      <w:proofErr w:type="spellStart"/>
      <w:r>
        <w:rPr>
          <w:rStyle w:val="Surname"/>
          <w:color w:val="000000"/>
        </w:rPr>
        <w:t>Chaminé</w:t>
      </w:r>
      <w:proofErr w:type="spellEnd"/>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1A9FF630"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05B45461"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7215B58C" w14:textId="77777777" w:rsidR="00735D62" w:rsidRDefault="00735D62" w:rsidP="00735D62">
      <w:pP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45E2B16C" w14:textId="77777777" w:rsidR="00735D62" w:rsidRDefault="00735D62" w:rsidP="00735D62">
      <w:pP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24BD55ED" w14:textId="77777777" w:rsidR="00735D62" w:rsidRDefault="00735D62" w:rsidP="00735D62">
      <w:pPr>
        <w:spacing w:line="480" w:lineRule="auto"/>
        <w:ind w:left="720" w:hanging="720"/>
        <w:rPr>
          <w:color w:val="000000"/>
        </w:rPr>
      </w:pPr>
      <w:r>
        <w:rPr>
          <w:rStyle w:val="TitleName"/>
          <w:i/>
          <w:iCs/>
          <w:color w:val="000000"/>
        </w:rPr>
        <w:lastRenderedPageBreak/>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E9628D6" w14:textId="77777777" w:rsidR="00735D62" w:rsidRDefault="00735D62" w:rsidP="00735D62">
      <w:pPr>
        <w:spacing w:line="480" w:lineRule="auto"/>
        <w:ind w:left="720" w:hanging="720"/>
        <w:rPr>
          <w:color w:val="000000"/>
        </w:rPr>
      </w:pPr>
      <w:r>
        <w:rPr>
          <w:rStyle w:val="Surname"/>
          <w:color w:val="000000"/>
        </w:rPr>
        <w:t>Corke</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Image feature extraction.</w:t>
      </w:r>
      <w:r>
        <w:rPr>
          <w:rStyle w:val="ReferenceBody"/>
          <w:color w:val="000000"/>
        </w:rPr>
        <w:t xml:space="preserve"> </w:t>
      </w:r>
      <w:r>
        <w:rPr>
          <w:rStyle w:val="SourceSection"/>
          <w:color w:val="000000"/>
        </w:rPr>
        <w:t xml:space="preserve">In </w:t>
      </w:r>
      <w:r>
        <w:rPr>
          <w:rStyle w:val="Initials"/>
          <w:color w:val="000000"/>
        </w:rPr>
        <w:t>P.</w:t>
      </w:r>
      <w:r>
        <w:rPr>
          <w:rStyle w:val="Person"/>
          <w:color w:val="000000"/>
        </w:rPr>
        <w:t xml:space="preserve"> </w:t>
      </w:r>
      <w:r>
        <w:rPr>
          <w:rStyle w:val="Surname"/>
          <w:color w:val="000000"/>
        </w:rPr>
        <w:t>Corke</w:t>
      </w:r>
      <w:r>
        <w:rPr>
          <w:rStyle w:val="SecondaryContribGroup"/>
          <w:color w:val="000000"/>
        </w:rPr>
        <w:t xml:space="preserve"> (</w:t>
      </w:r>
      <w:r>
        <w:rPr>
          <w:rStyle w:val="ContribRole"/>
          <w:color w:val="000000"/>
        </w:rPr>
        <w:t>Ed.</w:t>
      </w:r>
      <w:r>
        <w:rPr>
          <w:rStyle w:val="SecondaryContribGroup"/>
          <w:color w:val="000000"/>
        </w:rPr>
        <w:t>)</w:t>
      </w:r>
      <w:r>
        <w:rPr>
          <w:rStyle w:val="SourceSection"/>
          <w:color w:val="000000"/>
        </w:rPr>
        <w:t xml:space="preserve">, </w:t>
      </w:r>
      <w:r>
        <w:rPr>
          <w:rStyle w:val="TitleName"/>
          <w:i/>
          <w:iCs/>
          <w:color w:val="000000"/>
        </w:rPr>
        <w:t>Robotic vision.</w:t>
      </w:r>
      <w:r>
        <w:rPr>
          <w:rStyle w:val="TitleSection"/>
          <w:color w:val="000000"/>
        </w:rPr>
        <w:t xml:space="preserve"> (Vol. </w:t>
      </w:r>
      <w:r>
        <w:rPr>
          <w:rStyle w:val="Volume"/>
          <w:color w:val="000000"/>
        </w:rPr>
        <w:t>142</w:t>
      </w:r>
      <w:r>
        <w:rPr>
          <w:rStyle w:val="TitleSection"/>
          <w:color w:val="000000"/>
        </w:rPr>
        <w:t xml:space="preserve">, pp. </w:t>
      </w:r>
      <w:r>
        <w:rPr>
          <w:rStyle w:val="FirstPage"/>
          <w:color w:val="000000"/>
        </w:rPr>
        <w:t>157</w:t>
      </w:r>
      <w:r>
        <w:rPr>
          <w:rStyle w:val="Pagination"/>
          <w:color w:val="000000"/>
        </w:rPr>
        <w:t>–</w:t>
      </w:r>
      <w:r>
        <w:rPr>
          <w:rStyle w:val="LastPage"/>
          <w:color w:val="000000"/>
        </w:rPr>
        <w:t>202</w:t>
      </w:r>
      <w:r>
        <w:rPr>
          <w:rStyle w:val="TitleSection"/>
          <w:color w:val="000000"/>
        </w:rPr>
        <w:t>)</w:t>
      </w:r>
      <w:r>
        <w:rPr>
          <w:rStyle w:val="SourceSection"/>
          <w:color w:val="000000"/>
        </w:rPr>
        <w:t xml:space="preserve">. </w:t>
      </w:r>
      <w:r>
        <w:rPr>
          <w:rStyle w:val="PublisherName"/>
          <w:color w:val="000000"/>
        </w:rPr>
        <w:t>Springer, Cham.</w:t>
      </w:r>
      <w:r>
        <w:rPr>
          <w:rStyle w:val="SourceSection"/>
          <w:color w:val="000000"/>
        </w:rPr>
        <w:t xml:space="preserve"> </w:t>
      </w:r>
      <w:r>
        <w:rPr>
          <w:rStyle w:val="SourceLocation"/>
          <w:color w:val="000000"/>
        </w:rPr>
        <w:t>https://doi.org/</w:t>
      </w:r>
      <w:r>
        <w:rPr>
          <w:rStyle w:val="Doi"/>
          <w:color w:val="000000"/>
        </w:rPr>
        <w:t>10.1007/978-3-030-79175-9_5</w:t>
      </w:r>
    </w:p>
    <w:p w14:paraId="31A95503" w14:textId="77777777" w:rsidR="00735D62" w:rsidRDefault="00735D62" w:rsidP="00735D62">
      <w:pPr>
        <w:spacing w:line="480" w:lineRule="auto"/>
        <w:ind w:left="720" w:hanging="720"/>
        <w:rPr>
          <w:color w:val="000000"/>
        </w:rPr>
      </w:pPr>
      <w:r>
        <w:rPr>
          <w:rStyle w:val="Surname"/>
          <w:color w:val="000000"/>
        </w:rPr>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proofErr w:type="spellStart"/>
      <w:r>
        <w:rPr>
          <w:rStyle w:val="TitleName"/>
          <w:i/>
          <w:iCs/>
          <w:color w:val="000000"/>
        </w:rPr>
        <w:t>Knowl</w:t>
      </w:r>
      <w:proofErr w:type="spellEnd"/>
      <w:r>
        <w:rPr>
          <w:rStyle w:val="TitleName"/>
          <w:i/>
          <w:iCs/>
          <w:color w:val="000000"/>
        </w:rPr>
        <w:t xml:space="preserve">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482F2191" w14:textId="77777777" w:rsidR="00735D62" w:rsidRDefault="00735D62" w:rsidP="00735D62">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53278A78" w14:textId="77777777" w:rsidR="00735D62" w:rsidRDefault="00735D62" w:rsidP="00735D62">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2EF812C8" w14:textId="77777777" w:rsidR="00735D62" w:rsidRDefault="00735D62" w:rsidP="00735D62">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DF55FCA" w14:textId="77777777" w:rsidR="00735D62" w:rsidRDefault="00735D62" w:rsidP="00735D62">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4968C01E" w14:textId="77777777" w:rsidR="00735D62" w:rsidRDefault="00735D62" w:rsidP="00735D62">
      <w:pP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proofErr w:type="gramStart"/>
      <w:r>
        <w:rPr>
          <w:rStyle w:val="LastPage"/>
          <w:color w:val="000000"/>
        </w:rPr>
        <w:t>600</w:t>
      </w:r>
      <w:proofErr w:type="gramEnd"/>
      <w:r>
        <w:rPr>
          <w:rStyle w:val="SourceSection"/>
          <w:color w:val="000000"/>
        </w:rPr>
        <w:t xml:space="preserve">. </w:t>
      </w:r>
      <w:r>
        <w:rPr>
          <w:rStyle w:val="SourceLocation"/>
          <w:color w:val="000000"/>
        </w:rPr>
        <w:t>https://doi.org/</w:t>
      </w:r>
      <w:r>
        <w:rPr>
          <w:rStyle w:val="Doi"/>
          <w:color w:val="000000"/>
        </w:rPr>
        <w:t>10.1109/LAWP.2022.3219556</w:t>
      </w:r>
    </w:p>
    <w:p w14:paraId="529F22ED" w14:textId="77777777" w:rsidR="00735D62" w:rsidRDefault="00735D62" w:rsidP="00735D62">
      <w:pPr>
        <w:spacing w:line="480" w:lineRule="auto"/>
        <w:ind w:left="720" w:hanging="720"/>
        <w:rPr>
          <w:color w:val="000000"/>
        </w:rPr>
      </w:pPr>
      <w:r>
        <w:rPr>
          <w:rStyle w:val="Surname"/>
          <w:color w:val="000000"/>
        </w:rPr>
        <w:lastRenderedPageBreak/>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E0BCABE"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656DC366" w14:textId="77777777" w:rsidR="00735D62" w:rsidRDefault="00735D62" w:rsidP="00735D62">
      <w:pPr>
        <w:spacing w:line="480" w:lineRule="auto"/>
        <w:ind w:left="720" w:hanging="720"/>
        <w:rPr>
          <w:color w:val="000000"/>
        </w:rPr>
      </w:pPr>
      <w:r>
        <w:rPr>
          <w:rStyle w:val="Surname"/>
          <w:color w:val="000000"/>
        </w:rPr>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3EEDFADE" w14:textId="77777777" w:rsidR="00735D62" w:rsidRDefault="00735D62" w:rsidP="00735D62">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ABDF62F" w14:textId="77777777" w:rsidR="00735D62" w:rsidRDefault="00735D62" w:rsidP="00735D62">
      <w:pPr>
        <w:spacing w:line="480" w:lineRule="auto"/>
        <w:ind w:left="720" w:hanging="720"/>
        <w:rPr>
          <w:rStyle w:val="Url"/>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D2045B6" w14:textId="4399C2E2" w:rsidR="00BE16E2" w:rsidRDefault="00BE16E2" w:rsidP="00BE16E2">
      <w:pPr>
        <w:spacing w:line="480" w:lineRule="auto"/>
        <w:ind w:left="720" w:hanging="720"/>
        <w:rPr>
          <w:color w:val="000000"/>
        </w:rPr>
      </w:pPr>
      <w:r>
        <w:rPr>
          <w:rStyle w:val="Surname"/>
          <w:color w:val="000000"/>
        </w:rPr>
        <w:t>Fang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Image classification with an RGB-channel nonsubsampled contourlet transform and a convolutional neural network</w:t>
      </w:r>
      <w:r>
        <w:rPr>
          <w:rStyle w:val="ReferenceBody"/>
          <w:color w:val="000000"/>
        </w:rPr>
        <w:t xml:space="preserve">. </w:t>
      </w:r>
      <w:r>
        <w:rPr>
          <w:rStyle w:val="TitleName"/>
          <w:i/>
          <w:iCs/>
          <w:color w:val="000000"/>
        </w:rPr>
        <w:t>Neurocomputing</w:t>
      </w:r>
      <w:r>
        <w:rPr>
          <w:rStyle w:val="SourceSection"/>
          <w:color w:val="000000"/>
        </w:rPr>
        <w:t xml:space="preserve">, </w:t>
      </w:r>
      <w:r>
        <w:rPr>
          <w:rStyle w:val="Volume"/>
          <w:i/>
          <w:iCs/>
          <w:color w:val="000000"/>
        </w:rPr>
        <w:t>396</w:t>
      </w:r>
      <w:r>
        <w:rPr>
          <w:rStyle w:val="SourceSection"/>
          <w:color w:val="000000"/>
        </w:rPr>
        <w:t xml:space="preserve">, </w:t>
      </w:r>
      <w:r>
        <w:rPr>
          <w:rStyle w:val="FirstPage"/>
          <w:color w:val="000000"/>
        </w:rPr>
        <w:t>266</w:t>
      </w:r>
      <w:r>
        <w:rPr>
          <w:rStyle w:val="Pagination"/>
          <w:color w:val="000000"/>
        </w:rPr>
        <w:t>–</w:t>
      </w:r>
      <w:r>
        <w:rPr>
          <w:rStyle w:val="LastPage"/>
          <w:color w:val="000000"/>
        </w:rPr>
        <w:t>277</w:t>
      </w:r>
      <w:r>
        <w:rPr>
          <w:rStyle w:val="SourceSection"/>
          <w:color w:val="000000"/>
        </w:rPr>
        <w:t xml:space="preserve">. </w:t>
      </w:r>
      <w:r>
        <w:rPr>
          <w:rStyle w:val="SourceLocation"/>
          <w:color w:val="000000"/>
        </w:rPr>
        <w:t>https://doi.org/</w:t>
      </w:r>
      <w:r>
        <w:rPr>
          <w:rStyle w:val="Doi"/>
          <w:color w:val="000000"/>
        </w:rPr>
        <w:t>10.1016/j.neucom.2018.10.094</w:t>
      </w:r>
    </w:p>
    <w:p w14:paraId="749A3340" w14:textId="77777777" w:rsidR="00735D62" w:rsidRDefault="00735D62" w:rsidP="00735D62">
      <w:pP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5AAD17B5" w14:textId="77777777" w:rsidR="00735D62" w:rsidRDefault="00735D62" w:rsidP="00735D62">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lastRenderedPageBreak/>
        <w:t>https://www.edoeb.admin.ch/edoeb/en/home/datenschutz/arbeit_wirtschaft/datenuebermittlung_ausland.html</w:t>
      </w:r>
    </w:p>
    <w:p w14:paraId="3D736587" w14:textId="77777777" w:rsidR="00735D62" w:rsidRDefault="00735D62" w:rsidP="00735D62">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0F0ABFAB" w14:textId="77777777" w:rsidR="00735D62" w:rsidRDefault="00735D62" w:rsidP="00735D62">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A67AB82" w14:textId="77777777" w:rsidR="00735D62" w:rsidRDefault="00735D62" w:rsidP="00735D62">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2B7064" w14:textId="77777777" w:rsidR="00735D62" w:rsidRDefault="00735D62" w:rsidP="00735D62">
      <w:pPr>
        <w:spacing w:line="480" w:lineRule="auto"/>
        <w:ind w:left="720" w:hanging="720"/>
        <w:rPr>
          <w:color w:val="000000"/>
        </w:rPr>
      </w:pPr>
      <w:r>
        <w:rPr>
          <w:rStyle w:val="TitleName"/>
          <w:color w:val="000000"/>
        </w:rPr>
        <w:t>Getting started with Roboflow</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April</w:t>
      </w:r>
      <w:r>
        <w:rPr>
          <w:rStyle w:val="DateCharacter"/>
          <w:color w:val="000000"/>
        </w:rPr>
        <w:t xml:space="preserve"> </w:t>
      </w:r>
      <w:r>
        <w:rPr>
          <w:rStyle w:val="Day"/>
          <w:color w:val="000000"/>
        </w:rPr>
        <w:t>15</w:t>
      </w:r>
      <w:r>
        <w:rPr>
          <w:rStyle w:val="DateSection"/>
          <w:color w:val="000000"/>
        </w:rPr>
        <w:t>).</w:t>
      </w:r>
      <w:r>
        <w:rPr>
          <w:rStyle w:val="ReferenceBody"/>
          <w:color w:val="000000"/>
        </w:rPr>
        <w:t xml:space="preserve"> </w:t>
      </w:r>
      <w:r>
        <w:rPr>
          <w:rStyle w:val="SiteName"/>
          <w:i/>
          <w:iCs/>
          <w:color w:val="000000"/>
        </w:rPr>
        <w:t>Roboflow Blog</w:t>
      </w:r>
      <w:r>
        <w:rPr>
          <w:rStyle w:val="SourceLocation"/>
          <w:color w:val="000000"/>
        </w:rPr>
        <w:t xml:space="preserve">. </w:t>
      </w:r>
      <w:r>
        <w:rPr>
          <w:rStyle w:val="Url"/>
          <w:color w:val="000000"/>
        </w:rPr>
        <w:t>https://blog.roboflow.com/getting-started-with-roboflow/</w:t>
      </w:r>
    </w:p>
    <w:p w14:paraId="618332D0" w14:textId="77777777" w:rsidR="00BE16E2" w:rsidRDefault="00BE16E2" w:rsidP="00BE16E2">
      <w:pPr>
        <w:spacing w:line="480" w:lineRule="auto"/>
        <w:ind w:left="720" w:hanging="720"/>
        <w:rPr>
          <w:color w:val="000000"/>
        </w:rPr>
      </w:pPr>
      <w:proofErr w:type="spellStart"/>
      <w:r>
        <w:rPr>
          <w:rStyle w:val="Surname"/>
          <w:color w:val="000000"/>
        </w:rPr>
        <w:lastRenderedPageBreak/>
        <w:t>Ghamisi</w:t>
      </w:r>
      <w:proofErr w:type="spellEnd"/>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Rasti</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Yokoya</w:t>
      </w:r>
      <w:proofErr w:type="spellEnd"/>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Q.</w:t>
      </w:r>
      <w:r>
        <w:rPr>
          <w:rStyle w:val="PrimaryContribGroup"/>
          <w:color w:val="000000"/>
        </w:rPr>
        <w:t xml:space="preserve">, </w:t>
      </w:r>
      <w:proofErr w:type="spellStart"/>
      <w:r>
        <w:rPr>
          <w:rStyle w:val="Surname"/>
          <w:color w:val="000000"/>
        </w:rPr>
        <w:t>Hofle</w:t>
      </w:r>
      <w:proofErr w:type="spellEnd"/>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Bruzzone</w:t>
      </w:r>
      <w:r>
        <w:rPr>
          <w:rStyle w:val="Person"/>
          <w:color w:val="000000"/>
        </w:rPr>
        <w:t xml:space="preserve">, </w:t>
      </w:r>
      <w:r>
        <w:rPr>
          <w:rStyle w:val="Initials"/>
          <w:color w:val="000000"/>
        </w:rPr>
        <w:t>L.</w:t>
      </w:r>
      <w:r>
        <w:rPr>
          <w:rStyle w:val="PrimaryContribGroup"/>
          <w:color w:val="000000"/>
        </w:rPr>
        <w:t xml:space="preserve">, </w:t>
      </w:r>
      <w:proofErr w:type="spellStart"/>
      <w:r>
        <w:rPr>
          <w:rStyle w:val="Surname"/>
          <w:color w:val="000000"/>
        </w:rPr>
        <w:t>Bovolo</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Chi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Anders</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Gloaguen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Atkinson</w:t>
      </w:r>
      <w:r>
        <w:rPr>
          <w:rStyle w:val="Person"/>
          <w:color w:val="000000"/>
        </w:rPr>
        <w:t xml:space="preserve">, </w:t>
      </w:r>
      <w:r>
        <w:rPr>
          <w:rStyle w:val="Initials"/>
          <w:color w:val="000000"/>
        </w:rPr>
        <w:t>P. M.</w:t>
      </w:r>
      <w:r>
        <w:rPr>
          <w:rStyle w:val="PrimaryContribGroup"/>
          <w:color w:val="000000"/>
        </w:rPr>
        <w:t xml:space="preserve">, &amp; </w:t>
      </w:r>
      <w:r>
        <w:rPr>
          <w:rStyle w:val="Surname"/>
          <w:color w:val="000000"/>
        </w:rPr>
        <w:t>Benediktsson</w:t>
      </w:r>
      <w:r>
        <w:rPr>
          <w:rStyle w:val="Person"/>
          <w:color w:val="000000"/>
        </w:rPr>
        <w:t xml:space="preserve">, </w:t>
      </w:r>
      <w:r>
        <w:rPr>
          <w:rStyle w:val="Initials"/>
          <w:color w:val="000000"/>
        </w:rPr>
        <w:t>J. 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Multisource and Multitemporal Data Fusion in Remote Sensing: A Comprehensive Review of the State of the Art</w:t>
      </w:r>
      <w:r>
        <w:rPr>
          <w:rStyle w:val="ReferenceBody"/>
          <w:color w:val="000000"/>
        </w:rPr>
        <w:t xml:space="preserve">. </w:t>
      </w:r>
      <w:r>
        <w:rPr>
          <w:rStyle w:val="TitleName"/>
          <w:i/>
          <w:iCs/>
          <w:color w:val="000000"/>
        </w:rPr>
        <w:t>IEEE Geoscience and Remote Sensing Magazine</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6</w:t>
      </w:r>
      <w:r>
        <w:rPr>
          <w:rStyle w:val="Pagination"/>
          <w:color w:val="000000"/>
        </w:rPr>
        <w:t>–</w:t>
      </w:r>
      <w:r>
        <w:rPr>
          <w:rStyle w:val="LastPage"/>
          <w:color w:val="000000"/>
        </w:rPr>
        <w:t>39</w:t>
      </w:r>
      <w:r>
        <w:rPr>
          <w:rStyle w:val="SourceSection"/>
          <w:color w:val="000000"/>
        </w:rPr>
        <w:t xml:space="preserve">. </w:t>
      </w:r>
      <w:r>
        <w:rPr>
          <w:rStyle w:val="SourceLocation"/>
          <w:color w:val="000000"/>
        </w:rPr>
        <w:t>https://doi.org/</w:t>
      </w:r>
      <w:r>
        <w:rPr>
          <w:rStyle w:val="Doi"/>
          <w:color w:val="000000"/>
        </w:rPr>
        <w:t>10.1109/MGRS.2018.2890023</w:t>
      </w:r>
    </w:p>
    <w:p w14:paraId="2B83A830" w14:textId="77777777" w:rsidR="00735D62" w:rsidRDefault="00735D62" w:rsidP="00735D62">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4D7F693" w14:textId="77777777" w:rsidR="00735D62" w:rsidRDefault="00735D62" w:rsidP="00735D62">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1C1B6E00" w14:textId="77777777" w:rsidR="00735D62" w:rsidRDefault="00735D62" w:rsidP="00735D62">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6357AE92" w14:textId="77777777" w:rsidR="00735D62" w:rsidRDefault="00735D62" w:rsidP="00735D62">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35D0F633" w14:textId="77777777" w:rsidR="00735D62" w:rsidRDefault="00735D62" w:rsidP="00735D62">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C81D03B" w14:textId="77777777" w:rsidR="00735D62" w:rsidRDefault="00735D62" w:rsidP="00735D62">
      <w:pP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1E28C6" w14:textId="77777777" w:rsidR="00735D62" w:rsidRDefault="00735D62" w:rsidP="00735D62">
      <w:pPr>
        <w:spacing w:line="480" w:lineRule="auto"/>
        <w:ind w:left="720" w:hanging="720"/>
        <w:rPr>
          <w:color w:val="000000"/>
        </w:rPr>
      </w:pPr>
      <w:r>
        <w:rPr>
          <w:rStyle w:val="Surname"/>
          <w:color w:val="000000"/>
        </w:rPr>
        <w:lastRenderedPageBreak/>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1F0EF665" w14:textId="77777777" w:rsidR="00735D62" w:rsidRDefault="00735D62" w:rsidP="00735D62">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1C0F3897" w14:textId="77777777" w:rsidR="00735D62" w:rsidRDefault="00735D62" w:rsidP="00735D62">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EFABFAB"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497A92F"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Digital twin: a state-of-the-art review of its enabling technologies, </w:t>
      </w:r>
      <w:proofErr w:type="gramStart"/>
      <w:r>
        <w:rPr>
          <w:rStyle w:val="TitleName"/>
          <w:color w:val="000000"/>
        </w:rPr>
        <w:t>applications</w:t>
      </w:r>
      <w:proofErr w:type="gramEnd"/>
      <w:r>
        <w:rPr>
          <w:rStyle w:val="TitleName"/>
          <w:color w:val="000000"/>
        </w:rPr>
        <w:t xml:space="preserve">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09425468" w14:textId="77777777" w:rsidR="00735D62" w:rsidRDefault="00735D62" w:rsidP="00735D62">
      <w:pPr>
        <w:spacing w:line="480" w:lineRule="auto"/>
        <w:ind w:left="720" w:hanging="720"/>
        <w:rPr>
          <w:color w:val="000000"/>
        </w:rPr>
      </w:pPr>
      <w:r>
        <w:rPr>
          <w:rStyle w:val="Surname"/>
          <w:color w:val="000000"/>
        </w:rPr>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50ACD593" w14:textId="77777777" w:rsidR="00735D62" w:rsidRDefault="00735D62" w:rsidP="00735D62">
      <w:pPr>
        <w:spacing w:line="480" w:lineRule="auto"/>
        <w:ind w:left="720" w:hanging="720"/>
        <w:rPr>
          <w:color w:val="000000"/>
        </w:rPr>
      </w:pPr>
      <w:r>
        <w:rPr>
          <w:rStyle w:val="Surname"/>
          <w:color w:val="000000"/>
        </w:rPr>
        <w:lastRenderedPageBreak/>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18A404C" w14:textId="77777777" w:rsidR="00735D62" w:rsidRDefault="00735D62" w:rsidP="00735D62">
      <w:pPr>
        <w:spacing w:line="480" w:lineRule="auto"/>
        <w:ind w:left="720" w:hanging="720"/>
        <w:rPr>
          <w:color w:val="000000"/>
        </w:rPr>
      </w:pPr>
      <w:r>
        <w:rPr>
          <w:rStyle w:val="Surname"/>
          <w:color w:val="000000"/>
        </w:rPr>
        <w:t>Hussain</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YOLO-v1 to YOLO-v8, the Rise of YOLO and Its Complementary Nature toward Digital Manufacturing and Industrial Defect Detection</w:t>
      </w:r>
      <w:r>
        <w:rPr>
          <w:rStyle w:val="ReferenceBody"/>
          <w:color w:val="000000"/>
        </w:rPr>
        <w:t xml:space="preserve">. </w:t>
      </w:r>
      <w:r>
        <w:rPr>
          <w:rStyle w:val="TitleName"/>
          <w:i/>
          <w:iCs/>
          <w:color w:val="000000"/>
        </w:rPr>
        <w:t>Machines</w:t>
      </w:r>
      <w:r>
        <w:rPr>
          <w:rStyle w:val="SourceSection"/>
          <w:color w:val="000000"/>
        </w:rPr>
        <w:t xml:space="preserve">, </w:t>
      </w:r>
      <w:r>
        <w:rPr>
          <w:rStyle w:val="Volume"/>
          <w:color w:val="000000"/>
        </w:rPr>
        <w:t>11</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677</w:t>
      </w:r>
      <w:r>
        <w:rPr>
          <w:rStyle w:val="SourceSection"/>
          <w:color w:val="000000"/>
        </w:rPr>
        <w:t xml:space="preserve">. </w:t>
      </w:r>
      <w:r>
        <w:rPr>
          <w:rStyle w:val="SourceLocation"/>
          <w:color w:val="000000"/>
        </w:rPr>
        <w:t>https://doi.org/</w:t>
      </w:r>
      <w:r>
        <w:rPr>
          <w:rStyle w:val="Doi"/>
          <w:color w:val="000000"/>
        </w:rPr>
        <w:t>10.3390/machines11070677</w:t>
      </w:r>
    </w:p>
    <w:p w14:paraId="7FD1598E" w14:textId="77777777" w:rsidR="00735D62" w:rsidRDefault="00735D62" w:rsidP="00735D62">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1D659466" w14:textId="77777777" w:rsidR="00735D62" w:rsidRDefault="00735D62" w:rsidP="00735D62">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CFAD19D" w14:textId="77777777" w:rsidR="00735D62" w:rsidRDefault="00735D62" w:rsidP="00735D62">
      <w:pPr>
        <w:spacing w:line="480" w:lineRule="auto"/>
        <w:ind w:left="720" w:hanging="720"/>
        <w:rPr>
          <w:color w:val="000000"/>
        </w:rPr>
      </w:pPr>
      <w:proofErr w:type="spellStart"/>
      <w:r>
        <w:rPr>
          <w:rStyle w:val="Surname"/>
          <w:color w:val="000000"/>
        </w:rPr>
        <w:t>Jocher</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Chaurasia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Qui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proofErr w:type="spellStart"/>
      <w:r>
        <w:rPr>
          <w:rStyle w:val="TitleName"/>
          <w:i/>
          <w:iCs/>
          <w:color w:val="000000"/>
        </w:rPr>
        <w:t>Ultralytics</w:t>
      </w:r>
      <w:proofErr w:type="spellEnd"/>
      <w:r>
        <w:rPr>
          <w:rStyle w:val="TitleName"/>
          <w:i/>
          <w:iCs/>
          <w:color w:val="000000"/>
        </w:rPr>
        <w:t xml:space="preserve"> YOLO</w:t>
      </w:r>
      <w:r>
        <w:rPr>
          <w:rStyle w:val="TitleSection"/>
          <w:color w:val="000000"/>
        </w:rPr>
        <w:t xml:space="preserve"> (Version </w:t>
      </w:r>
      <w:r>
        <w:rPr>
          <w:rStyle w:val="Version"/>
          <w:color w:val="000000"/>
        </w:rPr>
        <w:t>8.0.0</w:t>
      </w:r>
      <w:r>
        <w:rPr>
          <w:rStyle w:val="TitleSection"/>
          <w:color w:val="000000"/>
        </w:rPr>
        <w:t>) [</w:t>
      </w:r>
      <w:r>
        <w:rPr>
          <w:rStyle w:val="TitleAnnotation"/>
          <w:color w:val="000000"/>
        </w:rPr>
        <w:t>Computer software</w:t>
      </w:r>
      <w:r>
        <w:rPr>
          <w:rStyle w:val="TitleSection"/>
          <w:color w:val="000000"/>
        </w:rPr>
        <w:t>]</w:t>
      </w:r>
      <w:r>
        <w:rPr>
          <w:rStyle w:val="ReferenceBody"/>
          <w:color w:val="000000"/>
        </w:rPr>
        <w:t xml:space="preserve">. </w:t>
      </w:r>
      <w:r>
        <w:rPr>
          <w:rStyle w:val="Url"/>
          <w:color w:val="000000"/>
        </w:rPr>
        <w:t>https://github.com/ultralytics/ultralytics</w:t>
      </w:r>
    </w:p>
    <w:p w14:paraId="477E865B" w14:textId="77777777" w:rsidR="00BE16E2" w:rsidRDefault="00BE16E2" w:rsidP="00BE16E2">
      <w:pPr>
        <w:spacing w:line="480" w:lineRule="auto"/>
        <w:ind w:left="720" w:hanging="720"/>
        <w:rPr>
          <w:color w:val="000000"/>
        </w:rPr>
      </w:pPr>
      <w:proofErr w:type="spellStart"/>
      <w:r>
        <w:rPr>
          <w:rStyle w:val="Surname"/>
          <w:color w:val="000000"/>
        </w:rPr>
        <w:t>Kahloot</w:t>
      </w:r>
      <w:proofErr w:type="spellEnd"/>
      <w:r>
        <w:rPr>
          <w:rStyle w:val="Person"/>
          <w:color w:val="000000"/>
        </w:rPr>
        <w:t xml:space="preserve">, </w:t>
      </w:r>
      <w:r>
        <w:rPr>
          <w:rStyle w:val="Initials"/>
          <w:color w:val="000000"/>
        </w:rPr>
        <w:t>K. M.</w:t>
      </w:r>
      <w:r>
        <w:rPr>
          <w:rStyle w:val="PrimaryContribGroup"/>
          <w:color w:val="000000"/>
        </w:rPr>
        <w:t xml:space="preserve">, &amp; </w:t>
      </w:r>
      <w:r>
        <w:rPr>
          <w:rStyle w:val="Surname"/>
          <w:color w:val="000000"/>
        </w:rPr>
        <w:t>Ekler</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Algorithmic Splitting: A Method for Dataset Preparation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125229</w:t>
      </w:r>
      <w:r>
        <w:rPr>
          <w:rStyle w:val="Pagination"/>
          <w:color w:val="000000"/>
        </w:rPr>
        <w:t>–</w:t>
      </w:r>
      <w:r>
        <w:rPr>
          <w:rStyle w:val="LastPage"/>
          <w:color w:val="000000"/>
        </w:rPr>
        <w:t>125237</w:t>
      </w:r>
      <w:r>
        <w:rPr>
          <w:rStyle w:val="SourceSection"/>
          <w:color w:val="000000"/>
        </w:rPr>
        <w:t xml:space="preserve">. </w:t>
      </w:r>
      <w:r>
        <w:rPr>
          <w:rStyle w:val="SourceLocation"/>
          <w:color w:val="000000"/>
        </w:rPr>
        <w:t>https://doi.org/</w:t>
      </w:r>
      <w:r>
        <w:rPr>
          <w:rStyle w:val="Doi"/>
          <w:color w:val="000000"/>
        </w:rPr>
        <w:t>10.1109/ACCESS.2021.3110745</w:t>
      </w:r>
    </w:p>
    <w:p w14:paraId="1D485598" w14:textId="77777777" w:rsidR="00735D62" w:rsidRDefault="00735D62" w:rsidP="00735D62">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7B086EB9" w14:textId="77777777" w:rsidR="00735D62" w:rsidRDefault="00735D62" w:rsidP="00735D62">
      <w:pPr>
        <w:spacing w:line="480" w:lineRule="auto"/>
        <w:ind w:left="720" w:hanging="720"/>
        <w:rPr>
          <w:color w:val="000000"/>
        </w:rPr>
      </w:pPr>
      <w:r>
        <w:rPr>
          <w:rStyle w:val="Surname"/>
          <w:color w:val="000000"/>
        </w:rPr>
        <w:lastRenderedPageBreak/>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D8CAC7E" w14:textId="77777777" w:rsidR="00735D62" w:rsidRDefault="00735D62" w:rsidP="00735D62">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proofErr w:type="spellStart"/>
      <w:r>
        <w:rPr>
          <w:rStyle w:val="Surname"/>
          <w:color w:val="000000"/>
        </w:rPr>
        <w:t>Baliyan</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68C205DC"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667A994"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1E178BF" w14:textId="77777777" w:rsidR="00735D62" w:rsidRDefault="00735D62" w:rsidP="00735D62">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41E1F31B" w14:textId="77777777" w:rsidR="00735D62" w:rsidRDefault="00735D62" w:rsidP="00735D62">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3F1994C6" w14:textId="77777777" w:rsidR="00BE16E2" w:rsidRDefault="00BE16E2" w:rsidP="00BE16E2">
      <w:pPr>
        <w:spacing w:line="480" w:lineRule="auto"/>
        <w:ind w:left="720" w:hanging="720"/>
        <w:rPr>
          <w:color w:val="000000"/>
        </w:rPr>
      </w:pPr>
      <w:r>
        <w:rPr>
          <w:rStyle w:val="Surname"/>
          <w:color w:val="000000"/>
        </w:rPr>
        <w:lastRenderedPageBreak/>
        <w:t>Kumar</w:t>
      </w:r>
      <w:r>
        <w:rPr>
          <w:rStyle w:val="Person"/>
          <w:color w:val="000000"/>
        </w:rPr>
        <w:t xml:space="preserve">, </w:t>
      </w:r>
      <w:r>
        <w:rPr>
          <w:rStyle w:val="Initials"/>
          <w:color w:val="000000"/>
        </w:rPr>
        <w:t>T. M. K.</w:t>
      </w:r>
      <w:r>
        <w:rPr>
          <w:rStyle w:val="PrimaryContribGroup"/>
          <w:color w:val="000000"/>
        </w:rPr>
        <w:t xml:space="preserve">, </w:t>
      </w:r>
      <w:proofErr w:type="spellStart"/>
      <w:r>
        <w:rPr>
          <w:rStyle w:val="Surname"/>
          <w:color w:val="000000"/>
        </w:rPr>
        <w:t>Aluvala</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Mandal</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Saranya</w:t>
      </w:r>
      <w:r>
        <w:rPr>
          <w:rStyle w:val="Person"/>
          <w:color w:val="000000"/>
        </w:rPr>
        <w:t xml:space="preserve">, </w:t>
      </w:r>
      <w:r>
        <w:rPr>
          <w:rStyle w:val="Initials"/>
          <w:color w:val="000000"/>
        </w:rPr>
        <w:t>K.</w:t>
      </w:r>
      <w:r>
        <w:rPr>
          <w:rStyle w:val="PrimaryContribGroup"/>
          <w:color w:val="000000"/>
        </w:rPr>
        <w:t xml:space="preserve">, </w:t>
      </w:r>
      <w:proofErr w:type="gramStart"/>
      <w:r>
        <w:rPr>
          <w:rStyle w:val="PrimaryContribGroup"/>
          <w:color w:val="000000"/>
        </w:rPr>
        <w:t xml:space="preserve">&amp; </w:t>
      </w:r>
      <w:r>
        <w:rPr>
          <w:rStyle w:val="ReferenceBody"/>
          <w:color w:val="000000"/>
        </w:rPr>
        <w:t>.</w:t>
      </w:r>
      <w:proofErr w:type="gramEnd"/>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Improving Accuracy in Object Detection Using Region-Based Convolutional Neural Network</w:t>
      </w:r>
      <w:r>
        <w:rPr>
          <w:rStyle w:val="ReferenceBody"/>
          <w:color w:val="000000"/>
        </w:rPr>
        <w:t xml:space="preserve">. </w:t>
      </w:r>
      <w:r>
        <w:rPr>
          <w:rStyle w:val="Url"/>
          <w:color w:val="000000"/>
        </w:rPr>
        <w:t>https://doi.org/10.1109/EASCT59475.2023.10392806</w:t>
      </w:r>
    </w:p>
    <w:p w14:paraId="143823BD" w14:textId="77777777" w:rsidR="00735D62" w:rsidRDefault="00735D62" w:rsidP="00735D62">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8BFB45E" w14:textId="77777777" w:rsidR="00735D62" w:rsidRDefault="00735D62" w:rsidP="00735D62">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D776884" w14:textId="77777777" w:rsidR="00735D62" w:rsidRDefault="00735D62" w:rsidP="00735D62">
      <w:pP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F17F25"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3A79D90"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20545F1A" w14:textId="77777777" w:rsidR="00735D62" w:rsidRDefault="00735D62" w:rsidP="00735D62">
      <w:pPr>
        <w:spacing w:line="480" w:lineRule="auto"/>
        <w:ind w:left="720" w:hanging="720"/>
        <w:rPr>
          <w:color w:val="000000"/>
        </w:rPr>
      </w:pPr>
      <w:r>
        <w:rPr>
          <w:rStyle w:val="Surname"/>
          <w:color w:val="000000"/>
        </w:rPr>
        <w:lastRenderedPageBreak/>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D12E5A" w14:textId="77777777" w:rsidR="00735D62" w:rsidRDefault="00735D62" w:rsidP="00735D62">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6EC1E97" w14:textId="77777777" w:rsidR="00735D62" w:rsidRDefault="00735D62" w:rsidP="00735D62">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5B5E7646" w14:textId="77777777" w:rsidR="00735D62" w:rsidRDefault="00735D62" w:rsidP="00735D62">
      <w:pP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 xml:space="preserve">The International Archives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BD4D92F" w14:textId="77777777" w:rsidR="00BE16E2" w:rsidRDefault="00BE16E2" w:rsidP="00BE16E2">
      <w:pPr>
        <w:spacing w:line="480" w:lineRule="auto"/>
        <w:ind w:left="720" w:hanging="720"/>
        <w:rPr>
          <w:color w:val="000000"/>
        </w:rPr>
      </w:pPr>
      <w:r>
        <w:rPr>
          <w:rStyle w:val="Surname"/>
          <w:color w:val="000000"/>
        </w:rPr>
        <w:t>Mehmood</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Shahzad</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Zafar</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Shabbir</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Ali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Remote Sensing Image Classification: A Comprehensive Review and Applications</w:t>
      </w:r>
      <w:r>
        <w:rPr>
          <w:rStyle w:val="ReferenceBody"/>
          <w:color w:val="000000"/>
        </w:rPr>
        <w:t xml:space="preserve">. </w:t>
      </w:r>
      <w:r>
        <w:rPr>
          <w:rStyle w:val="TitleName"/>
          <w:i/>
          <w:iCs/>
          <w:color w:val="000000"/>
        </w:rPr>
        <w:t>Mathematical Problems in Engineering</w:t>
      </w:r>
      <w:r>
        <w:rPr>
          <w:rStyle w:val="SourceSection"/>
          <w:color w:val="000000"/>
        </w:rPr>
        <w:t xml:space="preserve">, </w:t>
      </w:r>
      <w:r>
        <w:rPr>
          <w:rStyle w:val="Volume"/>
          <w:i/>
          <w:iCs/>
          <w:color w:val="000000"/>
        </w:rPr>
        <w:t>2022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5880959</w:t>
      </w:r>
      <w:r>
        <w:rPr>
          <w:rStyle w:val="SourceSection"/>
          <w:color w:val="000000"/>
        </w:rPr>
        <w:t xml:space="preserve">. </w:t>
      </w:r>
      <w:r>
        <w:rPr>
          <w:rStyle w:val="SourceLocation"/>
          <w:color w:val="000000"/>
        </w:rPr>
        <w:t>https://doi.org/</w:t>
      </w:r>
      <w:r>
        <w:rPr>
          <w:rStyle w:val="Doi"/>
          <w:color w:val="000000"/>
        </w:rPr>
        <w:t>10.1155/2022/5880959</w:t>
      </w:r>
    </w:p>
    <w:p w14:paraId="51EC392A" w14:textId="77777777" w:rsidR="00735D62" w:rsidRDefault="00735D62" w:rsidP="00735D62">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proofErr w:type="spellStart"/>
      <w:r>
        <w:rPr>
          <w:rStyle w:val="Surname"/>
          <w:color w:val="000000"/>
        </w:rPr>
        <w:t>Estrany</w:t>
      </w:r>
      <w:proofErr w:type="spellEnd"/>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Fortesa</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Tiskus</w:t>
      </w:r>
      <w:proofErr w:type="spellEnd"/>
      <w:r>
        <w:rPr>
          <w:rStyle w:val="Person"/>
          <w:color w:val="000000"/>
        </w:rPr>
        <w:t xml:space="preserve">, </w:t>
      </w:r>
      <w:r>
        <w:rPr>
          <w:rStyle w:val="Initials"/>
          <w:color w:val="000000"/>
        </w:rPr>
        <w:t>E.</w:t>
      </w:r>
      <w:r>
        <w:rPr>
          <w:rStyle w:val="PrimaryContribGroup"/>
          <w:color w:val="000000"/>
        </w:rPr>
        <w:t xml:space="preserve">, </w:t>
      </w:r>
      <w:proofErr w:type="spellStart"/>
      <w:r>
        <w:rPr>
          <w:rStyle w:val="Surname"/>
          <w:color w:val="000000"/>
        </w:rPr>
        <w:t>Tsiafouli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Characterizing vegetation complexity with unmanned aerial systems (UAS) -A </w:t>
      </w:r>
      <w:r>
        <w:rPr>
          <w:rStyle w:val="TitleName"/>
          <w:color w:val="000000"/>
        </w:rPr>
        <w:lastRenderedPageBreak/>
        <w:t>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6E59E303" w14:textId="77777777" w:rsidR="00735D62" w:rsidRDefault="00735D62" w:rsidP="00735D62">
      <w:pPr>
        <w:spacing w:line="480" w:lineRule="auto"/>
        <w:ind w:left="720" w:hanging="720"/>
        <w:rPr>
          <w:color w:val="000000"/>
        </w:rPr>
      </w:pPr>
      <w:r>
        <w:rPr>
          <w:rStyle w:val="TitleName"/>
          <w:i/>
          <w:iCs/>
          <w:color w:val="000000"/>
        </w:rPr>
        <w:t xml:space="preserve">MWC23 – Intelligent 5G </w:t>
      </w:r>
      <w:proofErr w:type="spellStart"/>
      <w:r>
        <w:rPr>
          <w:rStyle w:val="TitleName"/>
          <w:i/>
          <w:iCs/>
          <w:color w:val="000000"/>
        </w:rPr>
        <w:t>mmWave</w:t>
      </w:r>
      <w:proofErr w:type="spellEnd"/>
      <w:r>
        <w:rPr>
          <w:rStyle w:val="TitleName"/>
          <w:i/>
          <w:iCs/>
          <w:color w:val="000000"/>
        </w:rPr>
        <w:t xml:space="preser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66D35E" w14:textId="77777777" w:rsidR="00735D62" w:rsidRDefault="00735D62" w:rsidP="00735D62">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48C77891" w14:textId="77777777" w:rsidR="00735D62" w:rsidRDefault="00735D62" w:rsidP="00735D62">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Akabayashi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2D61F99E" w14:textId="77777777" w:rsidR="00BE16E2" w:rsidRDefault="00BE16E2" w:rsidP="00BE16E2">
      <w:pPr>
        <w:spacing w:line="480" w:lineRule="auto"/>
        <w:ind w:left="720" w:hanging="720"/>
        <w:rPr>
          <w:color w:val="000000"/>
        </w:rPr>
      </w:pPr>
      <w:proofErr w:type="spellStart"/>
      <w:r>
        <w:rPr>
          <w:rStyle w:val="Surname"/>
          <w:color w:val="000000"/>
        </w:rPr>
        <w:t>Najafova</w:t>
      </w:r>
      <w:proofErr w:type="spellEnd"/>
      <w:r>
        <w:rPr>
          <w:rStyle w:val="Person"/>
          <w:color w:val="000000"/>
        </w:rPr>
        <w:t xml:space="preserve">, </w:t>
      </w:r>
      <w:r>
        <w:rPr>
          <w:rStyle w:val="Initials"/>
          <w:color w:val="000000"/>
        </w:rPr>
        <w:t>N. 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TEMPORAL AND SPATIAL ANALYSIS OF VEGETATION ON THE SOIL SURFACE WITH NDVI ANALYSIS.</w:t>
      </w:r>
      <w:r>
        <w:rPr>
          <w:rStyle w:val="ReferenceBody"/>
          <w:color w:val="000000"/>
        </w:rPr>
        <w:t xml:space="preserve"> </w:t>
      </w:r>
      <w:r>
        <w:rPr>
          <w:rStyle w:val="TitleName"/>
          <w:i/>
          <w:iCs/>
          <w:color w:val="000000"/>
        </w:rPr>
        <w:t>Advances in Biology &amp; Earth Sciences</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224</w:t>
      </w:r>
      <w:r>
        <w:rPr>
          <w:rStyle w:val="Pagination"/>
          <w:color w:val="000000"/>
        </w:rPr>
        <w:t>–</w:t>
      </w:r>
      <w:r>
        <w:rPr>
          <w:rStyle w:val="LastPage"/>
          <w:color w:val="000000"/>
        </w:rPr>
        <w:t>228</w:t>
      </w:r>
      <w:r>
        <w:rPr>
          <w:rStyle w:val="SourceSection"/>
          <w:color w:val="000000"/>
        </w:rPr>
        <w:t>.</w:t>
      </w:r>
    </w:p>
    <w:p w14:paraId="27692E17"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919F2EA"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4388A438" w14:textId="77777777" w:rsidR="00735D62" w:rsidRDefault="00735D62" w:rsidP="00735D62">
      <w:pP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C10CE6F" w14:textId="77777777" w:rsidR="00735D62" w:rsidRDefault="00735D62" w:rsidP="00735D62">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5BCC6D36" w14:textId="77777777" w:rsidR="00735D62" w:rsidRDefault="00735D62" w:rsidP="00735D62">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C86983E" w14:textId="77777777" w:rsidR="00735D62" w:rsidRDefault="00735D62" w:rsidP="00735D62">
      <w:pPr>
        <w:spacing w:line="480" w:lineRule="auto"/>
        <w:ind w:left="720" w:hanging="720"/>
        <w:rPr>
          <w:color w:val="000000"/>
        </w:rPr>
      </w:pPr>
      <w:r>
        <w:rPr>
          <w:rStyle w:val="Surname"/>
          <w:color w:val="000000"/>
        </w:rPr>
        <w:t>Okamoto</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Ide</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Oguma</w:t>
      </w:r>
      <w:r>
        <w:rPr>
          <w:rStyle w:val="Person"/>
          <w:color w:val="000000"/>
        </w:rPr>
        <w:t xml:space="preserve">, </w:t>
      </w:r>
      <w:r>
        <w:rPr>
          <w:rStyle w:val="Initials"/>
          <w:color w:val="000000"/>
        </w:rPr>
        <w:t>H.</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Automatically drawing vegetation classification maps using digital time-lapse cameras in alpine ecosystems</w:t>
      </w:r>
      <w:r>
        <w:rPr>
          <w:rStyle w:val="ReferenceBody"/>
          <w:color w:val="000000"/>
        </w:rPr>
        <w:t xml:space="preserve">. </w:t>
      </w:r>
      <w:r>
        <w:rPr>
          <w:rStyle w:val="TitleName"/>
          <w:i/>
          <w:iCs/>
          <w:color w:val="000000"/>
        </w:rPr>
        <w:t>Remote Sensing in Ecology and Conservation</w:t>
      </w:r>
      <w:r>
        <w:rPr>
          <w:rStyle w:val="SourceSection"/>
          <w:color w:val="000000"/>
        </w:rPr>
        <w:t xml:space="preserve">, </w:t>
      </w:r>
      <w:r>
        <w:rPr>
          <w:rStyle w:val="Volume"/>
          <w:color w:val="000000"/>
        </w:rPr>
        <w:t>10</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188</w:t>
      </w:r>
      <w:r>
        <w:rPr>
          <w:rStyle w:val="Pagination"/>
          <w:color w:val="000000"/>
        </w:rPr>
        <w:t>–</w:t>
      </w:r>
      <w:r>
        <w:rPr>
          <w:rStyle w:val="LastPage"/>
          <w:color w:val="000000"/>
        </w:rPr>
        <w:t>202</w:t>
      </w:r>
      <w:r>
        <w:rPr>
          <w:rStyle w:val="SourceSection"/>
          <w:color w:val="000000"/>
        </w:rPr>
        <w:t xml:space="preserve">. </w:t>
      </w:r>
      <w:r>
        <w:rPr>
          <w:rStyle w:val="SourceLocation"/>
          <w:color w:val="000000"/>
        </w:rPr>
        <w:t>https://doi.org/</w:t>
      </w:r>
      <w:r>
        <w:rPr>
          <w:rStyle w:val="Doi"/>
          <w:color w:val="000000"/>
        </w:rPr>
        <w:t>10.1002/rse2.364</w:t>
      </w:r>
    </w:p>
    <w:p w14:paraId="628B6461" w14:textId="77777777" w:rsidR="00735D62" w:rsidRDefault="00735D62" w:rsidP="00735D62">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1896BF9F" w14:textId="77777777" w:rsidR="00735D62" w:rsidRDefault="00735D62" w:rsidP="00735D62">
      <w:pP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A41FD31" w14:textId="77777777" w:rsidR="00735D62" w:rsidRDefault="00735D62" w:rsidP="00735D62">
      <w:pPr>
        <w:spacing w:line="480" w:lineRule="auto"/>
        <w:ind w:left="720" w:hanging="720"/>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09B371E" w14:textId="77777777" w:rsidR="00735D62" w:rsidRDefault="00735D62" w:rsidP="00735D62">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D9E261B" w14:textId="77777777" w:rsidR="00735D62" w:rsidRDefault="00735D62" w:rsidP="00735D62">
      <w:pPr>
        <w:spacing w:line="480" w:lineRule="auto"/>
        <w:ind w:left="720" w:hanging="720"/>
        <w:rPr>
          <w:color w:val="000000"/>
        </w:rPr>
      </w:pPr>
      <w:r>
        <w:rPr>
          <w:rStyle w:val="Surname"/>
          <w:color w:val="000000"/>
        </w:rPr>
        <w:lastRenderedPageBreak/>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28BA18" w14:textId="77777777" w:rsidR="00735D62" w:rsidRDefault="00735D62" w:rsidP="00735D62">
      <w:pP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077F952" w14:textId="77777777" w:rsidR="00735D62" w:rsidRDefault="00735D62" w:rsidP="00735D62">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65A48705" w14:textId="77777777" w:rsidR="00735D62" w:rsidRDefault="00735D62" w:rsidP="00735D62">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13F953C4" w14:textId="77777777" w:rsidR="002939EC" w:rsidRDefault="002939EC" w:rsidP="00735D62">
      <w:pPr>
        <w:spacing w:line="480" w:lineRule="auto"/>
        <w:ind w:left="720" w:hanging="720"/>
        <w:rPr>
          <w:rStyle w:val="SourceSection"/>
          <w:color w:val="000000"/>
        </w:rPr>
      </w:pPr>
      <w:r>
        <w:rPr>
          <w:rStyle w:val="Surname"/>
          <w:color w:val="000000"/>
        </w:rPr>
        <w:t>Quach</w:t>
      </w:r>
      <w:r>
        <w:rPr>
          <w:rStyle w:val="Person"/>
          <w:color w:val="000000"/>
        </w:rPr>
        <w:t xml:space="preserve">, </w:t>
      </w:r>
      <w:r>
        <w:rPr>
          <w:rStyle w:val="Initials"/>
          <w:color w:val="000000"/>
        </w:rPr>
        <w:t>L.-D.</w:t>
      </w:r>
      <w:r>
        <w:rPr>
          <w:rStyle w:val="PrimaryContribGroup"/>
          <w:color w:val="000000"/>
        </w:rPr>
        <w:t xml:space="preserve">, </w:t>
      </w:r>
      <w:r>
        <w:rPr>
          <w:rStyle w:val="Surname"/>
          <w:color w:val="000000"/>
        </w:rPr>
        <w:t>Quoc</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Quynh</w:t>
      </w:r>
      <w:r>
        <w:rPr>
          <w:rStyle w:val="Person"/>
          <w:color w:val="000000"/>
        </w:rPr>
        <w:t xml:space="preserve">, </w:t>
      </w:r>
      <w:r>
        <w:rPr>
          <w:rStyle w:val="Initials"/>
          <w:color w:val="000000"/>
        </w:rPr>
        <w:t>A. N.</w:t>
      </w:r>
      <w:r>
        <w:rPr>
          <w:rStyle w:val="PrimaryContribGroup"/>
          <w:color w:val="000000"/>
        </w:rPr>
        <w:t xml:space="preserve">, </w:t>
      </w:r>
      <w:r>
        <w:rPr>
          <w:rStyle w:val="Surname"/>
          <w:color w:val="000000"/>
        </w:rPr>
        <w:t>Thai-Nghe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Nguyen</w:t>
      </w:r>
      <w:r>
        <w:rPr>
          <w:rStyle w:val="Person"/>
          <w:color w:val="000000"/>
        </w:rPr>
        <w:t xml:space="preserve">, </w:t>
      </w:r>
      <w:r>
        <w:rPr>
          <w:rStyle w:val="Initials"/>
          <w:color w:val="000000"/>
        </w:rPr>
        <w:t>T.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Explainable deep learning models with gradient-weighted class activation mapping for smart agriculture</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eries"/>
          <w:color w:val="000000"/>
        </w:rPr>
        <w:t>(</w:t>
      </w:r>
      <w:r>
        <w:rPr>
          <w:rStyle w:val="Issue"/>
          <w:color w:val="000000"/>
        </w:rPr>
        <w:t>August</w:t>
      </w:r>
      <w:r>
        <w:rPr>
          <w:rStyle w:val="Series"/>
          <w:color w:val="000000"/>
        </w:rPr>
        <w:t>)</w:t>
      </w:r>
      <w:r>
        <w:rPr>
          <w:rStyle w:val="SourceSection"/>
          <w:color w:val="000000"/>
        </w:rPr>
        <w:t xml:space="preserve">, </w:t>
      </w:r>
      <w:r>
        <w:rPr>
          <w:rStyle w:val="FirstPage"/>
          <w:color w:val="000000"/>
        </w:rPr>
        <w:t>83752</w:t>
      </w:r>
      <w:r>
        <w:rPr>
          <w:rStyle w:val="Pagination"/>
          <w:color w:val="000000"/>
        </w:rPr>
        <w:t>–</w:t>
      </w:r>
      <w:r>
        <w:rPr>
          <w:rStyle w:val="LastPage"/>
          <w:color w:val="000000"/>
        </w:rPr>
        <w:t>83762</w:t>
      </w:r>
      <w:r>
        <w:rPr>
          <w:rStyle w:val="SourceSection"/>
          <w:color w:val="000000"/>
        </w:rPr>
        <w:t>.</w:t>
      </w:r>
    </w:p>
    <w:p w14:paraId="73DCA88D" w14:textId="65D7698E" w:rsidR="00735D62" w:rsidRDefault="00735D62" w:rsidP="00735D62">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733B0BFA" w14:textId="77777777" w:rsidR="00735D62" w:rsidRDefault="00735D62" w:rsidP="00735D62">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475F3F" w14:textId="77777777" w:rsidR="00735D62" w:rsidRDefault="00735D62" w:rsidP="00735D62">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3C1DBD3E" w14:textId="77777777" w:rsidR="00735D62" w:rsidRDefault="00735D62" w:rsidP="00735D62">
      <w:pPr>
        <w:spacing w:line="480" w:lineRule="auto"/>
        <w:ind w:left="720" w:hanging="720"/>
        <w:rPr>
          <w:color w:val="000000"/>
        </w:rPr>
      </w:pPr>
      <w:r>
        <w:rPr>
          <w:rStyle w:val="Surname"/>
          <w:color w:val="000000"/>
        </w:rPr>
        <w:lastRenderedPageBreak/>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BF1C6B1" w14:textId="77777777" w:rsidR="00735D62" w:rsidRDefault="00735D62" w:rsidP="00735D62">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Aljunid</w:t>
      </w:r>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proofErr w:type="spellStart"/>
      <w:r>
        <w:rPr>
          <w:rStyle w:val="Surname"/>
          <w:color w:val="000000"/>
        </w:rPr>
        <w:t>Gaol</w:t>
      </w:r>
      <w:proofErr w:type="spellEnd"/>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56065F7" w14:textId="77777777" w:rsidR="00735D62" w:rsidRDefault="00735D62" w:rsidP="00735D62">
      <w:pPr>
        <w:spacing w:line="480" w:lineRule="auto"/>
        <w:ind w:left="720" w:hanging="720"/>
        <w:rPr>
          <w:color w:val="000000"/>
        </w:rPr>
      </w:pPr>
      <w:r>
        <w:rPr>
          <w:rStyle w:val="Surname"/>
          <w:color w:val="000000"/>
        </w:rPr>
        <w:t>Sapkota</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Ahmed</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Karkee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Comparing YOLOv8 and Mask RCNN for object segmentation in complex orchard environments</w:t>
      </w:r>
      <w:r>
        <w:rPr>
          <w:rStyle w:val="ReferenceBody"/>
          <w:color w:val="000000"/>
        </w:rPr>
        <w:t xml:space="preserve">. </w:t>
      </w:r>
      <w:r>
        <w:rPr>
          <w:rStyle w:val="Url"/>
          <w:color w:val="000000"/>
        </w:rPr>
        <w:t>https://doi.org/10.32388/ZB9SB0</w:t>
      </w:r>
    </w:p>
    <w:p w14:paraId="3E34A3A0" w14:textId="77777777" w:rsidR="00735D62" w:rsidRDefault="00735D62" w:rsidP="00735D62">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04760460" w14:textId="77777777" w:rsidR="00735D62" w:rsidRDefault="00735D62" w:rsidP="00735D62">
      <w:pPr>
        <w:spacing w:line="480" w:lineRule="auto"/>
        <w:ind w:left="720" w:hanging="720"/>
        <w:rPr>
          <w:color w:val="000000"/>
        </w:rPr>
      </w:pPr>
      <w:proofErr w:type="spellStart"/>
      <w:r>
        <w:rPr>
          <w:rStyle w:val="Surname"/>
          <w:color w:val="000000"/>
        </w:rPr>
        <w:t>Sarirete</w:t>
      </w:r>
      <w:proofErr w:type="spellEnd"/>
      <w:r>
        <w:rPr>
          <w:rStyle w:val="Person"/>
          <w:color w:val="000000"/>
        </w:rPr>
        <w:t xml:space="preserve">, </w:t>
      </w:r>
      <w:r>
        <w:rPr>
          <w:rStyle w:val="Initials"/>
          <w:color w:val="000000"/>
        </w:rPr>
        <w:t>A.</w:t>
      </w:r>
      <w:r>
        <w:rPr>
          <w:rStyle w:val="PrimaryContribGroup"/>
          <w:color w:val="000000"/>
        </w:rPr>
        <w:t xml:space="preserve">, </w:t>
      </w:r>
      <w:proofErr w:type="spellStart"/>
      <w:r>
        <w:rPr>
          <w:rStyle w:val="Surname"/>
          <w:color w:val="000000"/>
        </w:rPr>
        <w:t>Balfagih</w:t>
      </w:r>
      <w:proofErr w:type="spellEnd"/>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proofErr w:type="spellStart"/>
      <w:r>
        <w:rPr>
          <w:rStyle w:val="Surname"/>
          <w:color w:val="000000"/>
        </w:rPr>
        <w:t>Visvizi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3E9282C9" w14:textId="77777777" w:rsidR="00735D62" w:rsidRDefault="00735D62" w:rsidP="00735D62">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5B01D6F" w14:textId="77777777" w:rsidR="00735D62" w:rsidRDefault="00735D62" w:rsidP="00735D62">
      <w:pPr>
        <w:spacing w:line="480" w:lineRule="auto"/>
        <w:ind w:left="720" w:hanging="720"/>
        <w:rPr>
          <w:color w:val="000000"/>
        </w:rPr>
      </w:pPr>
      <w:proofErr w:type="spellStart"/>
      <w:r>
        <w:rPr>
          <w:rStyle w:val="Surname"/>
          <w:color w:val="000000"/>
        </w:rPr>
        <w:lastRenderedPageBreak/>
        <w:t>Schrotter</w:t>
      </w:r>
      <w:proofErr w:type="spellEnd"/>
      <w:r>
        <w:rPr>
          <w:rStyle w:val="Person"/>
          <w:color w:val="000000"/>
        </w:rPr>
        <w:t xml:space="preserve">, </w:t>
      </w:r>
      <w:r>
        <w:rPr>
          <w:rStyle w:val="Initials"/>
          <w:color w:val="000000"/>
        </w:rPr>
        <w:t>G.</w:t>
      </w:r>
      <w:r>
        <w:rPr>
          <w:rStyle w:val="PrimaryContribGroup"/>
          <w:color w:val="000000"/>
        </w:rPr>
        <w:t xml:space="preserve">, &amp; </w:t>
      </w:r>
      <w:proofErr w:type="spellStart"/>
      <w:r>
        <w:rPr>
          <w:rStyle w:val="Surname"/>
          <w:color w:val="000000"/>
        </w:rPr>
        <w:t>Hürzeler</w:t>
      </w:r>
      <w:proofErr w:type="spellEnd"/>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065D895" w14:textId="77777777" w:rsidR="00735D62" w:rsidRDefault="00735D62" w:rsidP="00735D62">
      <w:pP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E329AE0" w14:textId="77777777" w:rsidR="00735D62" w:rsidRDefault="00735D62" w:rsidP="00735D62">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766C7FE7" w14:textId="77777777" w:rsidR="00735D62" w:rsidRDefault="00735D62" w:rsidP="00735D62">
      <w:pP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B73BCED" w14:textId="77777777" w:rsidR="00735D62" w:rsidRDefault="00735D62" w:rsidP="00735D62">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2239B40" w14:textId="77777777" w:rsidR="00735D62" w:rsidRDefault="00735D62" w:rsidP="00735D62">
      <w:pPr>
        <w:spacing w:line="480" w:lineRule="auto"/>
        <w:ind w:left="720" w:hanging="720"/>
        <w:rPr>
          <w:color w:val="000000"/>
        </w:rPr>
      </w:pPr>
      <w:r>
        <w:rPr>
          <w:rStyle w:val="Surname"/>
          <w:color w:val="000000"/>
        </w:rPr>
        <w:t>Soares</w:t>
      </w:r>
      <w:r>
        <w:rPr>
          <w:rStyle w:val="Person"/>
          <w:color w:val="000000"/>
        </w:rPr>
        <w:t xml:space="preserve">, </w:t>
      </w:r>
      <w:r>
        <w:rPr>
          <w:rStyle w:val="Initials"/>
          <w:color w:val="000000"/>
        </w:rPr>
        <w:t>V. H. A.</w:t>
      </w:r>
      <w:r>
        <w:rPr>
          <w:rStyle w:val="PrimaryContribGroup"/>
          <w:color w:val="000000"/>
        </w:rPr>
        <w:t xml:space="preserve">, </w:t>
      </w:r>
      <w:r>
        <w:rPr>
          <w:rStyle w:val="Surname"/>
          <w:color w:val="000000"/>
        </w:rPr>
        <w:t>Ponti</w:t>
      </w:r>
      <w:r>
        <w:rPr>
          <w:rStyle w:val="Person"/>
          <w:color w:val="000000"/>
        </w:rPr>
        <w:t xml:space="preserve">, </w:t>
      </w:r>
      <w:r>
        <w:rPr>
          <w:rStyle w:val="Initials"/>
          <w:color w:val="000000"/>
        </w:rPr>
        <w:t>M. A.</w:t>
      </w:r>
      <w:r>
        <w:rPr>
          <w:rStyle w:val="PrimaryContribGroup"/>
          <w:color w:val="000000"/>
        </w:rPr>
        <w:t xml:space="preserve">, &amp; </w:t>
      </w:r>
      <w:proofErr w:type="spellStart"/>
      <w:r>
        <w:rPr>
          <w:rStyle w:val="Surname"/>
          <w:color w:val="000000"/>
        </w:rPr>
        <w:t>Campello</w:t>
      </w:r>
      <w:proofErr w:type="spellEnd"/>
      <w:r>
        <w:rPr>
          <w:rStyle w:val="Person"/>
          <w:color w:val="000000"/>
        </w:rPr>
        <w:t xml:space="preserve">, </w:t>
      </w:r>
      <w:r>
        <w:rPr>
          <w:rStyle w:val="Initials"/>
          <w:color w:val="000000"/>
        </w:rPr>
        <w:t>R. J. G. B.</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Multi-attribute, graph-based approach for duplicate cattle removal and counting in large pasture areas from multiple aerial images</w:t>
      </w:r>
      <w:r>
        <w:rPr>
          <w:rStyle w:val="ReferenceBody"/>
          <w:color w:val="000000"/>
        </w:rPr>
        <w:t xml:space="preserve">. </w:t>
      </w:r>
      <w:r>
        <w:rPr>
          <w:rStyle w:val="TitleName"/>
          <w:i/>
          <w:iCs/>
          <w:color w:val="000000"/>
        </w:rPr>
        <w:t>Computers and Electronics in Agriculture</w:t>
      </w:r>
      <w:r>
        <w:rPr>
          <w:rStyle w:val="SourceSection"/>
          <w:color w:val="000000"/>
        </w:rPr>
        <w:t xml:space="preserve">, </w:t>
      </w:r>
      <w:r>
        <w:rPr>
          <w:rStyle w:val="Volume"/>
          <w:color w:val="000000"/>
        </w:rPr>
        <w:t>220</w:t>
      </w:r>
      <w:r>
        <w:rPr>
          <w:rStyle w:val="SourceSection"/>
          <w:color w:val="000000"/>
        </w:rPr>
        <w:t xml:space="preserve">. </w:t>
      </w:r>
      <w:r>
        <w:rPr>
          <w:rStyle w:val="SourceLocation"/>
          <w:color w:val="000000"/>
        </w:rPr>
        <w:t>https://doi.org/</w:t>
      </w:r>
      <w:r>
        <w:rPr>
          <w:rStyle w:val="Doi"/>
          <w:color w:val="000000"/>
        </w:rPr>
        <w:t>10.1016/j.compag.2024.108828</w:t>
      </w:r>
    </w:p>
    <w:p w14:paraId="0B07C736" w14:textId="77777777" w:rsidR="00735D62" w:rsidRDefault="00735D62" w:rsidP="00735D62">
      <w:pP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Naserentin</w:t>
      </w:r>
      <w:proofErr w:type="spellEnd"/>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proofErr w:type="gramStart"/>
      <w:r>
        <w:rPr>
          <w:rStyle w:val="TitleName"/>
          <w:i/>
          <w:iCs/>
          <w:color w:val="000000"/>
        </w:rPr>
        <w:t>large scale</w:t>
      </w:r>
      <w:proofErr w:type="gramEnd"/>
      <w:r>
        <w:rPr>
          <w:rStyle w:val="TitleName"/>
          <w:i/>
          <w:iCs/>
          <w:color w:val="000000"/>
        </w:rPr>
        <w:t xml:space="preserv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47217BE" w14:textId="77777777" w:rsidR="00735D62" w:rsidRDefault="00735D62" w:rsidP="00735D62">
      <w:pP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6805A58B"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BACB750"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C014E87" w14:textId="77777777" w:rsidR="00735D62" w:rsidRDefault="00735D62" w:rsidP="00735D62">
      <w:pP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092E826A"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 xml:space="preserve">J Plant </w:t>
      </w:r>
      <w:proofErr w:type="spellStart"/>
      <w:r>
        <w:rPr>
          <w:rStyle w:val="TitleName"/>
          <w:i/>
          <w:iCs/>
          <w:color w:val="000000"/>
        </w:rPr>
        <w:t>Ecol</w:t>
      </w:r>
      <w:proofErr w:type="spellEnd"/>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584DC93D"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B2E13DC" w14:textId="77777777" w:rsidR="00735D62" w:rsidRDefault="00735D62" w:rsidP="00735D62">
      <w:pPr>
        <w:spacing w:line="480" w:lineRule="auto"/>
        <w:ind w:left="720" w:hanging="720"/>
        <w:rPr>
          <w:color w:val="000000"/>
        </w:rPr>
      </w:pPr>
      <w:r>
        <w:rPr>
          <w:rStyle w:val="Surname"/>
          <w:color w:val="000000"/>
        </w:rPr>
        <w:lastRenderedPageBreak/>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Struct Multidisc Optim</w:t>
      </w:r>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71BCAB92" w14:textId="77777777" w:rsidR="00735D62" w:rsidRDefault="00735D62" w:rsidP="00735D62">
      <w:pPr>
        <w:spacing w:line="480" w:lineRule="auto"/>
        <w:ind w:left="720" w:hanging="720"/>
        <w:rPr>
          <w:rStyle w:val="Doi"/>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26388948" w14:textId="7A80BDC3" w:rsidR="000F1E32" w:rsidRDefault="000F1E32" w:rsidP="000F1E32">
      <w:pPr>
        <w:spacing w:line="480" w:lineRule="auto"/>
        <w:ind w:left="720" w:hanging="720"/>
        <w:rPr>
          <w:color w:val="000000"/>
        </w:rPr>
      </w:pPr>
      <w:proofErr w:type="spellStart"/>
      <w:r w:rsidRPr="000F1E32">
        <w:rPr>
          <w:color w:val="000000"/>
        </w:rPr>
        <w:t>Thyagharajan</w:t>
      </w:r>
      <w:proofErr w:type="spellEnd"/>
      <w:r w:rsidRPr="000F1E32">
        <w:rPr>
          <w:color w:val="000000"/>
        </w:rPr>
        <w:t xml:space="preserve">, K. K., &amp; Kalaiarasi, G. (2021). A Review on Near-Duplicate Detection of Images using Computer Vision Techniques. </w:t>
      </w:r>
      <w:r w:rsidRPr="000F1E32">
        <w:rPr>
          <w:i/>
          <w:iCs/>
          <w:color w:val="000000"/>
        </w:rPr>
        <w:t xml:space="preserve">Arch </w:t>
      </w:r>
      <w:proofErr w:type="spellStart"/>
      <w:r w:rsidRPr="000F1E32">
        <w:rPr>
          <w:i/>
          <w:iCs/>
          <w:color w:val="000000"/>
        </w:rPr>
        <w:t>Computat</w:t>
      </w:r>
      <w:proofErr w:type="spellEnd"/>
      <w:r w:rsidRPr="000F1E32">
        <w:rPr>
          <w:i/>
          <w:iCs/>
          <w:color w:val="000000"/>
        </w:rPr>
        <w:t xml:space="preserve"> Methods Eng</w:t>
      </w:r>
      <w:r w:rsidRPr="000F1E32">
        <w:rPr>
          <w:color w:val="000000"/>
        </w:rPr>
        <w:t xml:space="preserve">, </w:t>
      </w:r>
      <w:r w:rsidRPr="000F1E32">
        <w:rPr>
          <w:i/>
          <w:iCs/>
          <w:color w:val="000000"/>
        </w:rPr>
        <w:t>28</w:t>
      </w:r>
      <w:r w:rsidRPr="000F1E32">
        <w:rPr>
          <w:color w:val="000000"/>
        </w:rPr>
        <w:t>(3), 897–916. https://doi.org/10.1007/s11831-020-09400-w</w:t>
      </w:r>
    </w:p>
    <w:p w14:paraId="6E0EF945" w14:textId="77777777" w:rsidR="00735D62" w:rsidRDefault="00735D62" w:rsidP="00735D62">
      <w:pP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F7DC85F" w14:textId="77777777" w:rsidR="00735D62" w:rsidRDefault="00735D62" w:rsidP="00735D62">
      <w:pP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277CCB8A" w14:textId="77777777" w:rsidR="00735D62" w:rsidRDefault="00735D62" w:rsidP="00735D62">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Digital Twin: Generalization, </w:t>
      </w:r>
      <w:proofErr w:type="gramStart"/>
      <w:r>
        <w:rPr>
          <w:rStyle w:val="TitleName"/>
          <w:color w:val="000000"/>
        </w:rPr>
        <w:t>characterization</w:t>
      </w:r>
      <w:proofErr w:type="gramEnd"/>
      <w:r>
        <w:rPr>
          <w:rStyle w:val="TitleName"/>
          <w:color w:val="000000"/>
        </w:rPr>
        <w:t xml:space="preserve">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79993D9A" w14:textId="77777777" w:rsidR="00735D62" w:rsidRDefault="00735D62" w:rsidP="00735D62">
      <w:pPr>
        <w:spacing w:line="480" w:lineRule="auto"/>
        <w:ind w:left="720" w:hanging="720"/>
        <w:rPr>
          <w:rStyle w:val="Doi"/>
          <w:color w:val="000000"/>
        </w:rPr>
      </w:pPr>
      <w:proofErr w:type="spellStart"/>
      <w:r>
        <w:rPr>
          <w:rStyle w:val="Surname"/>
          <w:color w:val="000000"/>
        </w:rPr>
        <w:lastRenderedPageBreak/>
        <w:t>Vrabič</w:t>
      </w:r>
      <w:proofErr w:type="spellEnd"/>
      <w:r>
        <w:rPr>
          <w:rStyle w:val="Person"/>
          <w:color w:val="000000"/>
        </w:rPr>
        <w:t xml:space="preserve">, </w:t>
      </w:r>
      <w:r>
        <w:rPr>
          <w:rStyle w:val="Initials"/>
          <w:color w:val="000000"/>
        </w:rPr>
        <w:t>R.</w:t>
      </w:r>
      <w:r>
        <w:rPr>
          <w:rStyle w:val="PrimaryContribGroup"/>
          <w:color w:val="000000"/>
        </w:rPr>
        <w:t xml:space="preserve">, </w:t>
      </w:r>
      <w:proofErr w:type="spellStart"/>
      <w:r>
        <w:rPr>
          <w:rStyle w:val="Surname"/>
          <w:color w:val="000000"/>
        </w:rPr>
        <w:t>Erkoyuncu</w:t>
      </w:r>
      <w:proofErr w:type="spellEnd"/>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7B647292" w14:textId="7165458A" w:rsidR="000F1E32" w:rsidRDefault="000F1E32" w:rsidP="000F1E32">
      <w:pPr>
        <w:spacing w:line="480" w:lineRule="auto"/>
        <w:ind w:left="720" w:hanging="720"/>
        <w:rPr>
          <w:color w:val="000000"/>
        </w:rPr>
      </w:pPr>
      <w:r w:rsidRPr="000F1E32">
        <w:rPr>
          <w:color w:val="000000"/>
        </w:rPr>
        <w:t xml:space="preserve">Wang, D. (2020). Unsupervised semantic and instance segmentation of forest point clouds. </w:t>
      </w:r>
      <w:r w:rsidRPr="000F1E32">
        <w:rPr>
          <w:i/>
          <w:iCs/>
          <w:color w:val="000000"/>
        </w:rPr>
        <w:t>ISPRS Journal of Photogrammetry and Remote Sensing</w:t>
      </w:r>
      <w:r w:rsidRPr="000F1E32">
        <w:rPr>
          <w:color w:val="000000"/>
        </w:rPr>
        <w:t xml:space="preserve">, </w:t>
      </w:r>
      <w:r w:rsidRPr="000F1E32">
        <w:rPr>
          <w:i/>
          <w:iCs/>
          <w:color w:val="000000"/>
        </w:rPr>
        <w:t>165</w:t>
      </w:r>
      <w:r w:rsidRPr="000F1E32">
        <w:rPr>
          <w:color w:val="000000"/>
        </w:rPr>
        <w:t>, 86–97. https://doi.org/10.1016/j.isprsjprs.2020.04.020</w:t>
      </w:r>
    </w:p>
    <w:p w14:paraId="06DD404C" w14:textId="77777777" w:rsidR="00735D62" w:rsidRDefault="00735D62" w:rsidP="000F1E32">
      <w:pPr>
        <w:spacing w:line="480" w:lineRule="auto"/>
        <w:rPr>
          <w:color w:val="000000"/>
        </w:rPr>
      </w:pPr>
      <w:r>
        <w:rPr>
          <w:rStyle w:val="Surname"/>
          <w:color w:val="000000"/>
        </w:rPr>
        <w:t>Wang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Ding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Segmentation and Phenotype Calculation of Rapeseed Pods Based on YOLO v8 and Mask R-Convolution Neural Networks</w:t>
      </w:r>
      <w:r>
        <w:rPr>
          <w:rStyle w:val="ReferenceBody"/>
          <w:color w:val="000000"/>
        </w:rPr>
        <w:t xml:space="preserve">. </w:t>
      </w:r>
      <w:r>
        <w:rPr>
          <w:rStyle w:val="TitleName"/>
          <w:i/>
          <w:iCs/>
          <w:color w:val="000000"/>
        </w:rPr>
        <w:t>Plants</w:t>
      </w:r>
      <w:r>
        <w:rPr>
          <w:rStyle w:val="SourceSection"/>
          <w:color w:val="000000"/>
        </w:rPr>
        <w:t xml:space="preserve">, </w:t>
      </w:r>
      <w:r>
        <w:rPr>
          <w:rStyle w:val="Volume"/>
          <w:color w:val="000000"/>
        </w:rPr>
        <w:t>12</w:t>
      </w:r>
      <w:r>
        <w:rPr>
          <w:rStyle w:val="Series"/>
          <w:color w:val="000000"/>
        </w:rPr>
        <w:t>(</w:t>
      </w:r>
      <w:r>
        <w:rPr>
          <w:rStyle w:val="Issue"/>
          <w:color w:val="000000"/>
        </w:rPr>
        <w:t>18</w:t>
      </w:r>
      <w:r>
        <w:rPr>
          <w:rStyle w:val="Series"/>
          <w:color w:val="000000"/>
        </w:rPr>
        <w:t>)</w:t>
      </w:r>
      <w:r>
        <w:rPr>
          <w:rStyle w:val="SourceSection"/>
          <w:color w:val="000000"/>
        </w:rPr>
        <w:t xml:space="preserve">, </w:t>
      </w:r>
      <w:r>
        <w:rPr>
          <w:rStyle w:val="FirstPage"/>
          <w:color w:val="000000"/>
        </w:rPr>
        <w:t>3328</w:t>
      </w:r>
      <w:r>
        <w:rPr>
          <w:rStyle w:val="SourceSection"/>
          <w:color w:val="000000"/>
        </w:rPr>
        <w:t xml:space="preserve">. </w:t>
      </w:r>
      <w:r>
        <w:rPr>
          <w:rStyle w:val="SourceLocation"/>
          <w:color w:val="000000"/>
        </w:rPr>
        <w:t>https://doi.org/</w:t>
      </w:r>
      <w:r>
        <w:rPr>
          <w:rStyle w:val="Doi"/>
          <w:color w:val="000000"/>
        </w:rPr>
        <w:t>10.3390/plants12183328</w:t>
      </w:r>
    </w:p>
    <w:p w14:paraId="70F8671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498DCF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proofErr w:type="spellStart"/>
      <w:r>
        <w:rPr>
          <w:rStyle w:val="Surname"/>
          <w:color w:val="000000"/>
        </w:rPr>
        <w:t>Menenti</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7762AFBF" w14:textId="77777777" w:rsidR="00735D62" w:rsidRDefault="00735D62" w:rsidP="00735D62">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FFD2A6D" w14:textId="77777777" w:rsidR="00735D62" w:rsidRDefault="00735D62" w:rsidP="00735D62">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E514AC6" w14:textId="77777777" w:rsidR="00735D62" w:rsidRDefault="00735D62" w:rsidP="00735D62">
      <w:pPr>
        <w:spacing w:line="480" w:lineRule="auto"/>
        <w:ind w:left="720" w:hanging="720"/>
        <w:rPr>
          <w:color w:val="000000"/>
        </w:rPr>
      </w:pPr>
      <w:r>
        <w:rPr>
          <w:rStyle w:val="Surname"/>
          <w:color w:val="000000"/>
        </w:rPr>
        <w:lastRenderedPageBreak/>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FAE6A18" w14:textId="77777777" w:rsidR="00735D62" w:rsidRDefault="00735D62" w:rsidP="00735D62">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w:t>
      </w:r>
      <w:proofErr w:type="gramStart"/>
      <w:r>
        <w:rPr>
          <w:rStyle w:val="SiteName"/>
          <w:color w:val="000000"/>
        </w:rPr>
        <w:t>200</w:t>
      </w:r>
      <w:proofErr w:type="gramEnd"/>
      <w:r>
        <w:rPr>
          <w:rStyle w:val="SourceLocation"/>
          <w:color w:val="000000"/>
        </w:rPr>
        <w:t xml:space="preserve">. </w:t>
      </w:r>
      <w:r>
        <w:rPr>
          <w:rStyle w:val="Url"/>
          <w:color w:val="000000"/>
        </w:rPr>
        <w:t>https://doi.org/10.1109/DCABES57229.2022.00010</w:t>
      </w:r>
    </w:p>
    <w:p w14:paraId="7DBB5C0B" w14:textId="77777777" w:rsidR="0037069C" w:rsidRDefault="0037069C" w:rsidP="0037069C">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Tan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Yuan</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proofErr w:type="spellStart"/>
      <w:r>
        <w:rPr>
          <w:rStyle w:val="TitleName"/>
          <w:color w:val="000000"/>
        </w:rPr>
        <w:t>FasterNet</w:t>
      </w:r>
      <w:proofErr w:type="spellEnd"/>
      <w:r>
        <w:rPr>
          <w:rStyle w:val="TitleName"/>
          <w:color w:val="000000"/>
        </w:rPr>
        <w:t>-SSD: a small object detection method based on SSD model</w:t>
      </w:r>
      <w:r>
        <w:rPr>
          <w:rStyle w:val="ReferenceBody"/>
          <w:color w:val="000000"/>
        </w:rPr>
        <w:t xml:space="preserve">. </w:t>
      </w:r>
      <w:r>
        <w:rPr>
          <w:rStyle w:val="TitleName"/>
          <w:i/>
          <w:iCs/>
          <w:color w:val="000000"/>
        </w:rPr>
        <w:t>Signal, Image and Video Processing</w:t>
      </w:r>
      <w:r>
        <w:rPr>
          <w:rStyle w:val="SourceSection"/>
          <w:color w:val="000000"/>
        </w:rPr>
        <w:t xml:space="preserve">, </w:t>
      </w:r>
      <w:r>
        <w:rPr>
          <w:rStyle w:val="Volume"/>
          <w:i/>
          <w:iCs/>
          <w:color w:val="000000"/>
        </w:rPr>
        <w:t>18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173</w:t>
      </w:r>
      <w:r>
        <w:rPr>
          <w:rStyle w:val="Pagination"/>
          <w:color w:val="000000"/>
        </w:rPr>
        <w:t>–</w:t>
      </w:r>
      <w:r>
        <w:rPr>
          <w:rStyle w:val="LastPage"/>
          <w:color w:val="000000"/>
        </w:rPr>
        <w:t>180</w:t>
      </w:r>
      <w:r>
        <w:rPr>
          <w:rStyle w:val="SourceSection"/>
          <w:color w:val="000000"/>
        </w:rPr>
        <w:t xml:space="preserve">. </w:t>
      </w:r>
      <w:r>
        <w:rPr>
          <w:rStyle w:val="SourceLocation"/>
          <w:color w:val="000000"/>
        </w:rPr>
        <w:t>https://doi.org/</w:t>
      </w:r>
      <w:r>
        <w:rPr>
          <w:rStyle w:val="Doi"/>
          <w:color w:val="000000"/>
        </w:rPr>
        <w:t>10.1007/s11760-023-02726-5</w:t>
      </w:r>
    </w:p>
    <w:p w14:paraId="0128DE3C" w14:textId="77777777" w:rsidR="00735D62" w:rsidRDefault="00735D62" w:rsidP="00735D62">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proofErr w:type="spellStart"/>
      <w:r>
        <w:rPr>
          <w:rStyle w:val="TitleName"/>
          <w:color w:val="000000"/>
        </w:rPr>
        <w:t>UAVData</w:t>
      </w:r>
      <w:proofErr w:type="spellEnd"/>
      <w:r>
        <w:rPr>
          <w:rStyle w:val="TitleName"/>
          <w:color w:val="000000"/>
        </w:rPr>
        <w:t>: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17E24A2A"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5F43E0BC" w14:textId="77777777" w:rsidR="00735D62" w:rsidRDefault="00735D62" w:rsidP="00735D62">
      <w:pPr>
        <w:spacing w:line="480" w:lineRule="auto"/>
        <w:ind w:left="720" w:hanging="720"/>
        <w:rPr>
          <w:color w:val="000000"/>
        </w:rPr>
      </w:pPr>
      <w:r>
        <w:rPr>
          <w:rStyle w:val="Surname"/>
          <w:color w:val="000000"/>
        </w:rPr>
        <w:lastRenderedPageBreak/>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Measurement-Based 5G Millimeter-Wave Propagation Characterization in Vegetated Suburban </w:t>
      </w:r>
      <w:proofErr w:type="spellStart"/>
      <w:r>
        <w:rPr>
          <w:rStyle w:val="TitleName"/>
          <w:color w:val="000000"/>
        </w:rPr>
        <w:t>Macrocell</w:t>
      </w:r>
      <w:proofErr w:type="spellEnd"/>
      <w:r>
        <w:rPr>
          <w:rStyle w:val="TitleName"/>
          <w:color w:val="000000"/>
        </w:rPr>
        <w:t xml:space="preserve">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4A116978"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19080899"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643E8D8D"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4EC94E5C"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BD00E18" w14:textId="77777777" w:rsidR="00735D62" w:rsidRDefault="00735D62" w:rsidP="00735D62">
      <w:pPr>
        <w:spacing w:line="480" w:lineRule="auto"/>
        <w:ind w:left="720" w:hanging="720"/>
        <w:rPr>
          <w:color w:val="000000"/>
        </w:rPr>
      </w:pPr>
      <w:r>
        <w:rPr>
          <w:rStyle w:val="Surname"/>
          <w:color w:val="000000"/>
        </w:rPr>
        <w:lastRenderedPageBreak/>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19B6C933" w14:textId="65EAB8CC" w:rsidR="00887A22" w:rsidRPr="00887A22" w:rsidRDefault="00887A22" w:rsidP="00E31FF7">
      <w:pPr>
        <w:spacing w:after="0" w:line="480" w:lineRule="auto"/>
        <w:ind w:left="720" w:hanging="720"/>
        <w:contextualSpacing/>
        <w:rPr>
          <w:rFonts w:eastAsia="Times New Roman" w:cs="Times New Roman"/>
          <w:szCs w:val="24"/>
        </w:rPr>
      </w:pPr>
    </w:p>
    <w:p w14:paraId="2660CFA2" w14:textId="01588C10" w:rsidR="00887A22" w:rsidRPr="00887A22" w:rsidRDefault="00887A22" w:rsidP="00FF5818">
      <w:pPr>
        <w:pStyle w:val="Heading1"/>
      </w:pPr>
      <w:bookmarkStart w:id="302" w:name="_Toc251423653"/>
      <w:r>
        <w:br w:type="page"/>
      </w:r>
      <w:bookmarkEnd w:id="302"/>
    </w:p>
    <w:p w14:paraId="478B895D" w14:textId="77777777" w:rsidR="00BC4246" w:rsidRPr="0070192C" w:rsidRDefault="00BC4246" w:rsidP="00BC4246">
      <w:pPr>
        <w:pStyle w:val="Heading1"/>
      </w:pPr>
      <w:bookmarkStart w:id="303" w:name="_Toc464831684"/>
      <w:bookmarkStart w:id="304" w:name="_Toc465328416"/>
      <w:bookmarkStart w:id="305" w:name="_Toc172410470"/>
      <w:r w:rsidRPr="0070192C">
        <w:lastRenderedPageBreak/>
        <w:t xml:space="preserve">Appendix </w:t>
      </w:r>
      <w:proofErr w:type="spellStart"/>
      <w:r w:rsidRPr="0070192C">
        <w:t>A</w:t>
      </w:r>
      <w:proofErr w:type="spellEnd"/>
      <w:r>
        <w:t xml:space="preserve"> </w:t>
      </w:r>
      <w:r>
        <w:br/>
      </w:r>
      <w:bookmarkEnd w:id="303"/>
      <w:bookmarkEnd w:id="304"/>
      <w:r>
        <w:t>Annotated Bibliography</w:t>
      </w:r>
      <w:bookmarkEnd w:id="305"/>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 xml:space="preserve">The article provides valuable insights into the impact of foliage on the efficient deployment of millimeter-wave communication systems. </w:t>
      </w:r>
      <w:proofErr w:type="gramStart"/>
      <w:r>
        <w:rPr>
          <w:color w:val="000000"/>
        </w:rPr>
        <w:t>Several</w:t>
      </w:r>
      <w:proofErr w:type="gramEnd"/>
      <w:r>
        <w:rPr>
          <w:color w:val="000000"/>
        </w:rPr>
        <w:t xml:space="preserve">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w:t>
      </w:r>
      <w:proofErr w:type="gramStart"/>
      <w:r>
        <w:rPr>
          <w:color w:val="000000"/>
        </w:rPr>
        <w:t>is acknowledged</w:t>
      </w:r>
      <w:proofErr w:type="gramEnd"/>
      <w:r>
        <w:rPr>
          <w:color w:val="000000"/>
        </w:rPr>
        <w:t xml:space="preserve"> as a significant factor causing attenuation in the millimeter wave range, particularly in non-line-of-sight communication scenarios. (c) The need for accurate measurements and analysis of foliage effects </w:t>
      </w:r>
      <w:proofErr w:type="gramStart"/>
      <w:r>
        <w:rPr>
          <w:color w:val="000000"/>
        </w:rPr>
        <w:t>is emphasized</w:t>
      </w:r>
      <w:proofErr w:type="gramEnd"/>
      <w:r>
        <w:rPr>
          <w:color w:val="000000"/>
        </w:rPr>
        <w:t xml:space="preserve"> to suggest new and improved models for designing and developing millimeter-wave communication systems. (d) Studies on foliage attenuation at specific frequencies, such as 35GHz, </w:t>
      </w:r>
      <w:proofErr w:type="gramStart"/>
      <w:r>
        <w:rPr>
          <w:color w:val="000000"/>
        </w:rPr>
        <w:t>are referenced</w:t>
      </w:r>
      <w:proofErr w:type="gramEnd"/>
      <w:r>
        <w:rPr>
          <w:color w:val="000000"/>
        </w:rPr>
        <w:t xml:space="preserve">, indicating the importance of considering frequency-dependent foliage effects in millimeter-wave deployment. (e) The impact of foliage on signal attenuation in the millimeter band </w:t>
      </w:r>
      <w:proofErr w:type="gramStart"/>
      <w:r>
        <w:rPr>
          <w:color w:val="000000"/>
        </w:rPr>
        <w:t>is highlighted</w:t>
      </w:r>
      <w:proofErr w:type="gramEnd"/>
      <w:r>
        <w:rPr>
          <w:color w:val="000000"/>
        </w:rPr>
        <w:t>,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17660B29" w14:textId="77777777" w:rsidR="00BC4246" w:rsidRDefault="00BC4246" w:rsidP="00BC4246">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 xml:space="preserve">The authors highlight the limited existing research on LoRa propagation in foliage environments, noting that while the performance of LoRa in indoor and outdoor settings has </w:t>
      </w:r>
      <w:proofErr w:type="gramStart"/>
      <w:r>
        <w:rPr>
          <w:color w:val="000000"/>
        </w:rPr>
        <w:t>been studied</w:t>
      </w:r>
      <w:proofErr w:type="gramEnd"/>
      <w:r>
        <w:rPr>
          <w:color w:val="000000"/>
        </w:rPr>
        <w:t xml:space="preserve">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 xml:space="preserve">specifically a line of five date palm trees, and its potential contributions to understanding LoRa propagation channel modeling in foliage environments. The article highlights </w:t>
      </w:r>
      <w:proofErr w:type="gramStart"/>
      <w:r>
        <w:rPr>
          <w:color w:val="000000"/>
        </w:rPr>
        <w:t>some of</w:t>
      </w:r>
      <w:proofErr w:type="gramEnd"/>
      <w:r>
        <w:rPr>
          <w:color w:val="000000"/>
        </w:rPr>
        <w:t xml:space="preserve"> the challenges posed by foliage while deploying LoRa technology. (1) Signal Attenuation: Vegetation or foliage can cause significant signal attenuation, which can reduce the range and quality of LoRa propagation. This can </w:t>
      </w:r>
      <w:proofErr w:type="gramStart"/>
      <w:r>
        <w:rPr>
          <w:color w:val="000000"/>
        </w:rPr>
        <w:t>be addressed</w:t>
      </w:r>
      <w:proofErr w:type="gramEnd"/>
      <w:r>
        <w:rPr>
          <w:color w:val="000000"/>
        </w:rPr>
        <w:t xml:space="preserve">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w:t>
      </w:r>
      <w:proofErr w:type="gramStart"/>
      <w:r>
        <w:rPr>
          <w:color w:val="000000"/>
        </w:rPr>
        <w:t>be addressed</w:t>
      </w:r>
      <w:proofErr w:type="gramEnd"/>
      <w:r>
        <w:rPr>
          <w:color w:val="000000"/>
        </w:rPr>
        <w:t xml:space="preserve">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w:t>
      </w:r>
      <w:proofErr w:type="gramStart"/>
      <w:r>
        <w:rPr>
          <w:color w:val="000000"/>
        </w:rPr>
        <w:t>be addressed</w:t>
      </w:r>
      <w:proofErr w:type="gramEnd"/>
      <w:r>
        <w:rPr>
          <w:color w:val="000000"/>
        </w:rPr>
        <w:t xml:space="preserve">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 xml:space="preserve">Overall, while there are challenges associated with using LoRa technology in the presence of foliage or vegetation, these challenges can </w:t>
      </w:r>
      <w:proofErr w:type="gramStart"/>
      <w:r>
        <w:rPr>
          <w:color w:val="000000"/>
        </w:rPr>
        <w:t>be addressed</w:t>
      </w:r>
      <w:proofErr w:type="gramEnd"/>
      <w:r>
        <w:rPr>
          <w:color w:val="000000"/>
        </w:rPr>
        <w:t xml:space="preserve">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w:t>
      </w:r>
      <w:proofErr w:type="gramStart"/>
      <w:r>
        <w:rPr>
          <w:color w:val="000000"/>
        </w:rPr>
        <w:t>reliable</w:t>
      </w:r>
      <w:proofErr w:type="gramEnd"/>
      <w:r>
        <w:rPr>
          <w:color w:val="000000"/>
        </w:rPr>
        <w:t xml:space="preserv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 xml:space="preserve">Researchers face </w:t>
      </w:r>
      <w:proofErr w:type="gramStart"/>
      <w:r>
        <w:rPr>
          <w:color w:val="000000"/>
        </w:rPr>
        <w:t>several</w:t>
      </w:r>
      <w:proofErr w:type="gramEnd"/>
      <w:r>
        <w:rPr>
          <w:color w:val="000000"/>
        </w:rPr>
        <w:t xml:space="preserve">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w:t>
      </w:r>
      <w:proofErr w:type="gramStart"/>
      <w:r>
        <w:rPr>
          <w:color w:val="000000"/>
        </w:rPr>
        <w:t>is made</w:t>
      </w:r>
      <w:proofErr w:type="gramEnd"/>
      <w:r>
        <w:rPr>
          <w:color w:val="000000"/>
        </w:rPr>
        <w:t xml:space="preserv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 xml:space="preserve">The use of airborne laser scanning (ALS) and light detection and range (LiDAR) technologies has become a well-established practice for identifying and mapping archaeological evidence. LiDAR technology allows for the measurement and mapping of items or structures that would otherwise </w:t>
      </w:r>
      <w:proofErr w:type="gramStart"/>
      <w:r>
        <w:rPr>
          <w:color w:val="000000"/>
        </w:rPr>
        <w:t>be hidden</w:t>
      </w:r>
      <w:proofErr w:type="gramEnd"/>
      <w:r>
        <w:rPr>
          <w:color w:val="000000"/>
        </w:rPr>
        <w:t xml:space="preserve"> under vegetation. The ability to filter the returning signal created by the hit vegetation makes it an essential instrument in areas with dense forest or shrub cover. However, the generation of an accurate Digital Terrain Model (DTM) from LiDAR data relies on </w:t>
      </w:r>
      <w:proofErr w:type="gramStart"/>
      <w:r>
        <w:rPr>
          <w:color w:val="000000"/>
        </w:rPr>
        <w:t>various factors</w:t>
      </w:r>
      <w:proofErr w:type="gramEnd"/>
      <w:r>
        <w:rPr>
          <w:color w:val="000000"/>
        </w:rPr>
        <w:t>,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 xml:space="preserve">The proposed workflow involves a multi-level multi-resolution (MLMR) point cloud semantic segmentation, which uses machine learning algorithms to classify the 3D dataset into </w:t>
      </w:r>
      <w:proofErr w:type="gramStart"/>
      <w:r>
        <w:rPr>
          <w:color w:val="000000"/>
        </w:rPr>
        <w:t>different categories</w:t>
      </w:r>
      <w:proofErr w:type="gramEnd"/>
      <w:r>
        <w:rPr>
          <w:color w:val="000000"/>
        </w:rPr>
        <w:t xml:space="preserve">, including vegetation and archaeological structures. The workflow </w:t>
      </w:r>
      <w:proofErr w:type="gramStart"/>
      <w:r>
        <w:rPr>
          <w:color w:val="000000"/>
        </w:rPr>
        <w:t>is designed</w:t>
      </w:r>
      <w:proofErr w:type="gramEnd"/>
      <w:r>
        <w:rPr>
          <w:color w:val="000000"/>
        </w:rPr>
        <w:t xml:space="preserve">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 xml:space="preserve">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w:t>
      </w:r>
      <w:proofErr w:type="gramStart"/>
      <w:r>
        <w:rPr>
          <w:color w:val="000000"/>
        </w:rPr>
        <w:t>is designed</w:t>
      </w:r>
      <w:proofErr w:type="gramEnd"/>
      <w:r>
        <w:rPr>
          <w:color w:val="000000"/>
        </w:rPr>
        <w:t xml:space="preserve">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 xml:space="preserve">The proposed workflow demonstrates significant advantages in processing large LiDAR datasets, facilitating the otherwise difficult manual identification of hidden heritage evidence and saving time in the process execution. The workflow </w:t>
      </w:r>
      <w:proofErr w:type="gramStart"/>
      <w:r>
        <w:rPr>
          <w:color w:val="000000"/>
        </w:rPr>
        <w:t>is designed</w:t>
      </w:r>
      <w:proofErr w:type="gramEnd"/>
      <w:r>
        <w:rPr>
          <w:color w:val="000000"/>
        </w:rPr>
        <w:t xml:space="preserve">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w:t>
      </w:r>
      <w:proofErr w:type="gramStart"/>
      <w:r>
        <w:rPr>
          <w:color w:val="000000"/>
        </w:rPr>
        <w:t>be generalized</w:t>
      </w:r>
      <w:proofErr w:type="gramEnd"/>
      <w:r>
        <w:rPr>
          <w:color w:val="000000"/>
        </w:rPr>
        <w:t xml:space="preserve">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 xml:space="preserve">The article provides a comprehensive review focusing on Urban Digital Twins (UDTs) and their role in sustainable smart cities; a systematic analysis </w:t>
      </w:r>
      <w:proofErr w:type="gramStart"/>
      <w:r w:rsidRPr="00CB3BAA">
        <w:rPr>
          <w:color w:val="000000"/>
        </w:rPr>
        <w:t>is presented</w:t>
      </w:r>
      <w:proofErr w:type="gramEnd"/>
      <w:r w:rsidRPr="00CB3BAA">
        <w:rPr>
          <w:color w:val="000000"/>
        </w:rPr>
        <w:t>,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w:t>
      </w:r>
      <w:proofErr w:type="gramStart"/>
      <w:r>
        <w:rPr>
          <w:color w:val="000000"/>
        </w:rPr>
        <w:t>is recognized</w:t>
      </w:r>
      <w:proofErr w:type="gramEnd"/>
      <w:r>
        <w:rPr>
          <w:color w:val="000000"/>
        </w:rPr>
        <w:t xml:space="preserve">,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w:t>
      </w:r>
      <w:proofErr w:type="gramStart"/>
      <w:r>
        <w:rPr>
          <w:color w:val="000000"/>
        </w:rPr>
        <w:t>are identified</w:t>
      </w:r>
      <w:proofErr w:type="gramEnd"/>
      <w:r>
        <w:rPr>
          <w:color w:val="000000"/>
        </w:rPr>
        <w:t xml:space="preserve">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w:t>
      </w:r>
      <w:proofErr w:type="gramStart"/>
      <w:r>
        <w:rPr>
          <w:color w:val="000000"/>
        </w:rPr>
        <w:t>is evaluated</w:t>
      </w:r>
      <w:proofErr w:type="gramEnd"/>
      <w:r>
        <w:rPr>
          <w:color w:val="000000"/>
        </w:rPr>
        <w:t xml:space="preserve">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 xml:space="preserve">The authors note that </w:t>
      </w:r>
      <w:proofErr w:type="gramStart"/>
      <w:r>
        <w:rPr>
          <w:color w:val="000000"/>
        </w:rPr>
        <w:t>many</w:t>
      </w:r>
      <w:proofErr w:type="gramEnd"/>
      <w:r>
        <w:rPr>
          <w:color w:val="000000"/>
        </w:rPr>
        <w:t xml:space="preserve">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306" w:name="_Toc464831685"/>
      <w:bookmarkStart w:id="307" w:name="_Toc465328417"/>
      <w:bookmarkStart w:id="308" w:name="_Toc172410471"/>
      <w:r w:rsidRPr="0070192C">
        <w:lastRenderedPageBreak/>
        <w:t>Appendix B</w:t>
      </w:r>
      <w:r>
        <w:t xml:space="preserve"> </w:t>
      </w:r>
      <w:r>
        <w:br/>
      </w:r>
      <w:bookmarkEnd w:id="306"/>
      <w:bookmarkEnd w:id="307"/>
      <w:r w:rsidRPr="0092696A">
        <w:t>Topic Description and Supporting Literature</w:t>
      </w:r>
      <w:bookmarkEnd w:id="308"/>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w:t>
      </w:r>
      <w:proofErr w:type="gramStart"/>
      <w:r w:rsidRPr="003242D5">
        <w:rPr>
          <w:color w:val="000000"/>
        </w:rPr>
        <w:t>is positioned</w:t>
      </w:r>
      <w:proofErr w:type="gramEnd"/>
      <w:r w:rsidRPr="003242D5">
        <w:rPr>
          <w:color w:val="000000"/>
        </w:rPr>
        <w:t xml:space="preserve">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 xml:space="preserve">Network Optimization: Provide network planners and environmental scientists with a robust tool for intelligent and efficient network planning, </w:t>
      </w:r>
      <w:proofErr w:type="gramStart"/>
      <w:r w:rsidRPr="00C42DAA">
        <w:rPr>
          <w:color w:val="000000"/>
        </w:rPr>
        <w:t>ultimately enhancing</w:t>
      </w:r>
      <w:proofErr w:type="gramEnd"/>
      <w:r w:rsidRPr="00C42DAA">
        <w:rPr>
          <w:color w:val="000000"/>
        </w:rPr>
        <w:t xml:space="preserve">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309" w:name="_Toc172410472"/>
      <w:r w:rsidRPr="0070192C">
        <w:lastRenderedPageBreak/>
        <w:t xml:space="preserve">Appendix </w:t>
      </w:r>
      <w:r>
        <w:t xml:space="preserve">C </w:t>
      </w:r>
      <w:r>
        <w:br/>
      </w:r>
      <w:r w:rsidRPr="0070192C">
        <w:t xml:space="preserve"> </w:t>
      </w:r>
      <w:r>
        <w:t>GitHub Details</w:t>
      </w:r>
      <w:bookmarkEnd w:id="309"/>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Default="00BC4246" w:rsidP="00BC4246">
      <w:pPr>
        <w:spacing w:after="0" w:line="480" w:lineRule="auto"/>
        <w:ind w:firstLine="720"/>
        <w:contextualSpacing/>
      </w:pPr>
      <w:r>
        <w:t xml:space="preserve">Link to GitHub repository: </w:t>
      </w:r>
      <w:r w:rsidRPr="005348AD">
        <w:t>https://tinyurl.com/DigitalTwin-nu</w:t>
      </w:r>
    </w:p>
    <w:p w14:paraId="040732AA" w14:textId="3E1A8ED8" w:rsidR="007E5C3C" w:rsidRDefault="007E5C3C">
      <w:r>
        <w:br w:type="page"/>
      </w:r>
    </w:p>
    <w:p w14:paraId="003DA19C" w14:textId="32460815" w:rsidR="007E5C3C" w:rsidRDefault="007E5C3C" w:rsidP="007E5C3C">
      <w:pPr>
        <w:pStyle w:val="Heading1"/>
      </w:pPr>
      <w:bookmarkStart w:id="310" w:name="_Toc172410473"/>
      <w:r w:rsidRPr="0070192C">
        <w:lastRenderedPageBreak/>
        <w:t xml:space="preserve">Appendix </w:t>
      </w:r>
      <w:r>
        <w:t xml:space="preserve">D </w:t>
      </w:r>
      <w:r>
        <w:br/>
      </w:r>
      <w:r w:rsidRPr="0070192C">
        <w:t xml:space="preserve"> </w:t>
      </w:r>
      <w:r>
        <w:t>IRB Approval Letter</w:t>
      </w:r>
      <w:bookmarkEnd w:id="310"/>
    </w:p>
    <w:p w14:paraId="70CA2502" w14:textId="66125AFC" w:rsidR="007E5C3C" w:rsidRDefault="00476863" w:rsidP="007E5C3C">
      <w:r w:rsidRPr="00476863">
        <w:rPr>
          <w:noProof/>
        </w:rPr>
        <w:drawing>
          <wp:inline distT="0" distB="0" distL="0" distR="0" wp14:anchorId="69395E98" wp14:editId="12FE4E01">
            <wp:extent cx="6014237" cy="6772275"/>
            <wp:effectExtent l="0" t="0" r="5715" b="0"/>
            <wp:docPr id="111834784" name="Picture 1" descr="A letter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784" name="Picture 1" descr="A letter with signature on it&#10;&#10;Description automatically generated"/>
                    <pic:cNvPicPr/>
                  </pic:nvPicPr>
                  <pic:blipFill>
                    <a:blip r:embed="rId47"/>
                    <a:stretch>
                      <a:fillRect/>
                    </a:stretch>
                  </pic:blipFill>
                  <pic:spPr>
                    <a:xfrm>
                      <a:off x="0" y="0"/>
                      <a:ext cx="6052404" cy="6815253"/>
                    </a:xfrm>
                    <a:prstGeom prst="rect">
                      <a:avLst/>
                    </a:prstGeom>
                  </pic:spPr>
                </pic:pic>
              </a:graphicData>
            </a:graphic>
          </wp:inline>
        </w:drawing>
      </w:r>
    </w:p>
    <w:p w14:paraId="3E79BB6E" w14:textId="77777777" w:rsidR="00476863" w:rsidRPr="007E5C3C" w:rsidRDefault="00476863" w:rsidP="007E5C3C"/>
    <w:p w14:paraId="1BE6CC70" w14:textId="77777777" w:rsidR="007E5C3C" w:rsidRPr="00887A22" w:rsidRDefault="007E5C3C" w:rsidP="00BC4246">
      <w:pPr>
        <w:spacing w:after="0" w:line="480" w:lineRule="auto"/>
        <w:ind w:firstLine="720"/>
        <w:contextualSpacing/>
      </w:pPr>
    </w:p>
    <w:sectPr w:rsidR="007E5C3C" w:rsidRPr="00887A22" w:rsidSect="00376DF0">
      <w:headerReference w:type="default" r:id="rId48"/>
      <w:footerReference w:type="default" r:id="rId49"/>
      <w:headerReference w:type="first" r:id="rId50"/>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 w:author="Mohamed Yoosuf Mohamed Nabeel" w:date="2024-04-14T20:25:00Z" w:initials="MN">
    <w:p w14:paraId="1D521E15" w14:textId="77777777" w:rsidR="00F57F32" w:rsidRDefault="00F57F32" w:rsidP="00F57F32">
      <w:pPr>
        <w:pStyle w:val="CommentText"/>
      </w:pPr>
      <w:r>
        <w:t>Minor comment: 5G and 6G technologies</w:t>
      </w:r>
      <w:r>
        <w:rPr>
          <w:rStyle w:val="CommentReference"/>
        </w:rPr>
        <w:annotationRef/>
      </w:r>
    </w:p>
  </w:comment>
  <w:comment w:id="19" w:author="Hashim Shaik" w:date="2024-04-15T14:58:00Z" w:initials="HS">
    <w:p w14:paraId="7258BEA7" w14:textId="77777777" w:rsidR="00F57F32" w:rsidRDefault="00F57F32" w:rsidP="00F57F32">
      <w:pPr>
        <w:pStyle w:val="CommentText"/>
      </w:pPr>
      <w:r>
        <w:rPr>
          <w:rStyle w:val="CommentReference"/>
        </w:rPr>
        <w:annotationRef/>
      </w:r>
      <w:r>
        <w:t>Included both 5G and 6G technologies as foliage impact both the technologies.</w:t>
      </w:r>
    </w:p>
  </w:comment>
  <w:comment w:id="27" w:author="Mohamed Yoosuf Mohamed Nabeel" w:date="2024-04-14T20:54:00Z" w:initials="MN">
    <w:p w14:paraId="51970141" w14:textId="77777777" w:rsidR="00F57F32" w:rsidRDefault="00F57F32" w:rsidP="00F57F32">
      <w:pPr>
        <w:pStyle w:val="CommentText"/>
      </w:pPr>
      <w:r>
        <w:t>Minor: This study aims to..</w:t>
      </w:r>
      <w:r>
        <w:rPr>
          <w:rStyle w:val="CommentReference"/>
        </w:rPr>
        <w:annotationRef/>
      </w:r>
    </w:p>
  </w:comment>
  <w:comment w:id="28" w:author="Hashim Shaik" w:date="2024-04-15T15:00:00Z" w:initials="HS">
    <w:p w14:paraId="29180CBB" w14:textId="77777777" w:rsidR="00F57F32" w:rsidRDefault="00F57F32" w:rsidP="00F57F32">
      <w:pPr>
        <w:pStyle w:val="CommentText"/>
      </w:pPr>
      <w:r>
        <w:rPr>
          <w:rStyle w:val="CommentReference"/>
        </w:rPr>
        <w:annotationRef/>
      </w:r>
      <w:r>
        <w:t>Corrected as per the suggestion.</w:t>
      </w:r>
    </w:p>
  </w:comment>
  <w:comment w:id="29" w:author="Mohamed Yoosuf Mohamed Nabeel" w:date="2024-04-14T20:55:00Z" w:initials="MN">
    <w:p w14:paraId="1AAD2DEA" w14:textId="77777777" w:rsidR="00F57F32" w:rsidRDefault="00F57F32" w:rsidP="00F57F32">
      <w:pPr>
        <w:pStyle w:val="CommentText"/>
      </w:pPr>
      <w:r>
        <w:t>What does it mean to train a model meticulously?</w:t>
      </w:r>
      <w:r>
        <w:rPr>
          <w:rStyle w:val="CommentReference"/>
        </w:rPr>
        <w:annotationRef/>
      </w:r>
    </w:p>
  </w:comment>
  <w:comment w:id="30" w:author="Hashim Shaik" w:date="2024-04-15T15:43:00Z" w:initials="HS">
    <w:p w14:paraId="00C72488" w14:textId="77777777" w:rsidR="00F57F32" w:rsidRDefault="00F57F32" w:rsidP="00F57F32">
      <w:pPr>
        <w:pStyle w:val="CommentText"/>
      </w:pPr>
      <w:r>
        <w:rPr>
          <w:rStyle w:val="CommentReference"/>
        </w:rPr>
        <w:annotationRef/>
      </w:r>
      <w:r>
        <w:t>Rigorously train the model with satellite imagery.</w:t>
      </w:r>
    </w:p>
  </w:comment>
  <w:comment w:id="43" w:author="Mohamed Yoosuf Mohamed Nabeel" w:date="2024-04-14T21:26:00Z" w:initials="MN">
    <w:p w14:paraId="72D1238F" w14:textId="77777777" w:rsidR="00F57F32" w:rsidRDefault="00F57F32" w:rsidP="00F57F32">
      <w:pPr>
        <w:pStyle w:val="CommentText"/>
      </w:pPr>
      <w:r>
        <w:t>How did you come up with 60%?</w:t>
      </w:r>
      <w:r>
        <w:rPr>
          <w:rStyle w:val="CommentReference"/>
        </w:rPr>
        <w:annotationRef/>
      </w:r>
    </w:p>
  </w:comment>
  <w:comment w:id="44" w:author="Hashim Shaik" w:date="2024-04-15T16:19:00Z" w:initials="HS">
    <w:p w14:paraId="5C4E20F5" w14:textId="77777777" w:rsidR="00F57F32" w:rsidRDefault="00F57F32" w:rsidP="00F57F32">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41" w:author="Irene Tsapara" w:date="2024-03-23T10:52:00Z" w:initials="IT">
    <w:p w14:paraId="3C532DB2" w14:textId="77777777" w:rsidR="00F57F32" w:rsidRDefault="00F57F32" w:rsidP="00F57F32">
      <w:pPr>
        <w:pStyle w:val="CommentText"/>
      </w:pPr>
      <w:r>
        <w:rPr>
          <w:rStyle w:val="CommentReference"/>
        </w:rPr>
        <w:annotationRef/>
      </w:r>
      <w:r>
        <w:t>Is this an exploratory question or a quantitative one.</w:t>
      </w:r>
    </w:p>
    <w:p w14:paraId="5E0CE592" w14:textId="77777777" w:rsidR="00F57F32" w:rsidRDefault="00F57F32" w:rsidP="00F57F32">
      <w:pPr>
        <w:pStyle w:val="CommentText"/>
      </w:pPr>
      <w:r>
        <w:t>It is not clear to me?</w:t>
      </w:r>
    </w:p>
    <w:p w14:paraId="2FCFFF10" w14:textId="77777777" w:rsidR="00F57F32" w:rsidRDefault="00F57F32" w:rsidP="00F57F32">
      <w:pPr>
        <w:pStyle w:val="CommentText"/>
      </w:pPr>
    </w:p>
    <w:p w14:paraId="5978C74D" w14:textId="77777777" w:rsidR="00F57F32" w:rsidRDefault="00F57F32" w:rsidP="00F57F32">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0982C18C" w14:textId="77777777" w:rsidR="00F57F32" w:rsidRDefault="00F57F32" w:rsidP="00F57F32">
      <w:pPr>
        <w:pStyle w:val="CommentText"/>
      </w:pPr>
    </w:p>
    <w:p w14:paraId="7847D2E6" w14:textId="77777777" w:rsidR="00F57F32" w:rsidRDefault="00F57F32" w:rsidP="00F57F32">
      <w:pPr>
        <w:pStyle w:val="CommentText"/>
      </w:pPr>
      <w:r>
        <w:t xml:space="preserve">Or it can be: </w:t>
      </w:r>
    </w:p>
    <w:p w14:paraId="7672C6D9" w14:textId="77777777" w:rsidR="00F57F32" w:rsidRDefault="00F57F32" w:rsidP="00F57F32">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2C43786E" w14:textId="77777777" w:rsidR="00F57F32" w:rsidRDefault="00F57F32" w:rsidP="00F57F32">
      <w:pPr>
        <w:pStyle w:val="CommentText"/>
      </w:pPr>
    </w:p>
    <w:p w14:paraId="336FE8B5" w14:textId="77777777" w:rsidR="00F57F32" w:rsidRDefault="00F57F32" w:rsidP="00F57F32">
      <w:pPr>
        <w:pStyle w:val="CommentText"/>
      </w:pPr>
      <w:r>
        <w:rPr>
          <w:color w:val="0D0D0D"/>
          <w:highlight w:val="white"/>
        </w:rPr>
        <w:t>Corresponding Hypotheses:</w:t>
      </w:r>
    </w:p>
    <w:p w14:paraId="673F2BF0" w14:textId="77777777" w:rsidR="00F57F32" w:rsidRDefault="00F57F32" w:rsidP="00F57F32">
      <w:pPr>
        <w:pStyle w:val="CommentText"/>
      </w:pPr>
    </w:p>
    <w:p w14:paraId="7D857B43" w14:textId="77777777" w:rsidR="00F57F32" w:rsidRDefault="00F57F32" w:rsidP="00F57F32">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04D6BAD2" w14:textId="77777777" w:rsidR="00F57F32" w:rsidRDefault="00F57F32" w:rsidP="00F57F32">
      <w:pPr>
        <w:pStyle w:val="CommentText"/>
      </w:pPr>
    </w:p>
    <w:p w14:paraId="3CC9B8F8" w14:textId="77777777" w:rsidR="00F57F32" w:rsidRDefault="00F57F32" w:rsidP="00F57F32">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1C9E227" w14:textId="77777777" w:rsidR="00F57F32" w:rsidRDefault="00F57F32" w:rsidP="00F57F32">
      <w:pPr>
        <w:pStyle w:val="CommentText"/>
      </w:pPr>
      <w:r>
        <w:rPr>
          <w:color w:val="0D0D0D"/>
          <w:highlight w:val="white"/>
        </w:rPr>
        <w:t>\Which of the two approaches do you want to take?</w:t>
      </w:r>
    </w:p>
  </w:comment>
  <w:comment w:id="42" w:author="Hashim Shaik" w:date="2024-03-27T13:33:00Z" w:initials="HS">
    <w:p w14:paraId="58F5C6C3" w14:textId="77777777" w:rsidR="00F57F32" w:rsidRDefault="00F57F32" w:rsidP="00F57F32">
      <w:pPr>
        <w:pStyle w:val="CommentText"/>
      </w:pPr>
      <w:r>
        <w:rPr>
          <w:rStyle w:val="CommentReference"/>
        </w:rPr>
        <w:annotationRef/>
      </w:r>
      <w:r>
        <w:t>Yes. It is. Rewriting the RQ.</w:t>
      </w:r>
    </w:p>
  </w:comment>
  <w:comment w:id="45" w:author="Irene Tsapara" w:date="2024-03-23T10:54:00Z" w:initials="IT">
    <w:p w14:paraId="67D70373" w14:textId="77777777" w:rsidR="00F57F32" w:rsidRDefault="00F57F32" w:rsidP="00F57F32">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3EAC4019" w14:textId="77777777" w:rsidR="00F57F32" w:rsidRDefault="00F57F32" w:rsidP="00F57F32">
      <w:pPr>
        <w:pStyle w:val="CommentText"/>
      </w:pPr>
    </w:p>
    <w:p w14:paraId="7123D971" w14:textId="77777777" w:rsidR="00F57F32" w:rsidRDefault="00F57F32" w:rsidP="00F57F32">
      <w:pPr>
        <w:pStyle w:val="CommentText"/>
      </w:pPr>
      <w:r>
        <w:rPr>
          <w:color w:val="0D0D0D"/>
          <w:highlight w:val="white"/>
        </w:rPr>
        <w:t>Corresponding Hypotheses:</w:t>
      </w:r>
    </w:p>
    <w:p w14:paraId="0759C681" w14:textId="77777777" w:rsidR="00F57F32" w:rsidRDefault="00F57F32" w:rsidP="00F57F32">
      <w:pPr>
        <w:pStyle w:val="CommentText"/>
      </w:pPr>
    </w:p>
    <w:p w14:paraId="1A20FF7C" w14:textId="77777777" w:rsidR="00F57F32" w:rsidRDefault="00F57F32" w:rsidP="00F57F32">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7EF5E97F" w14:textId="77777777" w:rsidR="00F57F32" w:rsidRDefault="00F57F32" w:rsidP="00F57F32">
      <w:pPr>
        <w:pStyle w:val="CommentText"/>
      </w:pPr>
    </w:p>
    <w:p w14:paraId="3B0BA8D8" w14:textId="77777777" w:rsidR="00F57F32" w:rsidRDefault="00F57F32" w:rsidP="00F57F32">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46" w:author="Hashim Shaik" w:date="2024-03-27T13:35:00Z" w:initials="HS">
    <w:p w14:paraId="49593C1D" w14:textId="77777777" w:rsidR="00F57F32" w:rsidRDefault="00F57F32" w:rsidP="00F57F32">
      <w:pPr>
        <w:pStyle w:val="CommentText"/>
      </w:pPr>
      <w:r>
        <w:rPr>
          <w:rStyle w:val="CommentReference"/>
        </w:rPr>
        <w:annotationRef/>
      </w:r>
      <w:r>
        <w:t>Rewrote the RQ2. Just for my information, Do I need to address all the RQs? I will be more focused on RQ1.</w:t>
      </w:r>
    </w:p>
  </w:comment>
  <w:comment w:id="47" w:author="Irene Tsapara" w:date="2024-03-23T10:55:00Z" w:initials="IT">
    <w:p w14:paraId="7F63EF9C" w14:textId="77777777" w:rsidR="00F57F32" w:rsidRDefault="00F57F32" w:rsidP="00F57F32">
      <w:pPr>
        <w:pStyle w:val="CommentText"/>
      </w:pPr>
      <w:r>
        <w:rPr>
          <w:rStyle w:val="CommentReference"/>
        </w:rPr>
        <w:annotationRef/>
      </w:r>
      <w:r>
        <w:t>Rewrite this one, focus on the factors, your tests will be with the accuracy and performance,</w:t>
      </w:r>
    </w:p>
  </w:comment>
  <w:comment w:id="48" w:author="Hashim Shaik" w:date="2024-03-28T09:31:00Z" w:initials="HS">
    <w:p w14:paraId="37EC3406" w14:textId="77777777" w:rsidR="00F57F32" w:rsidRDefault="00F57F32" w:rsidP="00F57F32">
      <w:pPr>
        <w:pStyle w:val="CommentText"/>
      </w:pPr>
      <w:r>
        <w:rPr>
          <w:rStyle w:val="CommentReference"/>
        </w:rPr>
        <w:annotationRef/>
      </w:r>
      <w:r>
        <w:t>Rewrote the RQ with MIoU of area of the foliage measured between Digital twin generated models and traditional methods like LiDAR or UAV.</w:t>
      </w:r>
    </w:p>
  </w:comment>
  <w:comment w:id="50" w:author="Irene Tsapara" w:date="2024-03-23T10:56:00Z" w:initials="IT">
    <w:p w14:paraId="7B94A9DC" w14:textId="77777777" w:rsidR="00F57F32" w:rsidRDefault="00F57F32" w:rsidP="00F57F32">
      <w:pPr>
        <w:pStyle w:val="CommentText"/>
      </w:pPr>
      <w:r>
        <w:rPr>
          <w:rStyle w:val="CommentReference"/>
        </w:rPr>
        <w:annotationRef/>
      </w:r>
      <w:r>
        <w:t>You do not need hypotheses for the exploratory ones.</w:t>
      </w:r>
    </w:p>
  </w:comment>
  <w:comment w:id="51" w:author="Hashim Shaik" w:date="2024-03-27T13:36:00Z" w:initials="HS">
    <w:p w14:paraId="11455B67" w14:textId="77777777" w:rsidR="00F57F32" w:rsidRDefault="00F57F32" w:rsidP="00F57F32">
      <w:pPr>
        <w:pStyle w:val="CommentText"/>
      </w:pPr>
      <w:r>
        <w:rPr>
          <w:rStyle w:val="CommentReference"/>
        </w:rPr>
        <w:annotationRef/>
      </w:r>
      <w:r>
        <w:t>Yes. But we agreed to have the Hypothesis to avoid unnecessary questions as discussed during CMP course.</w:t>
      </w:r>
    </w:p>
  </w:comment>
  <w:comment w:id="52" w:author="Irene Tsapara" w:date="2024-03-23T10:57:00Z" w:initials="IT">
    <w:p w14:paraId="2CD04946" w14:textId="77777777" w:rsidR="00F57F32" w:rsidRDefault="00F57F32" w:rsidP="00F57F32">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57" w:author="Irene Tsapara" w:date="2024-03-23T10:57:00Z" w:initials="IT">
    <w:p w14:paraId="4D97C783" w14:textId="77777777" w:rsidR="00F57F32" w:rsidRDefault="00F57F32" w:rsidP="00F57F32">
      <w:pPr>
        <w:pStyle w:val="CommentText"/>
      </w:pPr>
      <w:r>
        <w:rPr>
          <w:rStyle w:val="CommentReference"/>
        </w:rPr>
        <w:annotationRef/>
      </w:r>
      <w:r>
        <w:t>ChatGPT? Please catch those phrases, as you move on</w:t>
      </w:r>
    </w:p>
  </w:comment>
  <w:comment w:id="58" w:author="Hashim Shaik" w:date="2024-03-27T13:37:00Z" w:initials="HS">
    <w:p w14:paraId="52CDD890" w14:textId="77777777" w:rsidR="00F57F32" w:rsidRDefault="00F57F32" w:rsidP="00F57F32">
      <w:pPr>
        <w:pStyle w:val="CommentText"/>
      </w:pPr>
      <w:r>
        <w:rPr>
          <w:rStyle w:val="CommentReference"/>
        </w:rPr>
        <w:annotationRef/>
      </w:r>
      <w:r>
        <w:t>Rewrote the para.</w:t>
      </w:r>
    </w:p>
  </w:comment>
  <w:comment w:id="59" w:author="Irene Tsapara" w:date="2024-03-23T10:58:00Z" w:initials="IT">
    <w:p w14:paraId="3DF9DC56" w14:textId="77777777" w:rsidR="00F57F32" w:rsidRDefault="00F57F32" w:rsidP="00F57F32">
      <w:pPr>
        <w:pStyle w:val="CommentText"/>
      </w:pPr>
      <w:r>
        <w:rPr>
          <w:rStyle w:val="CommentReference"/>
        </w:rPr>
        <w:annotationRef/>
      </w:r>
      <w:r>
        <w:t>Classic Chat GPT</w:t>
      </w:r>
    </w:p>
  </w:comment>
  <w:comment w:id="60" w:author="Hashim Shaik" w:date="2024-03-27T13:37:00Z" w:initials="HS">
    <w:p w14:paraId="3586A8C8" w14:textId="77777777" w:rsidR="00F57F32" w:rsidRDefault="00F57F32" w:rsidP="00F57F32">
      <w:pPr>
        <w:pStyle w:val="CommentText"/>
      </w:pPr>
      <w:r>
        <w:rPr>
          <w:rStyle w:val="CommentReference"/>
        </w:rPr>
        <w:annotationRef/>
      </w:r>
      <w:r>
        <w:t>Rewrote the para.</w:t>
      </w:r>
    </w:p>
  </w:comment>
  <w:comment w:id="65" w:author="Irene Tsapara" w:date="2024-03-23T10:58:00Z" w:initials="IT">
    <w:p w14:paraId="0A05DCD2" w14:textId="77777777" w:rsidR="00F57F32" w:rsidRDefault="00F57F32" w:rsidP="00F57F32">
      <w:pPr>
        <w:pStyle w:val="CommentText"/>
      </w:pPr>
      <w:r>
        <w:rPr>
          <w:rStyle w:val="CommentReference"/>
        </w:rPr>
        <w:annotationRef/>
      </w:r>
      <w:r>
        <w:t>delete</w:t>
      </w:r>
    </w:p>
  </w:comment>
  <w:comment w:id="107" w:author="Irene Tsapara" w:date="2024-03-23T11:00:00Z" w:initials="IT">
    <w:p w14:paraId="1DF527CD" w14:textId="77777777" w:rsidR="00F57F32" w:rsidRDefault="00F57F32" w:rsidP="00F57F32">
      <w:pPr>
        <w:pStyle w:val="CommentText"/>
      </w:pPr>
      <w:r>
        <w:rPr>
          <w:rStyle w:val="CommentReference"/>
        </w:rPr>
        <w:annotationRef/>
      </w:r>
      <w:r>
        <w:t>What does this refer to?</w:t>
      </w:r>
    </w:p>
  </w:comment>
  <w:comment w:id="108" w:author="Hashim Shaik" w:date="2024-03-27T13:45:00Z" w:initials="HS">
    <w:p w14:paraId="6104B033" w14:textId="77777777" w:rsidR="00F57F32" w:rsidRDefault="00F57F32" w:rsidP="00F57F32">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09" w:author="Irene Tsapara" w:date="2024-03-23T11:00:00Z" w:initials="IT">
    <w:p w14:paraId="0BE86E5F" w14:textId="77777777" w:rsidR="00F57F32" w:rsidRDefault="00F57F32" w:rsidP="00F57F32">
      <w:pPr>
        <w:pStyle w:val="CommentText"/>
      </w:pPr>
      <w:r>
        <w:rPr>
          <w:rStyle w:val="CommentReference"/>
        </w:rPr>
        <w:annotationRef/>
      </w:r>
      <w:r>
        <w:t>ChatGPT</w:t>
      </w:r>
    </w:p>
  </w:comment>
  <w:comment w:id="110" w:author="Hashim Shaik" w:date="2024-03-27T13:46:00Z" w:initials="HS">
    <w:p w14:paraId="6EDEDDD1" w14:textId="77777777" w:rsidR="00F57F32" w:rsidRDefault="00F57F32" w:rsidP="00F57F32">
      <w:pPr>
        <w:pStyle w:val="CommentText"/>
      </w:pPr>
      <w:r>
        <w:rPr>
          <w:rStyle w:val="CommentReference"/>
        </w:rPr>
        <w:annotationRef/>
      </w:r>
      <w:r>
        <w:t>Rewrote the para.</w:t>
      </w:r>
    </w:p>
  </w:comment>
  <w:comment w:id="114" w:author="Author" w:date="2019-03-20T16:58:00Z" w:initials="AU">
    <w:p w14:paraId="3290F045" w14:textId="77777777" w:rsidR="00ED48BB" w:rsidRDefault="00ED48BB" w:rsidP="00ED48BB">
      <w:pPr>
        <w:pStyle w:val="CommentText"/>
      </w:pPr>
      <w:r>
        <w:rPr>
          <w:rStyle w:val="CommentReference"/>
        </w:rPr>
        <w:annotationRef/>
      </w:r>
      <w:r w:rsidRPr="003D3FE1">
        <w:rPr>
          <w:sz w:val="22"/>
        </w:rPr>
        <w:t>Tip: Think of Chapter 2 as a funnel and lead the reader from the broad context of the study to an explanation of why this specific study is needed.</w:t>
      </w:r>
    </w:p>
  </w:comment>
  <w:comment w:id="115" w:author="Author" w:date="2019-03-20T16:59:00Z" w:initials="AU">
    <w:p w14:paraId="7D5E49AD" w14:textId="77777777" w:rsidR="00ED48BB" w:rsidRDefault="00ED48BB" w:rsidP="00ED48BB">
      <w:pPr>
        <w:pStyle w:val="CommentText"/>
      </w:pPr>
      <w:r>
        <w:rPr>
          <w:rStyle w:val="CommentReference"/>
        </w:rPr>
        <w:annotationRef/>
      </w:r>
      <w:r w:rsidRPr="003D3FE1">
        <w:rPr>
          <w:sz w:val="22"/>
        </w:rPr>
        <w:t>Tip: To ensure</w:t>
      </w:r>
      <w:r w:rsidRPr="00A74F97">
        <w:rPr>
          <w:sz w:val="24"/>
        </w:rPr>
        <w:t xml:space="preserve"> </w:t>
      </w:r>
      <w:r w:rsidRPr="00A74F97">
        <w:rPr>
          <w:sz w:val="22"/>
        </w:rPr>
        <w:t>your</w:t>
      </w:r>
      <w:r w:rsidRPr="003D3FE1">
        <w:rPr>
          <w:sz w:val="22"/>
        </w:rPr>
        <w:t xml:space="preserve"> study is relevant and current, continue to expand and update the literature review through the final dissertation manuscript draft.</w:t>
      </w:r>
    </w:p>
  </w:comment>
  <w:comment w:id="119" w:author="Author" w:date="2019-03-20T16:58:00Z" w:initials="AU">
    <w:p w14:paraId="253D5E0C" w14:textId="77777777" w:rsidR="00ED48BB" w:rsidRDefault="00ED48BB" w:rsidP="00ED48BB">
      <w:pPr>
        <w:pStyle w:val="CommentText"/>
      </w:pPr>
      <w:r>
        <w:rPr>
          <w:rStyle w:val="CommentReference"/>
        </w:rPr>
        <w:annotationRef/>
      </w:r>
      <w:r w:rsidRPr="007B24DA">
        <w:t xml:space="preserve">The Academic Success Center has a weekly group session on Synthesis and Analysis. Learn more about this session and find the link to register </w:t>
      </w:r>
      <w:hyperlink r:id="rId1" w:history="1">
        <w:r w:rsidRPr="007B24DA">
          <w:rPr>
            <w:rStyle w:val="Hyperlink"/>
            <w:rFonts w:eastAsiaTheme="majorEastAsia"/>
            <w:sz w:val="20"/>
          </w:rPr>
          <w:t>here.</w:t>
        </w:r>
      </w:hyperlink>
    </w:p>
  </w:comment>
  <w:comment w:id="116" w:author="Author" w:date="2019-03-20T16:58:00Z" w:initials="AU">
    <w:p w14:paraId="3E4DB0ED" w14:textId="77777777" w:rsidR="00ED48BB" w:rsidRPr="003D3FE1" w:rsidRDefault="00ED48BB" w:rsidP="00ED48BB">
      <w:pPr>
        <w:pStyle w:val="CommentText"/>
        <w:rPr>
          <w:sz w:val="22"/>
          <w:szCs w:val="22"/>
        </w:rPr>
      </w:pPr>
      <w:r>
        <w:rPr>
          <w:rStyle w:val="CommentReference"/>
        </w:rPr>
        <w:annotationRef/>
      </w:r>
      <w:r w:rsidRPr="00314926">
        <w:rPr>
          <w:rStyle w:val="CommentReference"/>
          <w:sz w:val="22"/>
          <w:szCs w:val="22"/>
        </w:rPr>
        <w:annotationRef/>
      </w:r>
      <w:r w:rsidRPr="00314926">
        <w:rPr>
          <w:sz w:val="22"/>
          <w:szCs w:val="22"/>
        </w:rPr>
        <w:t>Tip: For exemplars on what synthesis and critical analysis look like, try searching for published literature using the following terms “critical review of the literature [school]”, inserting the name of your school.</w:t>
      </w:r>
      <w:r w:rsidRPr="003D3FE1">
        <w:rPr>
          <w:sz w:val="22"/>
          <w:szCs w:val="22"/>
        </w:rPr>
        <w:t xml:space="preserve"> </w:t>
      </w:r>
    </w:p>
    <w:p w14:paraId="45894146" w14:textId="77777777" w:rsidR="00ED48BB" w:rsidRDefault="00ED48BB" w:rsidP="00ED48BB">
      <w:pPr>
        <w:pStyle w:val="CommentText"/>
      </w:pPr>
    </w:p>
  </w:comment>
  <w:comment w:id="117" w:author="Mohamed Yoosuf Mohamed Nabeel" w:date="2024-06-14T23:21:00Z" w:initials="MN">
    <w:p w14:paraId="3D99F7B7" w14:textId="77777777" w:rsidR="00ED48BB" w:rsidRDefault="00ED48BB" w:rsidP="00ED48BB">
      <w:pPr>
        <w:pStyle w:val="CommentText"/>
      </w:pPr>
      <w:r>
        <w:rPr>
          <w:rStyle w:val="CommentReference"/>
        </w:rPr>
        <w:annotationRef/>
      </w:r>
      <w:r w:rsidRPr="1BE55831">
        <w:t>Please add an introductory paragraph mentioning what you are covering in this chapter. Further, provide an overview of the literature search strategies used.</w:t>
      </w:r>
    </w:p>
  </w:comment>
  <w:comment w:id="118" w:author="Hashim Shaik" w:date="2024-06-17T15:20:00Z" w:initials="HS">
    <w:p w14:paraId="56C106CA" w14:textId="77777777" w:rsidR="00ED48BB" w:rsidRDefault="00ED48BB" w:rsidP="00ED48BB">
      <w:pPr>
        <w:pStyle w:val="CommentText"/>
      </w:pPr>
      <w:r>
        <w:rPr>
          <w:rStyle w:val="CommentReference"/>
        </w:rPr>
        <w:annotationRef/>
      </w:r>
      <w:r>
        <w:t>This is written as per the new guidelines of DP_DM (April2024). We can review it again and rewrite or do the edits.</w:t>
      </w:r>
    </w:p>
  </w:comment>
  <w:comment w:id="122" w:author="Irene Tsapara" w:date="2024-06-05T16:41:00Z" w:initials="IT">
    <w:p w14:paraId="462E4F05" w14:textId="77777777" w:rsidR="00ED48BB" w:rsidRDefault="00ED48BB" w:rsidP="00ED48BB">
      <w:pPr>
        <w:pStyle w:val="CommentText"/>
      </w:pPr>
      <w:r>
        <w:rPr>
          <w:rStyle w:val="CommentReference"/>
        </w:rPr>
        <w:annotationRef/>
      </w:r>
      <w:r>
        <w:t>You are now in a new Chapter, all the acronyms need to be redefined before they are  used.</w:t>
      </w:r>
    </w:p>
  </w:comment>
  <w:comment w:id="123" w:author="Hashim Shaik" w:date="2024-06-17T20:05:00Z" w:initials="HS">
    <w:p w14:paraId="799A5246" w14:textId="77777777" w:rsidR="00ED48BB" w:rsidRDefault="00ED48BB" w:rsidP="00ED48BB">
      <w:pPr>
        <w:pStyle w:val="CommentText"/>
      </w:pPr>
      <w:r>
        <w:rPr>
          <w:rStyle w:val="CommentReference"/>
        </w:rPr>
        <w:annotationRef/>
      </w:r>
      <w:r>
        <w:t>Since, I am appending chapters as I move along, do I need to do this?</w:t>
      </w:r>
    </w:p>
  </w:comment>
  <w:comment w:id="124" w:author="Irene Tsapara" w:date="2024-06-05T16:42:00Z" w:initials="IT">
    <w:p w14:paraId="30533101" w14:textId="77777777" w:rsidR="00ED48BB" w:rsidRDefault="00ED48BB" w:rsidP="00ED48BB">
      <w:pPr>
        <w:pStyle w:val="CommentText"/>
      </w:pPr>
      <w:r>
        <w:rPr>
          <w:rStyle w:val="CommentReference"/>
        </w:rPr>
        <w:annotationRef/>
      </w:r>
      <w:r>
        <w:t>This is too long of a least for a short paragraph, expand and share what each one of them told you? In their research,</w:t>
      </w:r>
    </w:p>
  </w:comment>
  <w:comment w:id="125" w:author="Hashim Shaik" w:date="2024-06-19T12:16:00Z" w:initials="HS">
    <w:p w14:paraId="028BCAA9" w14:textId="77777777" w:rsidR="00ED48BB" w:rsidRDefault="00ED48BB" w:rsidP="00ED48BB">
      <w:pPr>
        <w:pStyle w:val="CommentText"/>
      </w:pPr>
      <w:r>
        <w:rPr>
          <w:rStyle w:val="CommentReference"/>
        </w:rPr>
        <w:annotationRef/>
      </w:r>
      <w:r>
        <w:t>Rewrote the para and citations provided inline.</w:t>
      </w:r>
    </w:p>
  </w:comment>
  <w:comment w:id="128" w:author="Mohamed Yoosuf Mohamed Nabeel" w:date="2024-06-14T23:22:00Z" w:initials="MN">
    <w:p w14:paraId="47EA59F6" w14:textId="77777777" w:rsidR="00ED48BB" w:rsidRDefault="00ED48BB" w:rsidP="00ED48BB">
      <w:pPr>
        <w:pStyle w:val="CommentText"/>
      </w:pPr>
      <w:r>
        <w:rPr>
          <w:rStyle w:val="CommentReference"/>
        </w:rPr>
        <w:annotationRef/>
      </w:r>
      <w:r w:rsidRPr="182AD60F">
        <w:t>Typo</w:t>
      </w:r>
    </w:p>
  </w:comment>
  <w:comment w:id="129" w:author="Hashim Shaik" w:date="2024-06-17T15:19:00Z" w:initials="HS">
    <w:p w14:paraId="0489FE6D" w14:textId="77777777" w:rsidR="00ED48BB" w:rsidRDefault="00ED48BB" w:rsidP="00ED48BB">
      <w:pPr>
        <w:pStyle w:val="CommentText"/>
      </w:pPr>
      <w:r>
        <w:rPr>
          <w:rStyle w:val="CommentReference"/>
        </w:rPr>
        <w:annotationRef/>
      </w:r>
      <w:r>
        <w:t>It is not a typo, The title itself is “</w:t>
      </w:r>
      <w:r>
        <w:rPr>
          <w:color w:val="212529"/>
          <w:highlight w:val="white"/>
        </w:rPr>
        <w:t>Philadelphia LiDAR - LAS Files 2022 {2022}</w:t>
      </w:r>
      <w:r>
        <w:t xml:space="preserve">”. Please check the link: </w:t>
      </w:r>
      <w:hyperlink r:id="rId2" w:history="1">
        <w:r w:rsidRPr="00777BE5">
          <w:rPr>
            <w:rStyle w:val="Hyperlink"/>
            <w:sz w:val="20"/>
          </w:rPr>
          <w:t>https://geo.btaa.org/catalog/pasda-7154</w:t>
        </w:r>
      </w:hyperlink>
    </w:p>
  </w:comment>
  <w:comment w:id="126" w:author="Irene Tsapara" w:date="2024-06-05T16:43:00Z" w:initials="IT">
    <w:p w14:paraId="3CF24DBA" w14:textId="77777777" w:rsidR="00ED48BB" w:rsidRDefault="00ED48BB" w:rsidP="00ED48BB">
      <w:pPr>
        <w:pStyle w:val="CommentText"/>
      </w:pPr>
      <w:r>
        <w:rPr>
          <w:rStyle w:val="CommentReference"/>
        </w:rPr>
        <w:annotationRef/>
      </w:r>
      <w:r>
        <w:t>same</w:t>
      </w:r>
    </w:p>
  </w:comment>
  <w:comment w:id="127" w:author="Hashim Shaik" w:date="2024-06-18T23:43:00Z" w:initials="HS">
    <w:p w14:paraId="369C9FE7" w14:textId="77777777" w:rsidR="00ED48BB" w:rsidRDefault="00ED48BB" w:rsidP="00ED48BB">
      <w:pPr>
        <w:pStyle w:val="CommentText"/>
      </w:pPr>
      <w:r>
        <w:rPr>
          <w:rStyle w:val="CommentReference"/>
        </w:rPr>
        <w:annotationRef/>
      </w:r>
      <w:r>
        <w:t>Cited the references separately.</w:t>
      </w:r>
    </w:p>
  </w:comment>
  <w:comment w:id="130" w:author="Irene Tsapara" w:date="2024-06-05T16:43:00Z" w:initials="IT">
    <w:p w14:paraId="31AF37C3" w14:textId="77777777" w:rsidR="00ED48BB" w:rsidRDefault="00ED48BB" w:rsidP="00ED48BB">
      <w:pPr>
        <w:pStyle w:val="CommentText"/>
      </w:pPr>
      <w:r>
        <w:rPr>
          <w:rStyle w:val="CommentReference"/>
        </w:rPr>
        <w:annotationRef/>
      </w:r>
      <w:r>
        <w:t>same</w:t>
      </w:r>
    </w:p>
  </w:comment>
  <w:comment w:id="131" w:author="Hashim Shaik" w:date="2024-06-18T23:50:00Z" w:initials="HS">
    <w:p w14:paraId="29FAFB53" w14:textId="77777777" w:rsidR="00ED48BB" w:rsidRDefault="00ED48BB" w:rsidP="00ED48BB">
      <w:pPr>
        <w:pStyle w:val="CommentText"/>
      </w:pPr>
      <w:r>
        <w:rPr>
          <w:rStyle w:val="CommentReference"/>
        </w:rPr>
        <w:annotationRef/>
      </w:r>
      <w:r>
        <w:t>Rewrote the para with inline citations.</w:t>
      </w:r>
    </w:p>
  </w:comment>
  <w:comment w:id="132" w:author="Irene Tsapara" w:date="2024-06-05T16:43:00Z" w:initials="IT">
    <w:p w14:paraId="1C885D92" w14:textId="77777777" w:rsidR="00ED48BB" w:rsidRDefault="00ED48BB" w:rsidP="00ED48BB">
      <w:pPr>
        <w:pStyle w:val="CommentText"/>
      </w:pPr>
      <w:r>
        <w:rPr>
          <w:rStyle w:val="CommentReference"/>
        </w:rPr>
        <w:annotationRef/>
      </w:r>
      <w:r>
        <w:t>same</w:t>
      </w:r>
    </w:p>
  </w:comment>
  <w:comment w:id="133" w:author="Hashim Shaik" w:date="2024-06-19T09:41:00Z" w:initials="HS">
    <w:p w14:paraId="367A6948" w14:textId="77777777" w:rsidR="00ED48BB" w:rsidRDefault="00ED48BB" w:rsidP="00ED48BB">
      <w:pPr>
        <w:pStyle w:val="CommentText"/>
      </w:pPr>
      <w:r>
        <w:rPr>
          <w:rStyle w:val="CommentReference"/>
        </w:rPr>
        <w:annotationRef/>
      </w:r>
      <w:r>
        <w:t>Rewrote the para with inline citations.</w:t>
      </w:r>
    </w:p>
  </w:comment>
  <w:comment w:id="134" w:author="Mohamed Yoosuf Mohamed Nabeel" w:date="2024-06-14T23:24:00Z" w:initials="MN">
    <w:p w14:paraId="1125AE53" w14:textId="77777777" w:rsidR="00ED48BB" w:rsidRDefault="00ED48BB" w:rsidP="00ED48BB">
      <w:pPr>
        <w:pStyle w:val="CommentText"/>
      </w:pPr>
      <w:r>
        <w:rPr>
          <w:rStyle w:val="CommentReference"/>
        </w:rPr>
        <w:annotationRef/>
      </w:r>
      <w:r w:rsidRPr="679A59DB">
        <w:t>As I mentioned above, please provide this information at the beginning of this chapter.</w:t>
      </w:r>
    </w:p>
  </w:comment>
  <w:comment w:id="135" w:author="Hashim Shaik" w:date="2024-06-17T15:21:00Z" w:initials="HS">
    <w:p w14:paraId="6D9D5E59" w14:textId="77777777" w:rsidR="00ED48BB" w:rsidRDefault="00ED48BB" w:rsidP="00ED48BB">
      <w:pPr>
        <w:pStyle w:val="CommentText"/>
      </w:pPr>
      <w:r>
        <w:rPr>
          <w:rStyle w:val="CommentReference"/>
        </w:rPr>
        <w:annotationRef/>
      </w:r>
      <w:r>
        <w:t>Modified the above Paragraphs as per the comments from Dr. Tsapara. Hope that will address it. Let’s review together and do the changes as needed.</w:t>
      </w:r>
    </w:p>
  </w:comment>
  <w:comment w:id="138" w:author="Irene Tsapara" w:date="2024-06-05T16:44:00Z" w:initials="IT">
    <w:p w14:paraId="49395F03" w14:textId="77777777" w:rsidR="00ED48BB" w:rsidRDefault="00ED48BB" w:rsidP="00ED48BB">
      <w:pPr>
        <w:pStyle w:val="CommentText"/>
      </w:pPr>
      <w:r>
        <w:rPr>
          <w:rStyle w:val="CommentReference"/>
        </w:rPr>
        <w:annotationRef/>
      </w:r>
      <w:r>
        <w:t>You are doing a rgeat job until here but it is important to include each of the authors and explain what you learned from their research, not to only summarize. This is not OK. At this point, I recommend you to meet with an academic coach for the Chapter 2.</w:t>
      </w:r>
    </w:p>
  </w:comment>
  <w:comment w:id="139" w:author="Hashim Shaik" w:date="2024-06-17T20:08:00Z" w:initials="HS">
    <w:p w14:paraId="38FED879" w14:textId="77777777" w:rsidR="00ED48BB" w:rsidRDefault="00ED48BB" w:rsidP="00ED48BB">
      <w:pPr>
        <w:pStyle w:val="CommentText"/>
      </w:pPr>
      <w:r>
        <w:rPr>
          <w:rStyle w:val="CommentReference"/>
        </w:rPr>
        <w:annotationRef/>
      </w:r>
      <w:r>
        <w:t>I rewrite the paragraph and have the citations listed separately. The reason I have long list is, I referred quite few on the same topic and they all conclude the same. Hence I wrote a summary and have these references cited.</w:t>
      </w:r>
    </w:p>
  </w:comment>
  <w:comment w:id="142" w:author="Mohamed Yoosuf Mohamed Nabeel" w:date="2024-06-15T00:00:00Z" w:initials="MN">
    <w:p w14:paraId="23C36064" w14:textId="77777777" w:rsidR="00ED48BB" w:rsidRDefault="00ED48BB" w:rsidP="00ED48BB">
      <w:pPr>
        <w:pStyle w:val="CommentText"/>
      </w:pPr>
      <w:r>
        <w:rPr>
          <w:rStyle w:val="CommentReference"/>
        </w:rPr>
        <w:annotationRef/>
      </w:r>
      <w:r w:rsidRPr="7BBA0F4F">
        <w:t>The relationship in the figure does not look like linear.</w:t>
      </w:r>
    </w:p>
  </w:comment>
  <w:comment w:id="143" w:author="Hashim Shaik" w:date="2024-06-17T13:03:00Z" w:initials="HS">
    <w:p w14:paraId="1955AC48" w14:textId="77777777" w:rsidR="00ED48BB" w:rsidRDefault="00ED48BB" w:rsidP="00ED48BB">
      <w:pPr>
        <w:pStyle w:val="CommentText"/>
      </w:pPr>
      <w:r>
        <w:rPr>
          <w:rStyle w:val="CommentReference"/>
        </w:rPr>
        <w:annotationRef/>
      </w:r>
      <w:r>
        <w:t>This is inline with the Barb as per the article: “</w:t>
      </w:r>
      <w:r>
        <w:rPr>
          <w:b/>
          <w:bCs/>
          <w:color w:val="333333"/>
          <w:highlight w:val="white"/>
        </w:rPr>
        <w:t>Analysis of Vegetation and Penetration Losses in 5G mmWave Communication Systems</w:t>
      </w:r>
      <w:r>
        <w:t>”</w:t>
      </w:r>
    </w:p>
  </w:comment>
  <w:comment w:id="144" w:author="Hashim Shaik" w:date="2024-06-17T13:03:00Z" w:initials="HS">
    <w:p w14:paraId="06BEF25E" w14:textId="77777777" w:rsidR="00ED48BB" w:rsidRDefault="00ED48BB" w:rsidP="00ED48BB">
      <w:pPr>
        <w:pStyle w:val="CommentText"/>
      </w:pPr>
      <w:r>
        <w:rPr>
          <w:rStyle w:val="CommentReference"/>
        </w:rPr>
        <w:annotationRef/>
      </w:r>
      <w:r>
        <w:t>Added the citation.</w:t>
      </w:r>
    </w:p>
  </w:comment>
  <w:comment w:id="147" w:author="Mohamed Yoosuf Mohamed Nabeel" w:date="2024-06-14T23:58:00Z" w:initials="MN">
    <w:p w14:paraId="6664BA11" w14:textId="77777777" w:rsidR="00ED48BB" w:rsidRDefault="00ED48BB" w:rsidP="00ED48BB">
      <w:pPr>
        <w:pStyle w:val="CommentText"/>
      </w:pPr>
      <w:r>
        <w:rPr>
          <w:rStyle w:val="CommentReference"/>
        </w:rPr>
        <w:annotationRef/>
      </w:r>
      <w:r w:rsidRPr="5948435D">
        <w:t>This figure is blurry. Can you add a higher-resolution one here?</w:t>
      </w:r>
    </w:p>
  </w:comment>
  <w:comment w:id="148" w:author="Hashim Shaik" w:date="2024-06-17T12:59:00Z" w:initials="HS">
    <w:p w14:paraId="414307AD" w14:textId="77777777" w:rsidR="00ED48BB" w:rsidRDefault="00ED48BB" w:rsidP="00ED48BB">
      <w:pPr>
        <w:pStyle w:val="CommentText"/>
      </w:pPr>
      <w:r>
        <w:rPr>
          <w:rStyle w:val="CommentReference"/>
        </w:rPr>
        <w:annotationRef/>
      </w:r>
      <w:r>
        <w:t>Updated the results with new figure.</w:t>
      </w:r>
    </w:p>
  </w:comment>
  <w:comment w:id="153" w:author="Irene Tsapara" w:date="2024-06-05T16:45:00Z" w:initials="IT">
    <w:p w14:paraId="438A4819" w14:textId="77777777" w:rsidR="00ED48BB" w:rsidRDefault="00ED48BB" w:rsidP="00ED48BB">
      <w:pPr>
        <w:pStyle w:val="CommentText"/>
      </w:pPr>
      <w:r>
        <w:rPr>
          <w:rStyle w:val="CommentReference"/>
        </w:rPr>
        <w:annotationRef/>
      </w:r>
      <w:r>
        <w:t>How why? And what are the results and the issue?</w:t>
      </w:r>
    </w:p>
  </w:comment>
  <w:comment w:id="154" w:author="Hashim Shaik" w:date="2024-06-17T20:04:00Z" w:initials="HS">
    <w:p w14:paraId="2AFCAF2A" w14:textId="77777777" w:rsidR="00ED48BB" w:rsidRDefault="00ED48BB" w:rsidP="00ED48BB">
      <w:pPr>
        <w:pStyle w:val="CommentText"/>
      </w:pPr>
      <w:r>
        <w:rPr>
          <w:rStyle w:val="CommentReference"/>
        </w:rPr>
        <w:annotationRef/>
      </w:r>
      <w:r>
        <w:t>Yes, according to the article "</w:t>
      </w:r>
    </w:p>
    <w:p w14:paraId="3AD8AE0F" w14:textId="77777777" w:rsidR="00ED48BB" w:rsidRDefault="00ED48BB" w:rsidP="00ED48BB">
      <w:pPr>
        <w:pStyle w:val="CommentText"/>
        <w:ind w:left="540"/>
      </w:pPr>
      <w:r>
        <w:t>Digital Twins: A Systematic Literature Review Based on Data</w:t>
      </w:r>
    </w:p>
    <w:p w14:paraId="259A3A16" w14:textId="77777777" w:rsidR="00ED48BB" w:rsidRDefault="00ED48BB" w:rsidP="00ED48BB">
      <w:pPr>
        <w:pStyle w:val="CommentText"/>
        <w:ind w:left="540"/>
      </w:pPr>
      <w:r>
        <w:t>Analysis and Topic Modeling" by Kukushkin, Digital Twins find applications in various industries and domains, including:</w:t>
      </w:r>
    </w:p>
    <w:p w14:paraId="28B32028" w14:textId="77777777" w:rsidR="00ED48BB" w:rsidRDefault="00ED48BB" w:rsidP="00ED48BB">
      <w:pPr>
        <w:pStyle w:val="CommentText"/>
        <w:numPr>
          <w:ilvl w:val="0"/>
          <w:numId w:val="47"/>
        </w:numPr>
      </w:pPr>
      <w:r>
        <w:t>Manufacturing: Digital twins are utilized in manufacturing processes to optimize production, improve quality control, and enable predictive maintenance of equipment and machinery.</w:t>
      </w:r>
    </w:p>
    <w:p w14:paraId="7AE560EA" w14:textId="77777777" w:rsidR="00ED48BB" w:rsidRDefault="00ED48BB" w:rsidP="00ED48BB">
      <w:pPr>
        <w:pStyle w:val="CommentText"/>
        <w:numPr>
          <w:ilvl w:val="0"/>
          <w:numId w:val="47"/>
        </w:numPr>
      </w:pPr>
      <w:r>
        <w:t>Industry 4.0: Digital twins play a key role in Industry 4.0 initiatives by facilitating smart manufacturing, real-time monitoring, and data-driven decision-making in industrial settings.</w:t>
      </w:r>
    </w:p>
    <w:p w14:paraId="4CC3EEA9" w14:textId="77777777" w:rsidR="00ED48BB" w:rsidRDefault="00ED48BB" w:rsidP="00ED48BB">
      <w:pPr>
        <w:pStyle w:val="CommentText"/>
        <w:numPr>
          <w:ilvl w:val="0"/>
          <w:numId w:val="47"/>
        </w:numPr>
      </w:pPr>
      <w:r>
        <w:t>Production planning: Digital twins support production planning activities by providing virtual representations of manufacturing processes, enabling simulation, analysis, and optimization of production workflows.</w:t>
      </w:r>
    </w:p>
    <w:p w14:paraId="13A7BAC4" w14:textId="77777777" w:rsidR="00ED48BB" w:rsidRDefault="00ED48BB" w:rsidP="00ED48BB">
      <w:pPr>
        <w:pStyle w:val="CommentText"/>
        <w:numPr>
          <w:ilvl w:val="0"/>
          <w:numId w:val="47"/>
        </w:numPr>
      </w:pPr>
      <w:r>
        <w:t>Supply chain management: Digital twins are applied in supply chain management to enhance visibility, traceability, and efficiency across the supply chain network, enabling better coordination and responsiveness to changing market demands.</w:t>
      </w:r>
    </w:p>
    <w:p w14:paraId="24B49DDD" w14:textId="77777777" w:rsidR="00ED48BB" w:rsidRDefault="00ED48BB" w:rsidP="00ED48BB">
      <w:pPr>
        <w:pStyle w:val="CommentText"/>
        <w:numPr>
          <w:ilvl w:val="0"/>
          <w:numId w:val="47"/>
        </w:numPr>
      </w:pPr>
      <w:r>
        <w:t>Construction: Digital twins are used in the construction industry to create virtual models of building projects, improve project management, and optimize construction processes through simulation and visualization.</w:t>
      </w:r>
    </w:p>
    <w:p w14:paraId="4018E4A7" w14:textId="77777777" w:rsidR="00ED48BB" w:rsidRDefault="00ED48BB" w:rsidP="00ED48BB">
      <w:pPr>
        <w:pStyle w:val="CommentText"/>
        <w:numPr>
          <w:ilvl w:val="0"/>
          <w:numId w:val="47"/>
        </w:numPr>
      </w:pPr>
      <w:r>
        <w:t>Healthcare: Digital twins find applications in healthcare for personalized medicine, patient monitoring, and treatment optimization by creating virtual representations of biological systems and medical devices.</w:t>
      </w:r>
    </w:p>
    <w:p w14:paraId="1608AB72" w14:textId="77777777" w:rsidR="00ED48BB" w:rsidRDefault="00ED48BB" w:rsidP="00ED48BB">
      <w:pPr>
        <w:pStyle w:val="CommentText"/>
        <w:ind w:left="540"/>
      </w:pPr>
      <w:r>
        <w:t>These diverse applications demonstrate the versatility and potential impact of digital twins across a wide range of industries, highlighting their role in driving innovation, efficiency, and performance improvement in various sectors. Hence, I provided the citations for references with few lines listed.</w:t>
      </w:r>
    </w:p>
  </w:comment>
  <w:comment w:id="159" w:author="Mohamed Yoosuf Mohamed Nabeel" w:date="2024-06-15T00:10:00Z" w:initials="MN">
    <w:p w14:paraId="65A5E08B" w14:textId="77777777" w:rsidR="00ED48BB" w:rsidRDefault="00ED48BB" w:rsidP="00ED48BB">
      <w:pPr>
        <w:pStyle w:val="CommentText"/>
      </w:pPr>
      <w:r>
        <w:rPr>
          <w:rStyle w:val="CommentReference"/>
        </w:rPr>
        <w:annotationRef/>
      </w:r>
      <w:r w:rsidRPr="05305BFF">
        <w:t>Add references here</w:t>
      </w:r>
    </w:p>
  </w:comment>
  <w:comment w:id="160" w:author="Hashim Shaik" w:date="2024-06-17T14:33:00Z" w:initials="HS">
    <w:p w14:paraId="27A4342D" w14:textId="77777777" w:rsidR="00ED48BB" w:rsidRDefault="00ED48BB" w:rsidP="00ED48BB">
      <w:pPr>
        <w:pStyle w:val="CommentText"/>
      </w:pPr>
      <w:r>
        <w:rPr>
          <w:rStyle w:val="CommentReference"/>
        </w:rPr>
        <w:annotationRef/>
      </w:r>
      <w:r>
        <w:t>Added relevant references.</w:t>
      </w:r>
    </w:p>
  </w:comment>
  <w:comment w:id="166" w:author="Author" w:date="2020-09-20T16:56:00Z" w:initials="AU">
    <w:p w14:paraId="6172699A" w14:textId="77777777" w:rsidR="00ED48BB" w:rsidRDefault="00ED48BB" w:rsidP="00ED48BB">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67" w:author="Mohamed Yoosuf Mohamed Nabeel" w:date="2024-06-15T00:13:00Z" w:initials="MN">
    <w:p w14:paraId="7D4A2F2E" w14:textId="77777777" w:rsidR="00ED48BB" w:rsidRDefault="00ED48BB" w:rsidP="00ED48BB">
      <w:pPr>
        <w:pStyle w:val="CommentText"/>
      </w:pPr>
      <w:r>
        <w:rPr>
          <w:rStyle w:val="CommentReference"/>
        </w:rPr>
        <w:annotationRef/>
      </w:r>
      <w:r w:rsidRPr="073021EE">
        <w:t>How is your study different from these relevant studies? They should be compared to your work.</w:t>
      </w:r>
    </w:p>
  </w:comment>
  <w:comment w:id="168" w:author="Hashim Shaik" w:date="2024-06-17T15:14:00Z" w:initials="HS">
    <w:p w14:paraId="2200E9AE" w14:textId="77777777" w:rsidR="00ED48BB" w:rsidRDefault="00ED48BB" w:rsidP="00ED48BB">
      <w:pPr>
        <w:pStyle w:val="CommentText"/>
      </w:pPr>
      <w:r>
        <w:rPr>
          <w:rStyle w:val="CommentReference"/>
        </w:rPr>
        <w:annotationRef/>
      </w:r>
      <w:r>
        <w:t>There is no direct comparison of what exactly being done in my study. Here what I am doing is, taking advantages of Digital twin representation of foliage for better network planning. Traditionally, LiDAR or UAV data is used to estimate the impact of foliage. Instead of using traditional methods, constructing a digital with foliage by using Computer vision instance segmentation of ML models, by extracting the foliage/vegetation form satellite images. This is a new way to address the foliage impact in deploying wireless communication networks by using digital twin representation of foliage.</w:t>
      </w:r>
    </w:p>
  </w:comment>
  <w:comment w:id="169" w:author="Mohamed Yoosuf Mohamed Nabeel" w:date="2024-06-15T00:14:00Z" w:initials="MN">
    <w:p w14:paraId="18117654" w14:textId="77777777" w:rsidR="00ED48BB" w:rsidRDefault="00ED48BB" w:rsidP="00ED48BB">
      <w:pPr>
        <w:pStyle w:val="CommentText"/>
      </w:pPr>
      <w:r>
        <w:rPr>
          <w:rStyle w:val="CommentReference"/>
        </w:rPr>
        <w:annotationRef/>
      </w:r>
      <w:r w:rsidRPr="1012FEF8">
        <w:t>Use DT consistently.</w:t>
      </w:r>
    </w:p>
  </w:comment>
  <w:comment w:id="170" w:author="Hashim Shaik" w:date="2024-06-17T15:22:00Z" w:initials="HS">
    <w:p w14:paraId="70F53E3E" w14:textId="77777777" w:rsidR="00ED48BB" w:rsidRDefault="00ED48BB" w:rsidP="00ED48BB">
      <w:pPr>
        <w:pStyle w:val="CommentText"/>
      </w:pPr>
      <w:r>
        <w:rPr>
          <w:rStyle w:val="CommentReference"/>
        </w:rPr>
        <w:annotationRef/>
      </w:r>
      <w:r>
        <w:t>Ok. Corrected it as commented.</w:t>
      </w:r>
    </w:p>
  </w:comment>
  <w:comment w:id="174" w:author="Author" w:initials="A">
    <w:p w14:paraId="0B61C68A" w14:textId="77777777" w:rsidR="00ED48BB" w:rsidRDefault="00ED48BB" w:rsidP="00ED48BB">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80" w:author="Author" w:initials="A">
    <w:p w14:paraId="410A52E8" w14:textId="77777777" w:rsidR="00ED48BB" w:rsidRDefault="00ED48BB" w:rsidP="00ED48BB">
      <w:pPr>
        <w:pStyle w:val="CommentText"/>
      </w:pPr>
      <w:r>
        <w:rPr>
          <w:rStyle w:val="CommentReference"/>
        </w:rPr>
        <w:annotationRef/>
      </w:r>
      <w:r w:rsidRPr="003D3FE1">
        <w:rPr>
          <w:sz w:val="22"/>
        </w:rPr>
        <w:t>Tip: In essence, the summary is the “take-home” message of the integrative critical review of the literature with a specific emphasis on how the literature supports the need for your study.</w:t>
      </w:r>
    </w:p>
  </w:comment>
  <w:comment w:id="181" w:author="Irene Tsapara" w:date="2024-06-05T16:47:00Z" w:initials="IT">
    <w:p w14:paraId="441B5FA7" w14:textId="77777777" w:rsidR="00ED48BB" w:rsidRDefault="00ED48BB" w:rsidP="00ED48BB">
      <w:pPr>
        <w:pStyle w:val="CommentText"/>
      </w:pPr>
      <w:r>
        <w:rPr>
          <w:rStyle w:val="CommentReference"/>
        </w:rPr>
        <w:annotationRef/>
      </w:r>
      <w:r>
        <w:t>ChatGPT</w:t>
      </w:r>
    </w:p>
  </w:comment>
  <w:comment w:id="182" w:author="Hashim Shaik" w:date="2024-06-17T16:29:00Z" w:initials="HS">
    <w:p w14:paraId="69316D8C" w14:textId="77777777" w:rsidR="00ED48BB" w:rsidRDefault="00ED48BB" w:rsidP="00ED48BB">
      <w:pPr>
        <w:pStyle w:val="CommentText"/>
      </w:pPr>
      <w:r>
        <w:rPr>
          <w:rStyle w:val="CommentReference"/>
        </w:rPr>
        <w:annotationRef/>
      </w:r>
      <w:r>
        <w:t>Rewrite the entire para.</w:t>
      </w:r>
    </w:p>
  </w:comment>
  <w:comment w:id="187" w:author="Author" w:initials="A">
    <w:p w14:paraId="5F4AB999"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3" w:history="1">
        <w:r w:rsidRPr="00104633">
          <w:rPr>
            <w:rStyle w:val="Hyperlink"/>
            <w:rFonts w:eastAsiaTheme="majorEastAsia"/>
            <w:sz w:val="20"/>
          </w:rPr>
          <w:t>here.</w:t>
        </w:r>
      </w:hyperlink>
    </w:p>
  </w:comment>
  <w:comment w:id="189" w:author="Mohamed Yoosuf Mohamed Nabeel" w:date="2024-07-11T07:12:00Z" w:initials="MN">
    <w:p w14:paraId="330B8919" w14:textId="3A37EA46" w:rsidR="00C3740E" w:rsidRDefault="00000000">
      <w:pPr>
        <w:pStyle w:val="CommentText"/>
      </w:pPr>
      <w:r>
        <w:rPr>
          <w:rStyle w:val="CommentReference"/>
        </w:rPr>
        <w:annotationRef/>
      </w:r>
      <w:r w:rsidRPr="1B57320D">
        <w:t xml:space="preserve">"Model Needs further training?"  If yes, you may have to go all the way to feature extraction or even data collection. The model could be improved by updating the feature extraction and/or collecting more data or higher quality data. </w:t>
      </w:r>
    </w:p>
  </w:comment>
  <w:comment w:id="190" w:author="Mohamed Yoosuf Mohamed Nabeel" w:date="2024-07-11T07:14:00Z" w:initials="MN">
    <w:p w14:paraId="073A6D7B" w14:textId="2EF08EE2" w:rsidR="00C3740E" w:rsidRDefault="00000000">
      <w:pPr>
        <w:pStyle w:val="CommentText"/>
      </w:pPr>
      <w:r>
        <w:rPr>
          <w:rStyle w:val="CommentReference"/>
        </w:rPr>
        <w:annotationRef/>
      </w:r>
      <w:r w:rsidRPr="4218A588">
        <w:t>What does the "Iterative Process" box do? It looks redundant to me.</w:t>
      </w:r>
    </w:p>
  </w:comment>
  <w:comment w:id="191" w:author="Hashim Shaik" w:date="2024-07-12T11:22:00Z" w:initials="HS">
    <w:p w14:paraId="1D56F2A5" w14:textId="77777777" w:rsidR="00310483" w:rsidRDefault="00C01C29" w:rsidP="00310483">
      <w:pPr>
        <w:pStyle w:val="CommentText"/>
      </w:pPr>
      <w:r>
        <w:rPr>
          <w:rStyle w:val="CommentReference"/>
        </w:rPr>
        <w:annotationRef/>
      </w:r>
      <w:r w:rsidR="00310483">
        <w:t>Moved the “Iterative process”, starting from Data collection. I agree with your comments, if needed, need to add or collect new data to learn what is missing from the validation results. Iterative process is a place folder to add further steps to improve the model inference. It can be adding new data or performing feature extraction or correcting or fine-tuning hyper parameters. As part of the DTRF construction, need well suited instance segmentation machine learning model to identify the objects of interest. For now it is foliage.</w:t>
      </w:r>
    </w:p>
  </w:comment>
  <w:comment w:id="194" w:author="Author" w:initials="A">
    <w:p w14:paraId="50BF1B71" w14:textId="7FB038F4"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4" w:history="1">
        <w:r w:rsidRPr="00104633">
          <w:rPr>
            <w:rStyle w:val="Hyperlink"/>
            <w:rFonts w:eastAsiaTheme="majorEastAsia"/>
            <w:sz w:val="20"/>
          </w:rPr>
          <w:t>here.</w:t>
        </w:r>
      </w:hyperlink>
    </w:p>
  </w:comment>
  <w:comment w:id="195" w:author="Mohamed Yoosuf Mohamed Nabeel" w:date="2024-07-11T07:15:00Z" w:initials="MN">
    <w:p w14:paraId="4DFAF662" w14:textId="20DE615C" w:rsidR="00C3740E" w:rsidRDefault="00000000">
      <w:pPr>
        <w:pStyle w:val="CommentText"/>
      </w:pPr>
      <w:r>
        <w:rPr>
          <w:rStyle w:val="CommentReference"/>
        </w:rPr>
        <w:annotationRef/>
      </w:r>
      <w:r w:rsidRPr="0850F1B3">
        <w:t>Typo</w:t>
      </w:r>
    </w:p>
  </w:comment>
  <w:comment w:id="196" w:author="Hashim Shaik" w:date="2024-07-12T11:23:00Z" w:initials="HS">
    <w:p w14:paraId="22DE1AD0" w14:textId="77777777" w:rsidR="00053B88" w:rsidRDefault="00053B88" w:rsidP="00053B88">
      <w:pPr>
        <w:pStyle w:val="CommentText"/>
      </w:pPr>
      <w:r>
        <w:rPr>
          <w:rStyle w:val="CommentReference"/>
        </w:rPr>
        <w:annotationRef/>
      </w:r>
      <w:r>
        <w:t>Agree and corrected.</w:t>
      </w:r>
    </w:p>
  </w:comment>
  <w:comment w:id="198" w:author="Mohamed Yoosuf Mohamed Nabeel" w:date="2024-07-11T07:24:00Z" w:initials="MN">
    <w:p w14:paraId="3E7D29B8" w14:textId="4FE35F9E" w:rsidR="00C3740E" w:rsidRDefault="00000000">
      <w:pPr>
        <w:pStyle w:val="CommentText"/>
      </w:pPr>
      <w:r>
        <w:rPr>
          <w:rStyle w:val="CommentReference"/>
        </w:rPr>
        <w:annotationRef/>
      </w:r>
      <w:r w:rsidRPr="01F3C916">
        <w:t>If the images are of this resolution, is there a reason to zoom them to 640x640?</w:t>
      </w:r>
    </w:p>
  </w:comment>
  <w:comment w:id="199" w:author="Hashim Shaik" w:date="2024-07-12T11:28:00Z" w:initials="HS">
    <w:p w14:paraId="22D612B7" w14:textId="77777777" w:rsidR="00310483" w:rsidRDefault="00053B88" w:rsidP="00310483">
      <w:pPr>
        <w:pStyle w:val="CommentText"/>
      </w:pPr>
      <w:r>
        <w:rPr>
          <w:rStyle w:val="CommentReference"/>
        </w:rPr>
        <w:annotationRef/>
      </w:r>
      <w:r w:rsidR="00310483">
        <w:t xml:space="preserve">This is one of the approaches mentioned here. There is a reason for choosing 288x288 pixels. The points are spaced 30 meters apart on the road in the chosen region. To reduce overlap and gathering foliage/vegetation information on both sides of the road, decided to collect images at a size of 288x288 pixels. To capture foliage/vegetation information from collected images, parameters such as placing points on the roads, zoom level, and image size will need to be adjusted for different locations. At present in the study, roadside vegetation/foliage is considered as it is most obstructing for deployment of wireless nodes on the street poles. </w:t>
      </w:r>
    </w:p>
  </w:comment>
  <w:comment w:id="202" w:author="Mohamed Yoosuf Mohamed Nabeel" w:date="2024-07-11T07:29:00Z" w:initials="MN">
    <w:p w14:paraId="74A5AEFE" w14:textId="04467E92" w:rsidR="00C3740E" w:rsidRDefault="00000000">
      <w:pPr>
        <w:pStyle w:val="CommentText"/>
      </w:pPr>
      <w:r>
        <w:rPr>
          <w:rStyle w:val="CommentReference"/>
        </w:rPr>
        <w:annotationRef/>
      </w:r>
      <w:r w:rsidRPr="01513C8B">
        <w:t>How do you plan to use multiple tools together?</w:t>
      </w:r>
    </w:p>
  </w:comment>
  <w:comment w:id="203" w:author="Hashim Shaik" w:date="2024-07-12T11:42:00Z" w:initials="HS">
    <w:p w14:paraId="320B5DEB" w14:textId="77777777" w:rsidR="00310483" w:rsidRDefault="00655649" w:rsidP="00310483">
      <w:pPr>
        <w:pStyle w:val="CommentText"/>
      </w:pPr>
      <w:r>
        <w:rPr>
          <w:rStyle w:val="CommentReference"/>
        </w:rPr>
        <w:annotationRef/>
      </w:r>
      <w:r w:rsidR="00310483">
        <w:t>Both the tools serve the same purpose. VIA is completely open source. Roboflow is free for limited use. Just wanted to mention both open source and commercial tool available.</w:t>
      </w:r>
    </w:p>
  </w:comment>
  <w:comment w:id="204" w:author="Mohamed Yoosuf Mohamed Nabeel" w:date="2024-07-11T07:42:00Z" w:initials="MN">
    <w:p w14:paraId="7F8179EC" w14:textId="66E29B90" w:rsidR="00C3740E" w:rsidRDefault="00000000">
      <w:pPr>
        <w:pStyle w:val="CommentText"/>
      </w:pPr>
      <w:r>
        <w:rPr>
          <w:rStyle w:val="CommentReference"/>
        </w:rPr>
        <w:annotationRef/>
      </w:r>
      <w:r w:rsidRPr="23D39818">
        <w:t>What is your planned threshold to label foliage? How do you plan to validate that?</w:t>
      </w:r>
    </w:p>
  </w:comment>
  <w:comment w:id="205" w:author="Hashim Shaik" w:date="2024-07-12T11:44:00Z" w:initials="HS">
    <w:p w14:paraId="1226A16F" w14:textId="77777777" w:rsidR="00310483" w:rsidRDefault="001B1EF3" w:rsidP="00310483">
      <w:pPr>
        <w:pStyle w:val="CommentText"/>
      </w:pPr>
      <w:r>
        <w:rPr>
          <w:rStyle w:val="CommentReference"/>
        </w:rPr>
        <w:annotationRef/>
      </w:r>
      <w:r w:rsidR="00310483">
        <w:t>This is Human generated label with the help of tools. Currently it is validated by Human visual inspection. This is Human generated label with the help of tools. Currently it is validated by Human visual inspection. Let me know if mis interpreted your comment?</w:t>
      </w:r>
    </w:p>
  </w:comment>
  <w:comment w:id="207" w:author="Mohamed Yoosuf Mohamed Nabeel" w:date="2024-07-11T07:40:00Z" w:initials="MN">
    <w:p w14:paraId="270D3808" w14:textId="524B8625" w:rsidR="00C3740E" w:rsidRDefault="00000000">
      <w:pPr>
        <w:pStyle w:val="CommentText"/>
      </w:pPr>
      <w:r>
        <w:rPr>
          <w:rStyle w:val="CommentReference"/>
        </w:rPr>
        <w:annotationRef/>
      </w:r>
      <w:r w:rsidRPr="61E32527">
        <w:t>Could you mention what algorithms are going to be used here?</w:t>
      </w:r>
    </w:p>
  </w:comment>
  <w:comment w:id="208" w:author="Hashim Shaik" w:date="2024-07-12T12:22:00Z" w:initials="HS">
    <w:p w14:paraId="75C4C3BD" w14:textId="77777777" w:rsidR="00310483" w:rsidRDefault="00491A44" w:rsidP="00310483">
      <w:pPr>
        <w:pStyle w:val="CommentText"/>
      </w:pPr>
      <w:r>
        <w:rPr>
          <w:rStyle w:val="CommentReference"/>
        </w:rPr>
        <w:annotationRef/>
      </w:r>
      <w:r w:rsidR="00310483">
        <w:t>But this is something that needs to be considered. One approach is “near-duplicate detection”. Citation added.</w:t>
      </w:r>
    </w:p>
  </w:comment>
  <w:comment w:id="212" w:author="Mohamed Yoosuf Mohamed Nabeel" w:date="2024-07-11T07:46:00Z" w:initials="MN">
    <w:p w14:paraId="2161D92F" w14:textId="1F21289C" w:rsidR="00C3740E" w:rsidRDefault="00000000">
      <w:pPr>
        <w:pStyle w:val="CommentText"/>
      </w:pPr>
      <w:r>
        <w:rPr>
          <w:rStyle w:val="CommentReference"/>
        </w:rPr>
        <w:annotationRef/>
      </w:r>
      <w:r w:rsidRPr="7CE10BC2">
        <w:t>Improve the formatting of this table</w:t>
      </w:r>
    </w:p>
  </w:comment>
  <w:comment w:id="213" w:author="Hashim Shaik" w:date="2024-07-12T12:41:00Z" w:initials="HS">
    <w:p w14:paraId="13FB4357" w14:textId="77777777" w:rsidR="00185AE7" w:rsidRDefault="00185AE7" w:rsidP="00185AE7">
      <w:pPr>
        <w:pStyle w:val="CommentText"/>
      </w:pPr>
      <w:r>
        <w:rPr>
          <w:rStyle w:val="CommentReference"/>
        </w:rPr>
        <w:annotationRef/>
      </w:r>
      <w:r>
        <w:t>Changed the table. Hope it looks better now.</w:t>
      </w:r>
    </w:p>
  </w:comment>
  <w:comment w:id="214" w:author="Irene Tsapara" w:date="2024-07-11T12:30:00Z" w:initials="IT">
    <w:p w14:paraId="2F5387C2" w14:textId="05ACA3DC" w:rsidR="004F798E" w:rsidRDefault="004F798E" w:rsidP="004F798E">
      <w:pPr>
        <w:pStyle w:val="CommentText"/>
      </w:pPr>
      <w:r>
        <w:rPr>
          <w:rStyle w:val="CommentReference"/>
        </w:rPr>
        <w:annotationRef/>
      </w:r>
      <w:r>
        <w:t>This is the table that has shadows</w:t>
      </w:r>
    </w:p>
  </w:comment>
  <w:comment w:id="215" w:author="Hashim Shaik" w:date="2024-07-12T12:42:00Z" w:initials="HS">
    <w:p w14:paraId="5664C284" w14:textId="77777777" w:rsidR="00185AE7" w:rsidRDefault="00185AE7" w:rsidP="00185AE7">
      <w:pPr>
        <w:pStyle w:val="CommentText"/>
      </w:pPr>
      <w:r>
        <w:rPr>
          <w:rStyle w:val="CommentReference"/>
        </w:rPr>
        <w:annotationRef/>
      </w:r>
      <w:r>
        <w:t>Checked and removed any issues with formatting.</w:t>
      </w:r>
    </w:p>
  </w:comment>
  <w:comment w:id="217" w:author="Mohamed Yoosuf Mohamed Nabeel" w:date="2024-07-11T07:49:00Z" w:initials="MN">
    <w:p w14:paraId="58F63DA0" w14:textId="63360568" w:rsidR="00C3740E" w:rsidRDefault="00000000">
      <w:pPr>
        <w:pStyle w:val="CommentText"/>
      </w:pPr>
      <w:r>
        <w:rPr>
          <w:rStyle w:val="CommentReference"/>
        </w:rPr>
        <w:annotationRef/>
      </w:r>
      <w:r w:rsidRPr="6E0F413A">
        <w:t>Is this a peer-reviewed reference?</w:t>
      </w:r>
    </w:p>
  </w:comment>
  <w:comment w:id="218" w:author="Hashim Shaik" w:date="2024-07-12T12:42:00Z" w:initials="HS">
    <w:p w14:paraId="51EBD42E" w14:textId="77777777" w:rsidR="00185AE7" w:rsidRDefault="00185AE7" w:rsidP="00185AE7">
      <w:pPr>
        <w:pStyle w:val="CommentText"/>
      </w:pPr>
      <w:r>
        <w:rPr>
          <w:rStyle w:val="CommentReference"/>
        </w:rPr>
        <w:annotationRef/>
      </w:r>
      <w:r>
        <w:t>This is a tool reference document page.</w:t>
      </w:r>
    </w:p>
  </w:comment>
  <w:comment w:id="219" w:author="Mohamed Yoosuf Mohamed Nabeel" w:date="2024-07-11T07:51:00Z" w:initials="MN">
    <w:p w14:paraId="65FC33B8" w14:textId="3CA79CFB" w:rsidR="00C3740E" w:rsidRDefault="00000000">
      <w:pPr>
        <w:pStyle w:val="CommentText"/>
      </w:pPr>
      <w:r>
        <w:rPr>
          <w:rStyle w:val="CommentReference"/>
        </w:rPr>
        <w:annotationRef/>
      </w:r>
      <w:r w:rsidRPr="073C9FB1">
        <w:t>This line seems to be incomplete.</w:t>
      </w:r>
    </w:p>
  </w:comment>
  <w:comment w:id="220" w:author="Hashim Shaik" w:date="2024-07-12T14:40:00Z" w:initials="HS">
    <w:p w14:paraId="2CF8C189" w14:textId="77777777" w:rsidR="000B5CED" w:rsidRDefault="000B5CED" w:rsidP="000B5CED">
      <w:pPr>
        <w:pStyle w:val="CommentText"/>
      </w:pPr>
      <w:r>
        <w:rPr>
          <w:rStyle w:val="CommentReference"/>
        </w:rPr>
        <w:annotationRef/>
      </w:r>
      <w:r>
        <w:t>Removing the line.</w:t>
      </w:r>
    </w:p>
  </w:comment>
  <w:comment w:id="221" w:author="Mohamed Yoosuf Mohamed Nabeel" w:date="2024-07-11T07:52:00Z" w:initials="MN">
    <w:p w14:paraId="7447A49C" w14:textId="51813A14" w:rsidR="00C3740E" w:rsidRDefault="00000000">
      <w:pPr>
        <w:pStyle w:val="CommentText"/>
      </w:pPr>
      <w:r>
        <w:rPr>
          <w:rStyle w:val="CommentReference"/>
        </w:rPr>
        <w:annotationRef/>
      </w:r>
      <w:r w:rsidRPr="66A0E44C">
        <w:t>Fine-tuning can lead to model overfitting instead of generalization. Make sure that the validation and testing performances are comparable after fine-tuning.</w:t>
      </w:r>
    </w:p>
  </w:comment>
  <w:comment w:id="222" w:author="Hashim Shaik" w:date="2024-07-12T14:44:00Z" w:initials="HS">
    <w:p w14:paraId="49C1A12B" w14:textId="77777777" w:rsidR="000B5CED" w:rsidRDefault="000B5CED" w:rsidP="000B5CED">
      <w:pPr>
        <w:pStyle w:val="CommentText"/>
      </w:pPr>
      <w:r>
        <w:rPr>
          <w:rStyle w:val="CommentReference"/>
        </w:rPr>
        <w:annotationRef/>
      </w:r>
      <w:r>
        <w:t xml:space="preserve">My goal here is not to build a machine learning model. Any ML instance segmentation that can be trained to detect foliage/vegetation can be used. When building computer vision ML models for foliage/vegetation detection, I would like to ensure that ML models meet these characteristics. </w:t>
      </w:r>
    </w:p>
  </w:comment>
  <w:comment w:id="223" w:author="Mohamed Yoosuf Mohamed Nabeel" w:date="2024-07-11T07:54:00Z" w:initials="MN">
    <w:p w14:paraId="1D185C4B" w14:textId="577BE390" w:rsidR="00C3740E" w:rsidRDefault="00000000">
      <w:pPr>
        <w:pStyle w:val="CommentText"/>
      </w:pPr>
      <w:r>
        <w:rPr>
          <w:rStyle w:val="CommentReference"/>
        </w:rPr>
        <w:annotationRef/>
      </w:r>
      <w:r w:rsidRPr="3CD1182A">
        <w:t>is?</w:t>
      </w:r>
    </w:p>
  </w:comment>
  <w:comment w:id="224" w:author="Hashim Shaik" w:date="2024-07-12T14:45:00Z" w:initials="HS">
    <w:p w14:paraId="63F85EAD" w14:textId="77777777" w:rsidR="000B5CED" w:rsidRDefault="000B5CED" w:rsidP="000B5CED">
      <w:pPr>
        <w:pStyle w:val="CommentText"/>
      </w:pPr>
      <w:r>
        <w:rPr>
          <w:rStyle w:val="CommentReference"/>
        </w:rPr>
        <w:annotationRef/>
      </w:r>
      <w:r>
        <w:t>Corrected.</w:t>
      </w:r>
    </w:p>
  </w:comment>
  <w:comment w:id="225" w:author="Mohamed Yoosuf Mohamed Nabeel" w:date="2024-07-11T08:00:00Z" w:initials="MN">
    <w:p w14:paraId="37CACADD" w14:textId="037CC284" w:rsidR="00C3740E" w:rsidRDefault="00000000">
      <w:pPr>
        <w:pStyle w:val="CommentText"/>
      </w:pPr>
      <w:r>
        <w:rPr>
          <w:rStyle w:val="CommentReference"/>
        </w:rPr>
        <w:annotationRef/>
      </w:r>
      <w:r w:rsidRPr="195942C0">
        <w:t>Show the long form for the first time.</w:t>
      </w:r>
    </w:p>
  </w:comment>
  <w:comment w:id="226" w:author="Hashim Shaik" w:date="2024-07-12T14:47:00Z" w:initials="HS">
    <w:p w14:paraId="39CE3038" w14:textId="77777777" w:rsidR="000B5CED" w:rsidRDefault="000B5CED" w:rsidP="000B5CED">
      <w:pPr>
        <w:pStyle w:val="CommentText"/>
      </w:pPr>
      <w:r>
        <w:rPr>
          <w:rStyle w:val="CommentReference"/>
        </w:rPr>
        <w:annotationRef/>
      </w:r>
      <w:r>
        <w:t>Corrected.</w:t>
      </w:r>
    </w:p>
  </w:comment>
  <w:comment w:id="228" w:author="Mohamed Yoosuf Mohamed Nabeel" w:date="2024-07-11T08:02:00Z" w:initials="MN">
    <w:p w14:paraId="62858B6D" w14:textId="59D0368F" w:rsidR="00C3740E" w:rsidRDefault="00000000">
      <w:pPr>
        <w:pStyle w:val="CommentText"/>
      </w:pPr>
      <w:r>
        <w:rPr>
          <w:rStyle w:val="CommentReference"/>
        </w:rPr>
        <w:annotationRef/>
      </w:r>
      <w:r w:rsidRPr="47C8828E">
        <w:t>Use the academic writing style instead.</w:t>
      </w:r>
    </w:p>
  </w:comment>
  <w:comment w:id="229" w:author="Hashim Shaik" w:date="2024-07-12T14:49:00Z" w:initials="HS">
    <w:p w14:paraId="680F44FC" w14:textId="77777777" w:rsidR="000B5CED" w:rsidRDefault="000B5CED" w:rsidP="000B5CED">
      <w:pPr>
        <w:pStyle w:val="CommentText"/>
      </w:pPr>
      <w:r>
        <w:rPr>
          <w:rStyle w:val="CommentReference"/>
        </w:rPr>
        <w:annotationRef/>
      </w:r>
      <w:r>
        <w:t>Rewrote the line.</w:t>
      </w:r>
    </w:p>
  </w:comment>
  <w:comment w:id="231" w:author="Irene Tsapara" w:date="2024-07-11T12:31:00Z" w:initials="IT">
    <w:p w14:paraId="428B5106" w14:textId="42218A14" w:rsidR="007F5896" w:rsidRDefault="007F5896" w:rsidP="007F5896">
      <w:pPr>
        <w:pStyle w:val="CommentText"/>
      </w:pPr>
      <w:r>
        <w:rPr>
          <w:rStyle w:val="CommentReference"/>
        </w:rPr>
        <w:annotationRef/>
      </w:r>
      <w:r>
        <w:t>Good job with the tables</w:t>
      </w:r>
    </w:p>
  </w:comment>
  <w:comment w:id="232" w:author="Hashim Shaik" w:date="2024-07-12T14:50:00Z" w:initials="HS">
    <w:p w14:paraId="56C7273A" w14:textId="77777777" w:rsidR="000B5CED" w:rsidRDefault="000B5CED" w:rsidP="000B5CED">
      <w:pPr>
        <w:pStyle w:val="CommentText"/>
      </w:pPr>
      <w:r>
        <w:rPr>
          <w:rStyle w:val="CommentReference"/>
        </w:rPr>
        <w:annotationRef/>
      </w:r>
      <w:r>
        <w:t>Thanks.</w:t>
      </w:r>
    </w:p>
  </w:comment>
  <w:comment w:id="234" w:author="Mohamed Yoosuf Mohamed Nabeel" w:date="2024-07-11T08:10:00Z" w:initials="MN">
    <w:p w14:paraId="53E64CEF" w14:textId="6FDD6F42" w:rsidR="00C3740E" w:rsidRDefault="00000000">
      <w:pPr>
        <w:pStyle w:val="CommentText"/>
      </w:pPr>
      <w:r>
        <w:rPr>
          <w:rStyle w:val="CommentReference"/>
        </w:rPr>
        <w:annotationRef/>
      </w:r>
      <w:r w:rsidRPr="31F6D2DA">
        <w:t>I would first perform an error analysis to understand what caused the poor performance.</w:t>
      </w:r>
    </w:p>
  </w:comment>
  <w:comment w:id="235" w:author="Hashim Shaik" w:date="2024-07-12T14:52:00Z" w:initials="HS">
    <w:p w14:paraId="18AA19AF" w14:textId="77777777" w:rsidR="000C76F0" w:rsidRDefault="000C76F0" w:rsidP="000C76F0">
      <w:pPr>
        <w:pStyle w:val="CommentText"/>
      </w:pPr>
      <w:r>
        <w:rPr>
          <w:rStyle w:val="CommentReference"/>
        </w:rPr>
        <w:annotationRef/>
      </w:r>
      <w:r>
        <w:t>Agree. So the precaution has been taken while selection of the ML algorithm and data labeling. These are the few metrics that have been used as part of the ML model selected for detecting foliage/vegetation.</w:t>
      </w:r>
    </w:p>
  </w:comment>
  <w:comment w:id="236" w:author="Mohamed Yoosuf Mohamed Nabeel" w:date="2024-07-11T08:10:00Z" w:initials="MN">
    <w:p w14:paraId="69275E2B" w14:textId="632D66E4" w:rsidR="00C3740E" w:rsidRDefault="00000000">
      <w:pPr>
        <w:pStyle w:val="CommentText"/>
      </w:pPr>
      <w:r>
        <w:rPr>
          <w:rStyle w:val="CommentReference"/>
        </w:rPr>
        <w:annotationRef/>
      </w:r>
      <w:r w:rsidRPr="5BF98BA7">
        <w:t>One can..</w:t>
      </w:r>
    </w:p>
  </w:comment>
  <w:comment w:id="237" w:author="Hashim Shaik" w:date="2024-07-12T14:53:00Z" w:initials="HS">
    <w:p w14:paraId="355EB434" w14:textId="77777777" w:rsidR="000C76F0" w:rsidRDefault="000C76F0" w:rsidP="000C76F0">
      <w:pPr>
        <w:pStyle w:val="CommentText"/>
      </w:pPr>
      <w:r>
        <w:rPr>
          <w:rStyle w:val="CommentReference"/>
        </w:rPr>
        <w:annotationRef/>
      </w:r>
      <w:r>
        <w:t>Corrected.</w:t>
      </w:r>
    </w:p>
  </w:comment>
  <w:comment w:id="239" w:author="Mohamed Yoosuf Mohamed Nabeel" w:date="2024-07-11T08:11:00Z" w:initials="MN">
    <w:p w14:paraId="7F829C3E" w14:textId="6153BBBB" w:rsidR="00C3740E" w:rsidRDefault="00000000">
      <w:pPr>
        <w:pStyle w:val="CommentText"/>
      </w:pPr>
      <w:r>
        <w:rPr>
          <w:rStyle w:val="CommentReference"/>
        </w:rPr>
        <w:annotationRef/>
      </w:r>
      <w:r w:rsidRPr="68D44D18">
        <w:t>Is this an example from your dataset?</w:t>
      </w:r>
    </w:p>
  </w:comment>
  <w:comment w:id="240" w:author="Hashim Shaik" w:date="2024-07-12T14:53:00Z" w:initials="HS">
    <w:p w14:paraId="432EA55B" w14:textId="77777777" w:rsidR="000C76F0" w:rsidRDefault="000C76F0" w:rsidP="000C76F0">
      <w:pPr>
        <w:pStyle w:val="CommentText"/>
      </w:pPr>
      <w:r>
        <w:rPr>
          <w:rStyle w:val="CommentReference"/>
        </w:rPr>
        <w:annotationRef/>
      </w:r>
      <w:r>
        <w:t>Yes. Part of the YOLOV8 model training and validation.</w:t>
      </w:r>
    </w:p>
  </w:comment>
  <w:comment w:id="242" w:author="Mohamed Yoosuf Mohamed Nabeel" w:date="2024-07-11T08:12:00Z" w:initials="MN">
    <w:p w14:paraId="48B17A05" w14:textId="0C4E64B2" w:rsidR="00C3740E" w:rsidRDefault="00000000">
      <w:pPr>
        <w:pStyle w:val="CommentText"/>
      </w:pPr>
      <w:r>
        <w:rPr>
          <w:rStyle w:val="CommentReference"/>
        </w:rPr>
        <w:annotationRef/>
      </w:r>
      <w:r w:rsidRPr="1DFAAB86">
        <w:t>Are these results from your experiments?</w:t>
      </w:r>
    </w:p>
  </w:comment>
  <w:comment w:id="243" w:author="Hashim Shaik" w:date="2024-07-12T14:53:00Z" w:initials="HS">
    <w:p w14:paraId="6B2E4086" w14:textId="77777777" w:rsidR="000C76F0" w:rsidRDefault="000C76F0" w:rsidP="000C76F0">
      <w:pPr>
        <w:pStyle w:val="CommentText"/>
      </w:pPr>
      <w:r>
        <w:rPr>
          <w:rStyle w:val="CommentReference"/>
        </w:rPr>
        <w:annotationRef/>
      </w:r>
      <w:r>
        <w:t>Yes.</w:t>
      </w:r>
    </w:p>
  </w:comment>
  <w:comment w:id="246" w:author="Irene Tsapara" w:date="2024-07-11T12:32:00Z" w:initials="IT">
    <w:p w14:paraId="56AB3DA7" w14:textId="379A58A3" w:rsidR="007F5896" w:rsidRDefault="007F5896" w:rsidP="007F5896">
      <w:pPr>
        <w:pStyle w:val="CommentText"/>
      </w:pPr>
      <w:r>
        <w:rPr>
          <w:rStyle w:val="CommentReference"/>
        </w:rPr>
        <w:annotationRef/>
      </w:r>
      <w:r>
        <w:t>You may want to fix this, either set solid background to the legend, or move it to a note</w:t>
      </w:r>
    </w:p>
  </w:comment>
  <w:comment w:id="247" w:author="Hashim Shaik" w:date="2024-07-12T15:13:00Z" w:initials="HS">
    <w:p w14:paraId="63D4C706" w14:textId="77777777" w:rsidR="00E54A9E" w:rsidRDefault="00E54A9E" w:rsidP="00E54A9E">
      <w:pPr>
        <w:pStyle w:val="CommentText"/>
      </w:pPr>
      <w:r>
        <w:rPr>
          <w:rStyle w:val="CommentReference"/>
        </w:rPr>
        <w:annotationRef/>
      </w:r>
      <w:r>
        <w:t>While evaluating LiDAR vs DTRF data comparison, we used splitting the data into 1x1 sq. m. grids and used IoU. Hence the image is left with grids. If still insists then we will change the background to solid filling.</w:t>
      </w:r>
    </w:p>
  </w:comment>
  <w:comment w:id="248" w:author="Mohamed Yoosuf Mohamed Nabeel" w:date="2024-07-11T08:33:00Z" w:initials="MN">
    <w:p w14:paraId="766E5C41" w14:textId="4C0BA58F" w:rsidR="00C3740E" w:rsidRDefault="00000000">
      <w:pPr>
        <w:pStyle w:val="CommentText"/>
      </w:pPr>
      <w:r>
        <w:rPr>
          <w:rStyle w:val="CommentReference"/>
        </w:rPr>
        <w:annotationRef/>
      </w:r>
      <w:r w:rsidRPr="22703098">
        <w:t>Are you planning to collect temporally different data sets? If yes, at what interval?</w:t>
      </w:r>
    </w:p>
  </w:comment>
  <w:comment w:id="249" w:author="Hashim Shaik" w:date="2024-07-12T15:15:00Z" w:initials="HS">
    <w:p w14:paraId="75DB3D95" w14:textId="77777777" w:rsidR="00E54A9E" w:rsidRDefault="00E54A9E" w:rsidP="00E54A9E">
      <w:pPr>
        <w:pStyle w:val="CommentText"/>
      </w:pPr>
      <w:r>
        <w:rPr>
          <w:rStyle w:val="CommentReference"/>
        </w:rPr>
        <w:annotationRef/>
      </w:r>
      <w:r>
        <w:t>That is the advantage of Digital twins where you can see the changes across different times and datasets.</w:t>
      </w:r>
    </w:p>
  </w:comment>
  <w:comment w:id="250" w:author="Mohamed Yoosuf Mohamed Nabeel" w:date="2024-07-11T08:35:00Z" w:initials="MN">
    <w:p w14:paraId="41E6474B" w14:textId="346772CC" w:rsidR="00C3740E" w:rsidRDefault="00000000">
      <w:pPr>
        <w:pStyle w:val="CommentText"/>
      </w:pPr>
      <w:r>
        <w:rPr>
          <w:rStyle w:val="CommentReference"/>
        </w:rPr>
        <w:annotationRef/>
      </w:r>
      <w:r w:rsidRPr="56D2FDB6">
        <w:t>Typo</w:t>
      </w:r>
    </w:p>
  </w:comment>
  <w:comment w:id="251" w:author="Hashim Shaik" w:date="2024-07-12T15:18:00Z" w:initials="HS">
    <w:p w14:paraId="5E5B88DF" w14:textId="77777777" w:rsidR="00E54A9E" w:rsidRDefault="00E54A9E" w:rsidP="00E54A9E">
      <w:pPr>
        <w:pStyle w:val="CommentText"/>
      </w:pPr>
      <w:r>
        <w:rPr>
          <w:rStyle w:val="CommentReference"/>
        </w:rPr>
        <w:annotationRef/>
      </w:r>
      <w:r>
        <w:t>Rewrote the para and corrected the typo.</w:t>
      </w:r>
    </w:p>
  </w:comment>
  <w:comment w:id="254" w:author="Author" w:initials="A">
    <w:p w14:paraId="7FF22344" w14:textId="58362CAF" w:rsidR="00167573" w:rsidRDefault="00167573" w:rsidP="00167573">
      <w:pPr>
        <w:pStyle w:val="CommentText"/>
      </w:pPr>
      <w:r>
        <w:rPr>
          <w:rStyle w:val="CommentReference"/>
        </w:rPr>
        <w:annotationRef/>
      </w:r>
      <w:r w:rsidRPr="003D3FE1">
        <w:rPr>
          <w:sz w:val="22"/>
          <w:szCs w:val="22"/>
        </w:rPr>
        <w:t>Tip: Depending on the study design, the population might include but not be limited to a group of people, a set of organizations, documents, or archived data.</w:t>
      </w:r>
    </w:p>
  </w:comment>
  <w:comment w:id="255" w:author="Mohamed Yoosuf Mohamed Nabeel" w:date="2024-07-11T08:36:00Z" w:initials="MN">
    <w:p w14:paraId="526FC1CD" w14:textId="30B41335" w:rsidR="00C3740E" w:rsidRDefault="00000000">
      <w:pPr>
        <w:pStyle w:val="CommentText"/>
      </w:pPr>
      <w:r>
        <w:rPr>
          <w:rStyle w:val="CommentReference"/>
        </w:rPr>
        <w:annotationRef/>
      </w:r>
      <w:r w:rsidRPr="52415BEB">
        <w:t>This introduces selection bias. Do you have any measures to mitigate this?</w:t>
      </w:r>
    </w:p>
  </w:comment>
  <w:comment w:id="256" w:author="Hashim Shaik" w:date="2024-07-12T15:23:00Z" w:initials="HS">
    <w:p w14:paraId="0CD23202" w14:textId="77777777" w:rsidR="00F630C1" w:rsidRDefault="00F630C1" w:rsidP="00F630C1">
      <w:pPr>
        <w:pStyle w:val="CommentText"/>
      </w:pPr>
      <w:r>
        <w:rPr>
          <w:rStyle w:val="CommentReference"/>
        </w:rPr>
        <w:annotationRef/>
      </w:r>
      <w:r>
        <w:t>For comparison, I have to rely on the location which has LiDAR dataset. Once proven, DTRF can be used wherever you have imagery data available from which you can extract the foliage/vegetation information. As part of the future enhancements, will discuss how we can stich the data from multiple sources of data when the data is not available from the same source. Sometimes it is easy to get well known, commercial, city centers witch good coverage if imagery data. Outside of these areas or rural areas is very challenging to get good resolution imagery. So we have to come up with integrating multiple sources of data.</w:t>
      </w:r>
    </w:p>
  </w:comment>
  <w:comment w:id="257" w:author="Hashim Shaik" w:date="2024-07-20T23:23:00Z" w:initials="HS">
    <w:p w14:paraId="3BD069EC" w14:textId="77777777" w:rsidR="00FA738E" w:rsidRDefault="00FA738E" w:rsidP="00FA738E">
      <w:pPr>
        <w:pStyle w:val="CommentText"/>
      </w:pPr>
      <w:r>
        <w:rPr>
          <w:rStyle w:val="CommentReference"/>
        </w:rPr>
        <w:annotationRef/>
      </w:r>
      <w:r>
        <w:t>Wanted to add one more note on the “bias on population and sample” :</w:t>
      </w:r>
    </w:p>
    <w:p w14:paraId="615DC17A" w14:textId="77777777" w:rsidR="00FA738E" w:rsidRDefault="00FA738E" w:rsidP="00FA738E">
      <w:pPr>
        <w:pStyle w:val="CommentText"/>
      </w:pPr>
      <w:r>
        <w:t xml:space="preserve">The approach here is to define a framework and methodology that can be used to build digital twins with foliage at any geo locations. There are going to be new vegetation types and environments at different geographical locations, hence the model has been designed to learn from the current selection of the region and identify the vegetation/foliage in building digital twin of foliage. As long as the framework is proven to be working, any city can be chosen. </w:t>
      </w:r>
    </w:p>
  </w:comment>
  <w:comment w:id="261" w:author="Author" w:initials="A">
    <w:p w14:paraId="3E8646CA" w14:textId="50DE0F38" w:rsidR="00167573" w:rsidRPr="003D3FE1" w:rsidRDefault="00167573" w:rsidP="00167573">
      <w:pPr>
        <w:pStyle w:val="ListParagraph"/>
        <w:ind w:left="0"/>
        <w:rPr>
          <w:sz w:val="22"/>
        </w:rPr>
      </w:pPr>
      <w:r>
        <w:rPr>
          <w:rStyle w:val="CommentReference"/>
        </w:rPr>
        <w:annotationRef/>
      </w:r>
      <w:r w:rsidRPr="003D3FE1">
        <w:rPr>
          <w:sz w:val="22"/>
        </w:rPr>
        <w:t>Tip: In quantitative studies, the development of a new instrument is discouraged due to the time and skills required to create a valid and reliable instrument. A thorough and extensive search of the literature should be done to locate an appropriate psychometrically sound instrument. However, if such an instrument is not located after a thorough search, and you plan to develop a new instrument, consult survey item and instrument development resources and plan piloting and validation procedures. Describe the development process in detail and provide evidence of the instrument’s validity and reliabilit</w:t>
      </w:r>
      <w:r>
        <w:rPr>
          <w:sz w:val="22"/>
        </w:rPr>
        <w:t xml:space="preserve">y. Include the final instrument </w:t>
      </w:r>
      <w:r w:rsidRPr="003D3FE1">
        <w:rPr>
          <w:sz w:val="22"/>
        </w:rPr>
        <w:t>developed based on those findings. The evidence of validity and reliability should be reported in Chapter 4.</w:t>
      </w:r>
    </w:p>
    <w:p w14:paraId="4056765E" w14:textId="77777777" w:rsidR="00167573" w:rsidRPr="003D3FE1" w:rsidRDefault="00167573" w:rsidP="00167573">
      <w:pPr>
        <w:pStyle w:val="ListParagraph"/>
        <w:ind w:left="0"/>
        <w:rPr>
          <w:sz w:val="22"/>
        </w:rPr>
      </w:pPr>
    </w:p>
    <w:p w14:paraId="5007DCD3" w14:textId="77777777" w:rsidR="00167573" w:rsidRDefault="00167573" w:rsidP="00167573">
      <w:pPr>
        <w:pStyle w:val="CommentText"/>
      </w:pPr>
      <w:r w:rsidRPr="003D3FE1">
        <w:rPr>
          <w:sz w:val="22"/>
        </w:rPr>
        <w:t>In qualitative studies, using a newly developed interview protocol based on the literature is more common and acceptable. Describe the development process in detail followed by the field testing processes used and subsequent modification made.</w:t>
      </w:r>
    </w:p>
  </w:comment>
  <w:comment w:id="262" w:author="Author" w:initials="A">
    <w:p w14:paraId="58AF5AF9" w14:textId="77777777" w:rsidR="00167573" w:rsidRDefault="00167573" w:rsidP="00167573">
      <w:pPr>
        <w:pStyle w:val="CommentText"/>
      </w:pPr>
      <w:r>
        <w:rPr>
          <w:rStyle w:val="CommentReference"/>
        </w:rPr>
        <w:annotationRef/>
      </w:r>
      <w:r w:rsidRPr="00D67B9F">
        <w:t xml:space="preserve">Select the heading that reflects </w:t>
      </w:r>
      <w:r>
        <w:t>which of the two you will be doing.</w:t>
      </w:r>
    </w:p>
  </w:comment>
  <w:comment w:id="264" w:author="Mohamed Yoosuf Mohamed Nabeel" w:date="2024-07-11T08:37:00Z" w:initials="MN">
    <w:p w14:paraId="3F934401" w14:textId="14236C7C" w:rsidR="00C3740E" w:rsidRDefault="00000000">
      <w:pPr>
        <w:pStyle w:val="CommentText"/>
      </w:pPr>
      <w:r>
        <w:rPr>
          <w:rStyle w:val="CommentReference"/>
        </w:rPr>
        <w:annotationRef/>
      </w:r>
      <w:r w:rsidRPr="67D67C90">
        <w:t>Format the image to fit within the boarders</w:t>
      </w:r>
    </w:p>
  </w:comment>
  <w:comment w:id="265" w:author="Hashim Shaik" w:date="2024-07-12T15:24:00Z" w:initials="HS">
    <w:p w14:paraId="26FC20D7" w14:textId="77777777" w:rsidR="00F630C1" w:rsidRDefault="00F630C1" w:rsidP="00F630C1">
      <w:pPr>
        <w:pStyle w:val="CommentText"/>
      </w:pPr>
      <w:r>
        <w:rPr>
          <w:rStyle w:val="CommentReference"/>
        </w:rPr>
        <w:annotationRef/>
      </w:r>
      <w:r>
        <w:t>Resized the image.</w:t>
      </w:r>
    </w:p>
  </w:comment>
  <w:comment w:id="266" w:author="Irene Tsapara" w:date="2024-07-11T12:33:00Z" w:initials="IT">
    <w:p w14:paraId="31172BB4" w14:textId="663D06C3" w:rsidR="007F5896" w:rsidRDefault="007F5896" w:rsidP="007F5896">
      <w:pPr>
        <w:pStyle w:val="CommentText"/>
      </w:pPr>
      <w:r>
        <w:rPr>
          <w:rStyle w:val="CommentReference"/>
        </w:rPr>
        <w:annotationRef/>
      </w:r>
      <w:r>
        <w:t>Fix this based on APA</w:t>
      </w:r>
    </w:p>
  </w:comment>
  <w:comment w:id="267" w:author="Hashim Shaik" w:date="2024-07-12T15:26:00Z" w:initials="HS">
    <w:p w14:paraId="7549A36F" w14:textId="77777777" w:rsidR="00F630C1" w:rsidRDefault="00F630C1" w:rsidP="00F630C1">
      <w:pPr>
        <w:pStyle w:val="CommentText"/>
      </w:pPr>
      <w:r>
        <w:rPr>
          <w:rStyle w:val="CommentReference"/>
        </w:rPr>
        <w:annotationRef/>
      </w:r>
      <w:r>
        <w:t>Reformatted with heading4.</w:t>
      </w:r>
    </w:p>
  </w:comment>
  <w:comment w:id="270" w:author="Author" w:initials="A">
    <w:p w14:paraId="0B268CEF" w14:textId="428A3847" w:rsidR="00167573" w:rsidRDefault="00167573" w:rsidP="00167573">
      <w:pPr>
        <w:pStyle w:val="CommentText"/>
      </w:pPr>
      <w:r>
        <w:rPr>
          <w:rStyle w:val="CommentReference"/>
        </w:rPr>
        <w:annotationRef/>
      </w:r>
      <w:r w:rsidRPr="003D3FE1">
        <w:rPr>
          <w:sz w:val="22"/>
          <w:szCs w:val="22"/>
        </w:rPr>
        <w:t xml:space="preserve">Tip: Assumptions, limitations, and delimitations are related but distinct concepts. For additional information, click </w:t>
      </w:r>
      <w:hyperlink r:id="rId5" w:history="1">
        <w:r w:rsidRPr="003D3FE1">
          <w:rPr>
            <w:rStyle w:val="Hyperlink"/>
            <w:rFonts w:eastAsiaTheme="majorEastAsia"/>
            <w:sz w:val="22"/>
            <w:szCs w:val="22"/>
          </w:rPr>
          <w:t>here</w:t>
        </w:r>
      </w:hyperlink>
      <w:r w:rsidRPr="003D3FE1">
        <w:rPr>
          <w:sz w:val="22"/>
          <w:szCs w:val="22"/>
        </w:rPr>
        <w:t>.</w:t>
      </w:r>
    </w:p>
  </w:comment>
  <w:comment w:id="272" w:author="Mohamed Yoosuf Mohamed Nabeel" w:date="2024-07-11T08:38:00Z" w:initials="MN">
    <w:p w14:paraId="0667A594" w14:textId="0C50464B" w:rsidR="00C3740E" w:rsidRDefault="00000000">
      <w:pPr>
        <w:pStyle w:val="CommentText"/>
      </w:pPr>
      <w:r>
        <w:rPr>
          <w:rStyle w:val="CommentReference"/>
        </w:rPr>
        <w:annotationRef/>
      </w:r>
      <w:r w:rsidRPr="77463F80">
        <w:t>The text is too small to read.</w:t>
      </w:r>
    </w:p>
  </w:comment>
  <w:comment w:id="273" w:author="Hashim Shaik" w:date="2024-07-12T22:20:00Z" w:initials="HS">
    <w:p w14:paraId="4C3E9981" w14:textId="77777777" w:rsidR="00A10960" w:rsidRDefault="00A10960" w:rsidP="00A10960">
      <w:pPr>
        <w:pStyle w:val="CommentText"/>
      </w:pPr>
      <w:r>
        <w:rPr>
          <w:rStyle w:val="CommentReference"/>
        </w:rPr>
        <w:annotationRef/>
      </w:r>
      <w:r>
        <w:t>Increased the text font in the image in a readable format.</w:t>
      </w:r>
    </w:p>
  </w:comment>
  <w:comment w:id="274" w:author="Irene Tsapara" w:date="2024-07-11T12:33:00Z" w:initials="IT">
    <w:p w14:paraId="7C1927C2" w14:textId="77777777" w:rsidR="00B756CF" w:rsidRDefault="007F5896" w:rsidP="00B756CF">
      <w:pPr>
        <w:pStyle w:val="CommentText"/>
      </w:pPr>
      <w:r>
        <w:rPr>
          <w:rStyle w:val="CommentReference"/>
        </w:rPr>
        <w:annotationRef/>
      </w:r>
      <w:r w:rsidR="00B756CF">
        <w:t>This is not visible</w:t>
      </w:r>
    </w:p>
  </w:comment>
  <w:comment w:id="275" w:author="Hashim Shaik" w:date="2024-07-12T22:20:00Z" w:initials="HS">
    <w:p w14:paraId="4C8F5C68" w14:textId="6B1E2CF7" w:rsidR="00A10960" w:rsidRDefault="00A10960" w:rsidP="00A10960">
      <w:pPr>
        <w:pStyle w:val="CommentText"/>
      </w:pPr>
      <w:r>
        <w:rPr>
          <w:rStyle w:val="CommentReference"/>
        </w:rPr>
        <w:annotationRef/>
      </w:r>
      <w:r>
        <w:t>Increased the text font in the image in a readable format.</w:t>
      </w:r>
    </w:p>
  </w:comment>
  <w:comment w:id="276" w:author="Mohamed Yoosuf Mohamed Nabeel" w:date="2024-07-11T08:38:00Z" w:initials="MN">
    <w:p w14:paraId="58E31171" w14:textId="17130923" w:rsidR="00C3740E" w:rsidRDefault="00000000">
      <w:pPr>
        <w:pStyle w:val="CommentText"/>
      </w:pPr>
      <w:r>
        <w:rPr>
          <w:rStyle w:val="CommentReference"/>
        </w:rPr>
        <w:annotationRef/>
      </w:r>
      <w:r w:rsidRPr="0478121A">
        <w:t>Doesn't see appropriate.</w:t>
      </w:r>
    </w:p>
  </w:comment>
  <w:comment w:id="277" w:author="Hashim Shaik" w:date="2024-07-12T22:28:00Z" w:initials="HS">
    <w:p w14:paraId="3AA9DA31" w14:textId="77777777" w:rsidR="00B756CF" w:rsidRDefault="00B756CF" w:rsidP="00B756CF">
      <w:pPr>
        <w:pStyle w:val="CommentText"/>
      </w:pPr>
      <w:r>
        <w:rPr>
          <w:rStyle w:val="CommentReference"/>
        </w:rPr>
        <w:annotationRef/>
      </w:r>
      <w:r>
        <w:t>Wanted to mention that as we are going to deal with large datasets, we might need to plan HW/computing /storage resources accordingly.</w:t>
      </w:r>
    </w:p>
  </w:comment>
  <w:comment w:id="278" w:author="Mohamed Yoosuf Mohamed Nabeel" w:date="2024-07-11T08:39:00Z" w:initials="MN">
    <w:p w14:paraId="32F2AD4C" w14:textId="1C1AE005" w:rsidR="00C3740E" w:rsidRDefault="00000000">
      <w:pPr>
        <w:pStyle w:val="CommentText"/>
      </w:pPr>
      <w:r>
        <w:rPr>
          <w:rStyle w:val="CommentReference"/>
        </w:rPr>
        <w:annotationRef/>
      </w:r>
      <w:r w:rsidRPr="3D1DFC6C">
        <w:t>We assume that ..</w:t>
      </w:r>
    </w:p>
  </w:comment>
  <w:comment w:id="279" w:author="Hashim Shaik" w:date="2024-07-12T22:35:00Z" w:initials="HS">
    <w:p w14:paraId="6AFB4B7B" w14:textId="77777777" w:rsidR="00814D4D" w:rsidRDefault="00814D4D" w:rsidP="00814D4D">
      <w:pPr>
        <w:pStyle w:val="CommentText"/>
      </w:pPr>
      <w:r>
        <w:rPr>
          <w:rStyle w:val="CommentReference"/>
        </w:rPr>
        <w:annotationRef/>
      </w:r>
      <w:r>
        <w:t>Don’t see any issue with it editor suggestions.</w:t>
      </w:r>
    </w:p>
  </w:comment>
  <w:comment w:id="280" w:author="Mohamed Yoosuf Mohamed Nabeel" w:date="2024-07-11T08:40:00Z" w:initials="MN">
    <w:p w14:paraId="74388079" w14:textId="5F254DCD" w:rsidR="00C3740E" w:rsidRDefault="00000000">
      <w:pPr>
        <w:pStyle w:val="CommentText"/>
      </w:pPr>
      <w:r>
        <w:rPr>
          <w:rStyle w:val="CommentReference"/>
        </w:rPr>
        <w:annotationRef/>
      </w:r>
      <w:r w:rsidRPr="1C58BE0F">
        <w:t>Use proper sentences</w:t>
      </w:r>
    </w:p>
  </w:comment>
  <w:comment w:id="281" w:author="Hashim Shaik" w:date="2024-07-12T22:35:00Z" w:initials="HS">
    <w:p w14:paraId="1E1F6FDC" w14:textId="77777777" w:rsidR="00814D4D" w:rsidRDefault="00814D4D" w:rsidP="00814D4D">
      <w:pPr>
        <w:pStyle w:val="CommentText"/>
      </w:pPr>
      <w:r>
        <w:rPr>
          <w:rStyle w:val="CommentReference"/>
        </w:rPr>
        <w:annotationRef/>
      </w:r>
      <w:r>
        <w:t>Don’t see any issue with it editor suggestions.</w:t>
      </w:r>
    </w:p>
  </w:comment>
  <w:comment w:id="282" w:author="Mohamed Yoosuf Mohamed Nabeel" w:date="2024-07-11T08:41:00Z" w:initials="MN">
    <w:p w14:paraId="3418DD78" w14:textId="495FC101" w:rsidR="00C3740E" w:rsidRDefault="00000000">
      <w:pPr>
        <w:pStyle w:val="CommentText"/>
      </w:pPr>
      <w:r>
        <w:rPr>
          <w:rStyle w:val="CommentReference"/>
        </w:rPr>
        <w:annotationRef/>
      </w:r>
      <w:r w:rsidRPr="1D6992CF">
        <w:t>Interpretability is not an assumption. You should choose models that are interpretable.</w:t>
      </w:r>
    </w:p>
  </w:comment>
  <w:comment w:id="283" w:author="Hashim Shaik" w:date="2024-07-12T22:30:00Z" w:initials="HS">
    <w:p w14:paraId="4E10D889" w14:textId="77777777" w:rsidR="00B756CF" w:rsidRDefault="00B756CF" w:rsidP="00B756CF">
      <w:pPr>
        <w:pStyle w:val="CommentText"/>
      </w:pPr>
      <w:r>
        <w:rPr>
          <w:rStyle w:val="CommentReference"/>
        </w:rPr>
        <w:annotationRef/>
      </w:r>
      <w:r>
        <w:t>Agree. As part of the model selection, model interpretable is good to have. Hence listed here.</w:t>
      </w:r>
    </w:p>
  </w:comment>
  <w:comment w:id="285" w:author="Mohamed Yoosuf Mohamed Nabeel" w:date="2024-07-11T08:43:00Z" w:initials="MN">
    <w:p w14:paraId="1EF75394" w14:textId="6EBC28F3" w:rsidR="00C3740E" w:rsidRDefault="00000000">
      <w:pPr>
        <w:pStyle w:val="CommentText"/>
      </w:pPr>
      <w:r>
        <w:rPr>
          <w:rStyle w:val="CommentReference"/>
        </w:rPr>
        <w:annotationRef/>
      </w:r>
      <w:r w:rsidRPr="5B928131">
        <w:t>In general, when you describe limitations, we expect to see a way to mitigate or reduce the impact on the study.</w:t>
      </w:r>
    </w:p>
  </w:comment>
  <w:comment w:id="286" w:author="Hashim Shaik" w:date="2024-07-12T22:32:00Z" w:initials="HS">
    <w:p w14:paraId="437BE033" w14:textId="77777777" w:rsidR="00B756CF" w:rsidRDefault="00B756CF" w:rsidP="00B756CF">
      <w:pPr>
        <w:pStyle w:val="CommentText"/>
      </w:pPr>
      <w:r>
        <w:rPr>
          <w:rStyle w:val="CommentReference"/>
        </w:rPr>
        <w:annotationRef/>
      </w:r>
      <w:r>
        <w:t>Some of them mentioned as part of the future work. Especially measuring the height is considered as a limitation here, but it is a future enhancement of the current study.</w:t>
      </w:r>
    </w:p>
  </w:comment>
  <w:comment w:id="287" w:author="Mohamed Yoosuf Mohamed Nabeel" w:date="2024-07-11T08:42:00Z" w:initials="MN">
    <w:p w14:paraId="3434E7FC" w14:textId="313D45C7" w:rsidR="00C3740E" w:rsidRDefault="00000000">
      <w:pPr>
        <w:pStyle w:val="CommentText"/>
      </w:pPr>
      <w:r>
        <w:rPr>
          <w:rStyle w:val="CommentReference"/>
        </w:rPr>
        <w:annotationRef/>
      </w:r>
      <w:r w:rsidRPr="5D8CCC2A">
        <w:t>How can you minimize this error?</w:t>
      </w:r>
    </w:p>
  </w:comment>
  <w:comment w:id="288" w:author="Hashim Shaik" w:date="2024-07-12T21:52:00Z" w:initials="HS">
    <w:p w14:paraId="0584273B" w14:textId="77777777" w:rsidR="00DA54B7" w:rsidRDefault="00DA54B7" w:rsidP="00DA54B7">
      <w:pPr>
        <w:pStyle w:val="CommentText"/>
      </w:pPr>
      <w:r>
        <w:rPr>
          <w:rStyle w:val="CommentReference"/>
        </w:rPr>
        <w:annotationRef/>
      </w:r>
      <w:r>
        <w:t>The careful consideration of calculation with respect to coordinate reference system (CRS). This will be further discussed in chapter 4.</w:t>
      </w:r>
    </w:p>
  </w:comment>
  <w:comment w:id="291" w:author="Author" w:initials="A">
    <w:p w14:paraId="5BDEA566" w14:textId="1F67C7EF" w:rsidR="00167573" w:rsidRDefault="00167573" w:rsidP="00167573">
      <w:pPr>
        <w:pStyle w:val="CommentText"/>
      </w:pPr>
      <w:r>
        <w:rPr>
          <w:rStyle w:val="CommentReference"/>
        </w:rPr>
        <w:annotationRef/>
      </w:r>
      <w:r w:rsidRPr="003D3FE1">
        <w:rPr>
          <w:sz w:val="22"/>
          <w:szCs w:val="22"/>
        </w:rPr>
        <w:t>Tip: Limited time and resources are not considered to be limitations or delimitations, as all studies are limited by these factors.</w:t>
      </w:r>
    </w:p>
  </w:comment>
  <w:comment w:id="292" w:author="Mohamed Yoosuf Mohamed Nabeel" w:date="2024-07-11T08:44:00Z" w:initials="MN">
    <w:p w14:paraId="3C79D455" w14:textId="32506F8F" w:rsidR="00C3740E" w:rsidRDefault="00000000">
      <w:pPr>
        <w:pStyle w:val="CommentText"/>
      </w:pPr>
      <w:r>
        <w:rPr>
          <w:rStyle w:val="CommentReference"/>
        </w:rPr>
        <w:annotationRef/>
      </w:r>
      <w:r w:rsidRPr="43AD51AA">
        <w:t>is?</w:t>
      </w:r>
    </w:p>
  </w:comment>
  <w:comment w:id="293" w:author="Hashim Shaik" w:date="2024-07-12T15:52:00Z" w:initials="HS">
    <w:p w14:paraId="3FE15D00" w14:textId="77777777" w:rsidR="00FD353D" w:rsidRDefault="00FD353D" w:rsidP="00FD353D">
      <w:pPr>
        <w:pStyle w:val="CommentText"/>
      </w:pPr>
      <w:r>
        <w:rPr>
          <w:rStyle w:val="CommentReference"/>
        </w:rPr>
        <w:annotationRef/>
      </w:r>
      <w:r>
        <w:t>Corrected.</w:t>
      </w:r>
    </w:p>
  </w:comment>
  <w:comment w:id="296" w:author="Author" w:initials="A">
    <w:p w14:paraId="0A1A326A" w14:textId="7F2081C3" w:rsidR="00167573" w:rsidRDefault="00167573" w:rsidP="00167573">
      <w:pPr>
        <w:pStyle w:val="CommentText"/>
      </w:pPr>
      <w:r>
        <w:rPr>
          <w:rStyle w:val="CommentReference"/>
        </w:rPr>
        <w:annotationRef/>
      </w:r>
      <w:r>
        <w:t xml:space="preserve"> Data Acquisition and Consent:</w:t>
      </w:r>
    </w:p>
    <w:p w14:paraId="2A0CC89A" w14:textId="77777777" w:rsidR="00167573" w:rsidRDefault="00167573">
      <w:pPr>
        <w:pStyle w:val="CommentText"/>
        <w:numPr>
          <w:ilvl w:val="0"/>
          <w:numId w:val="19"/>
        </w:numPr>
      </w:pPr>
      <w:r>
        <w:t>Discuss the ethical implications of using acquired data, including the original context in which consent was obtained for its collection.</w:t>
      </w:r>
    </w:p>
    <w:p w14:paraId="47788959" w14:textId="77777777" w:rsidR="00167573" w:rsidRDefault="00167573">
      <w:pPr>
        <w:pStyle w:val="CommentText"/>
        <w:numPr>
          <w:ilvl w:val="0"/>
          <w:numId w:val="19"/>
        </w:numPr>
      </w:pPr>
      <w:r>
        <w:t>Ensure that the data used complies with the terms under which it was collected and respects the privacy and rights of individuals involved.</w:t>
      </w:r>
    </w:p>
    <w:p w14:paraId="7639E728" w14:textId="77777777" w:rsidR="00167573" w:rsidRDefault="00167573">
      <w:pPr>
        <w:pStyle w:val="CommentText"/>
        <w:numPr>
          <w:ilvl w:val="0"/>
          <w:numId w:val="19"/>
        </w:numPr>
      </w:pPr>
      <w:r>
        <w:t>Data Privacy and Anonymization: Describe the steps taken to protect personal information in the acquired dataset, such as anonymizing identifiers or sensitive details.</w:t>
      </w:r>
    </w:p>
    <w:p w14:paraId="2665E2D8" w14:textId="77777777" w:rsidR="00167573" w:rsidRDefault="00167573">
      <w:pPr>
        <w:pStyle w:val="CommentText"/>
        <w:numPr>
          <w:ilvl w:val="0"/>
          <w:numId w:val="19"/>
        </w:numPr>
      </w:pPr>
      <w:r>
        <w:t>Address compliance with privacy laws and regulations applicable to the data.</w:t>
      </w:r>
    </w:p>
    <w:p w14:paraId="2DBC2EF1" w14:textId="77777777" w:rsidR="00167573" w:rsidRDefault="00167573" w:rsidP="00167573">
      <w:pPr>
        <w:pStyle w:val="CommentText"/>
      </w:pPr>
      <w:r>
        <w:t>Transparency in Data Usage:</w:t>
      </w:r>
    </w:p>
    <w:p w14:paraId="2761AF6A" w14:textId="77777777" w:rsidR="00167573" w:rsidRDefault="00167573">
      <w:pPr>
        <w:pStyle w:val="CommentText"/>
        <w:numPr>
          <w:ilvl w:val="0"/>
          <w:numId w:val="20"/>
        </w:numPr>
      </w:pPr>
      <w:r>
        <w:t xml:space="preserve"> Clearly state the source of the acquired data and its purpose for being used in your research.</w:t>
      </w:r>
    </w:p>
    <w:p w14:paraId="69934382" w14:textId="77777777" w:rsidR="00167573" w:rsidRDefault="00167573">
      <w:pPr>
        <w:pStyle w:val="CommentText"/>
        <w:numPr>
          <w:ilvl w:val="0"/>
          <w:numId w:val="20"/>
        </w:numPr>
      </w:pPr>
      <w:r>
        <w:t>Ensure transparency in processing and using the data in models or analysis.</w:t>
      </w:r>
    </w:p>
    <w:p w14:paraId="5191AF70" w14:textId="77777777" w:rsidR="00167573" w:rsidRDefault="00167573" w:rsidP="00167573">
      <w:pPr>
        <w:pStyle w:val="CommentText"/>
      </w:pPr>
      <w:r>
        <w:t>Accountability and Ethical Use:</w:t>
      </w:r>
    </w:p>
    <w:p w14:paraId="5D043407" w14:textId="77777777" w:rsidR="00167573" w:rsidRDefault="00167573" w:rsidP="00167573">
      <w:pPr>
        <w:pStyle w:val="CommentText"/>
      </w:pPr>
      <w:r>
        <w:t xml:space="preserve"> </w:t>
      </w:r>
    </w:p>
    <w:p w14:paraId="054CD04E" w14:textId="77777777" w:rsidR="00167573" w:rsidRDefault="00167573">
      <w:pPr>
        <w:pStyle w:val="CommentText"/>
        <w:numPr>
          <w:ilvl w:val="0"/>
          <w:numId w:val="21"/>
        </w:numPr>
      </w:pPr>
      <w:r>
        <w:t>Discuss how using acquired data aligns with ethical standards and social responsibility.</w:t>
      </w:r>
    </w:p>
    <w:p w14:paraId="6EDFF90E" w14:textId="77777777" w:rsidR="00167573" w:rsidRDefault="00167573">
      <w:pPr>
        <w:pStyle w:val="CommentText"/>
        <w:numPr>
          <w:ilvl w:val="0"/>
          <w:numId w:val="21"/>
        </w:numPr>
      </w:pPr>
      <w:r>
        <w:t>Address potential ethical issues that could arise from applying your research findings.</w:t>
      </w:r>
    </w:p>
    <w:p w14:paraId="21627B2F" w14:textId="77777777" w:rsidR="00167573" w:rsidRDefault="00167573" w:rsidP="00167573">
      <w:pPr>
        <w:pStyle w:val="CommentText"/>
      </w:pPr>
      <w:r>
        <w:t>Regulatory and Legal Compliance:</w:t>
      </w:r>
      <w:r>
        <w:br/>
      </w:r>
    </w:p>
    <w:p w14:paraId="5A1C7F88" w14:textId="77777777" w:rsidR="00167573" w:rsidRDefault="00167573">
      <w:pPr>
        <w:pStyle w:val="CommentText"/>
        <w:numPr>
          <w:ilvl w:val="0"/>
          <w:numId w:val="22"/>
        </w:numPr>
      </w:pPr>
      <w:r>
        <w:t>Ensure that acquired data complies with legal regulations and industry standards relevant to the data's origin and nature.</w:t>
      </w:r>
    </w:p>
    <w:p w14:paraId="12556CDC" w14:textId="77777777" w:rsidR="00167573" w:rsidRDefault="00167573">
      <w:pPr>
        <w:pStyle w:val="CommentText"/>
        <w:numPr>
          <w:ilvl w:val="0"/>
          <w:numId w:val="22"/>
        </w:numPr>
      </w:pPr>
      <w:r>
        <w:t>Consider and discuss any potential long-term effects of your research on participants or the community.</w:t>
      </w:r>
    </w:p>
    <w:p w14:paraId="723DEF56" w14:textId="77777777" w:rsidR="00167573" w:rsidRDefault="00167573" w:rsidP="00167573">
      <w:pPr>
        <w:pStyle w:val="CommentText"/>
      </w:pPr>
    </w:p>
    <w:p w14:paraId="4D13B804" w14:textId="77777777" w:rsidR="00167573" w:rsidRDefault="00167573" w:rsidP="00167573">
      <w:pPr>
        <w:pStyle w:val="CommentText"/>
      </w:pPr>
      <w:r>
        <w:rPr>
          <w:b/>
          <w:bCs/>
        </w:rPr>
        <w:t>Bias Mitigation:</w:t>
      </w:r>
    </w:p>
    <w:p w14:paraId="08876260" w14:textId="77777777" w:rsidR="00167573" w:rsidRDefault="00167573" w:rsidP="00167573">
      <w:pPr>
        <w:pStyle w:val="CommentText"/>
      </w:pPr>
      <w:r>
        <w:t>Understanding Data Provenance:</w:t>
      </w:r>
    </w:p>
    <w:p w14:paraId="4CD5A616" w14:textId="77777777" w:rsidR="00167573" w:rsidRDefault="00167573">
      <w:pPr>
        <w:pStyle w:val="CommentText"/>
        <w:numPr>
          <w:ilvl w:val="0"/>
          <w:numId w:val="23"/>
        </w:numPr>
      </w:pPr>
      <w:r>
        <w:t>Assess the origins of the acquired data to understand any inherent biases or limitations in its collection.</w:t>
      </w:r>
    </w:p>
    <w:p w14:paraId="3B517016" w14:textId="77777777" w:rsidR="00167573" w:rsidRDefault="00167573" w:rsidP="00167573">
      <w:pPr>
        <w:pStyle w:val="CommentText"/>
      </w:pPr>
      <w:r>
        <w:t>Bias Assessment:</w:t>
      </w:r>
    </w:p>
    <w:p w14:paraId="3E45CA84" w14:textId="77777777" w:rsidR="00167573" w:rsidRDefault="00167573">
      <w:pPr>
        <w:pStyle w:val="CommentText"/>
        <w:numPr>
          <w:ilvl w:val="0"/>
          <w:numId w:val="24"/>
        </w:numPr>
      </w:pPr>
      <w:r>
        <w:t>Analyze the dataset for potential biases, such as representation bias or historical biases that may be present in the data.</w:t>
      </w:r>
    </w:p>
    <w:p w14:paraId="16771195" w14:textId="77777777" w:rsidR="00167573" w:rsidRDefault="00167573" w:rsidP="00167573">
      <w:pPr>
        <w:pStyle w:val="CommentText"/>
      </w:pPr>
      <w:r>
        <w:t>Diverse Data Sources:</w:t>
      </w:r>
    </w:p>
    <w:p w14:paraId="70EA3C9F" w14:textId="77777777" w:rsidR="00167573" w:rsidRDefault="00167573">
      <w:pPr>
        <w:pStyle w:val="CommentText"/>
        <w:numPr>
          <w:ilvl w:val="0"/>
          <w:numId w:val="25"/>
        </w:numPr>
      </w:pPr>
      <w:r>
        <w:t>Consider supplementing the acquired dataset with additional data sources to balance any identified biases.</w:t>
      </w:r>
    </w:p>
    <w:p w14:paraId="65248224" w14:textId="77777777" w:rsidR="00167573" w:rsidRDefault="00167573" w:rsidP="00167573">
      <w:pPr>
        <w:pStyle w:val="CommentText"/>
      </w:pPr>
      <w:r>
        <w:t>Algorithmic Fairness and Model Validation:</w:t>
      </w:r>
    </w:p>
    <w:p w14:paraId="44A18BF3" w14:textId="77777777" w:rsidR="00167573" w:rsidRDefault="00167573">
      <w:pPr>
        <w:pStyle w:val="CommentText"/>
        <w:numPr>
          <w:ilvl w:val="0"/>
          <w:numId w:val="26"/>
        </w:numPr>
      </w:pPr>
      <w:r>
        <w:t>Implement fairness metrics and validation techniques to ensure that models do not perpetuate biases in the acquired data.</w:t>
      </w:r>
    </w:p>
    <w:p w14:paraId="0482C033" w14:textId="77777777" w:rsidR="00167573" w:rsidRDefault="00167573">
      <w:pPr>
        <w:pStyle w:val="CommentText"/>
        <w:numPr>
          <w:ilvl w:val="0"/>
          <w:numId w:val="26"/>
        </w:numPr>
      </w:pPr>
      <w:r>
        <w:t>Test models for fairness and bias across different demographic groups represented in the data.</w:t>
      </w:r>
    </w:p>
    <w:p w14:paraId="27140C9E" w14:textId="77777777" w:rsidR="00167573" w:rsidRDefault="00167573" w:rsidP="00167573">
      <w:pPr>
        <w:pStyle w:val="CommentText"/>
      </w:pPr>
      <w:r>
        <w:t>Reporting and Documentation:</w:t>
      </w:r>
    </w:p>
    <w:p w14:paraId="4734C3B1" w14:textId="77777777" w:rsidR="00167573" w:rsidRDefault="00167573">
      <w:pPr>
        <w:pStyle w:val="CommentText"/>
        <w:numPr>
          <w:ilvl w:val="0"/>
          <w:numId w:val="27"/>
        </w:numPr>
      </w:pPr>
      <w:r>
        <w:t>Document the steps taken to identify and mitigate biases, including any limitations or challenges encountered due to the nature of the acquired data.</w:t>
      </w:r>
    </w:p>
    <w:p w14:paraId="4E444347" w14:textId="77777777" w:rsidR="00167573" w:rsidRDefault="00167573" w:rsidP="00167573">
      <w:pPr>
        <w:pStyle w:val="CommentText"/>
      </w:pPr>
      <w:r>
        <w:t>Ethical Review and Continuous Improvement:</w:t>
      </w:r>
    </w:p>
    <w:p w14:paraId="2BD5DCCD" w14:textId="77777777" w:rsidR="00167573" w:rsidRDefault="00167573">
      <w:pPr>
        <w:pStyle w:val="CommentText"/>
        <w:numPr>
          <w:ilvl w:val="0"/>
          <w:numId w:val="28"/>
        </w:numPr>
      </w:pPr>
      <w:r>
        <w:t>Request ethical review, especially if the data is sensitive or controversial.</w:t>
      </w:r>
    </w:p>
  </w:comment>
  <w:comment w:id="297" w:author="Irene Tsapara" w:date="2024-07-11T12:34:00Z" w:initials="IT">
    <w:p w14:paraId="60708C69" w14:textId="77777777" w:rsidR="007F5896" w:rsidRDefault="007F5896" w:rsidP="007F5896">
      <w:pPr>
        <w:pStyle w:val="CommentText"/>
      </w:pPr>
      <w:r>
        <w:rPr>
          <w:rStyle w:val="CommentReference"/>
        </w:rPr>
        <w:annotationRef/>
      </w:r>
      <w:r>
        <w:t>ChatGPT</w:t>
      </w:r>
    </w:p>
  </w:comment>
  <w:comment w:id="298" w:author="Hashim Shaik" w:date="2024-07-12T15:30:00Z" w:initials="HS">
    <w:p w14:paraId="5C92B629" w14:textId="77777777" w:rsidR="00F630C1" w:rsidRDefault="00F630C1" w:rsidP="00F630C1">
      <w:pPr>
        <w:pStyle w:val="CommentText"/>
      </w:pPr>
      <w:r>
        <w:rPr>
          <w:rStyle w:val="CommentReference"/>
        </w:rPr>
        <w:annotationRef/>
      </w:r>
      <w:r>
        <w:t>This is taken from google sites. Rewrote the content.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521E15" w15:done="0"/>
  <w15:commentEx w15:paraId="7258BEA7" w15:paraIdParent="1D521E15" w15:done="0"/>
  <w15:commentEx w15:paraId="51970141" w15:done="0"/>
  <w15:commentEx w15:paraId="29180CBB" w15:paraIdParent="51970141" w15:done="0"/>
  <w15:commentEx w15:paraId="1AAD2DEA" w15:done="0"/>
  <w15:commentEx w15:paraId="00C72488" w15:paraIdParent="1AAD2DEA" w15:done="0"/>
  <w15:commentEx w15:paraId="72D1238F" w15:done="0"/>
  <w15:commentEx w15:paraId="5C4E20F5" w15:paraIdParent="72D1238F" w15:done="0"/>
  <w15:commentEx w15:paraId="21C9E227" w15:done="0"/>
  <w15:commentEx w15:paraId="58F5C6C3" w15:paraIdParent="21C9E227" w15:done="0"/>
  <w15:commentEx w15:paraId="3B0BA8D8" w15:done="0"/>
  <w15:commentEx w15:paraId="49593C1D" w15:paraIdParent="3B0BA8D8" w15:done="0"/>
  <w15:commentEx w15:paraId="7F63EF9C" w15:done="0"/>
  <w15:commentEx w15:paraId="37EC3406" w15:paraIdParent="7F63EF9C" w15:done="0"/>
  <w15:commentEx w15:paraId="7B94A9DC" w15:done="0"/>
  <w15:commentEx w15:paraId="11455B67" w15:paraIdParent="7B94A9DC" w15:done="0"/>
  <w15:commentEx w15:paraId="2CD04946" w15:done="0"/>
  <w15:commentEx w15:paraId="4D97C783" w15:done="0"/>
  <w15:commentEx w15:paraId="52CDD890" w15:paraIdParent="4D97C783" w15:done="0"/>
  <w15:commentEx w15:paraId="3DF9DC56" w15:done="0"/>
  <w15:commentEx w15:paraId="3586A8C8" w15:paraIdParent="3DF9DC56" w15:done="0"/>
  <w15:commentEx w15:paraId="0A05DCD2" w15:done="1"/>
  <w15:commentEx w15:paraId="1DF527CD" w15:done="0"/>
  <w15:commentEx w15:paraId="6104B033" w15:paraIdParent="1DF527CD" w15:done="0"/>
  <w15:commentEx w15:paraId="0BE86E5F" w15:done="0"/>
  <w15:commentEx w15:paraId="6EDEDDD1" w15:paraIdParent="0BE86E5F" w15:done="0"/>
  <w15:commentEx w15:paraId="3290F045" w15:done="0"/>
  <w15:commentEx w15:paraId="7D5E49AD" w15:done="0"/>
  <w15:commentEx w15:paraId="253D5E0C" w15:done="0"/>
  <w15:commentEx w15:paraId="45894146" w15:done="0"/>
  <w15:commentEx w15:paraId="3D99F7B7" w15:done="0"/>
  <w15:commentEx w15:paraId="56C106CA" w15:paraIdParent="3D99F7B7" w15:done="0"/>
  <w15:commentEx w15:paraId="462E4F05" w15:done="0"/>
  <w15:commentEx w15:paraId="799A5246" w15:paraIdParent="462E4F05" w15:done="0"/>
  <w15:commentEx w15:paraId="30533101" w15:done="0"/>
  <w15:commentEx w15:paraId="028BCAA9" w15:paraIdParent="30533101" w15:done="0"/>
  <w15:commentEx w15:paraId="47EA59F6" w15:done="0"/>
  <w15:commentEx w15:paraId="0489FE6D" w15:paraIdParent="47EA59F6" w15:done="0"/>
  <w15:commentEx w15:paraId="3CF24DBA" w15:done="0"/>
  <w15:commentEx w15:paraId="369C9FE7" w15:paraIdParent="3CF24DBA" w15:done="0"/>
  <w15:commentEx w15:paraId="31AF37C3" w15:done="0"/>
  <w15:commentEx w15:paraId="29FAFB53" w15:paraIdParent="31AF37C3" w15:done="0"/>
  <w15:commentEx w15:paraId="1C885D92" w15:done="0"/>
  <w15:commentEx w15:paraId="367A6948" w15:paraIdParent="1C885D92" w15:done="0"/>
  <w15:commentEx w15:paraId="1125AE53" w15:done="0"/>
  <w15:commentEx w15:paraId="6D9D5E59" w15:paraIdParent="1125AE53" w15:done="0"/>
  <w15:commentEx w15:paraId="49395F03" w15:done="0"/>
  <w15:commentEx w15:paraId="38FED879" w15:paraIdParent="49395F03" w15:done="0"/>
  <w15:commentEx w15:paraId="23C36064" w15:done="0"/>
  <w15:commentEx w15:paraId="1955AC48" w15:paraIdParent="23C36064" w15:done="0"/>
  <w15:commentEx w15:paraId="06BEF25E" w15:paraIdParent="23C36064" w15:done="0"/>
  <w15:commentEx w15:paraId="6664BA11" w15:done="0"/>
  <w15:commentEx w15:paraId="414307AD" w15:paraIdParent="6664BA11" w15:done="0"/>
  <w15:commentEx w15:paraId="438A4819" w15:done="0"/>
  <w15:commentEx w15:paraId="1608AB72" w15:paraIdParent="438A4819" w15:done="0"/>
  <w15:commentEx w15:paraId="65A5E08B" w15:done="0"/>
  <w15:commentEx w15:paraId="27A4342D" w15:paraIdParent="65A5E08B" w15:done="0"/>
  <w15:commentEx w15:paraId="6172699A" w15:done="0"/>
  <w15:commentEx w15:paraId="7D4A2F2E" w15:done="0"/>
  <w15:commentEx w15:paraId="2200E9AE" w15:paraIdParent="7D4A2F2E" w15:done="0"/>
  <w15:commentEx w15:paraId="18117654" w15:done="0"/>
  <w15:commentEx w15:paraId="70F53E3E" w15:paraIdParent="18117654" w15:done="0"/>
  <w15:commentEx w15:paraId="0B61C68A" w15:done="0"/>
  <w15:commentEx w15:paraId="410A52E8" w15:done="0"/>
  <w15:commentEx w15:paraId="441B5FA7" w15:done="0"/>
  <w15:commentEx w15:paraId="69316D8C" w15:paraIdParent="441B5FA7" w15:done="0"/>
  <w15:commentEx w15:paraId="5F4AB999" w15:done="0"/>
  <w15:commentEx w15:paraId="330B8919" w15:done="0"/>
  <w15:commentEx w15:paraId="073A6D7B" w15:paraIdParent="330B8919" w15:done="0"/>
  <w15:commentEx w15:paraId="1D56F2A5" w15:paraIdParent="330B8919" w15:done="0"/>
  <w15:commentEx w15:paraId="50BF1B71" w15:done="0"/>
  <w15:commentEx w15:paraId="4DFAF662" w15:done="0"/>
  <w15:commentEx w15:paraId="22DE1AD0" w15:paraIdParent="4DFAF662" w15:done="0"/>
  <w15:commentEx w15:paraId="3E7D29B8" w15:done="0"/>
  <w15:commentEx w15:paraId="22D612B7" w15:paraIdParent="3E7D29B8" w15:done="0"/>
  <w15:commentEx w15:paraId="74A5AEFE" w15:done="0"/>
  <w15:commentEx w15:paraId="320B5DEB" w15:paraIdParent="74A5AEFE" w15:done="0"/>
  <w15:commentEx w15:paraId="7F8179EC" w15:done="0"/>
  <w15:commentEx w15:paraId="1226A16F" w15:paraIdParent="7F8179EC" w15:done="0"/>
  <w15:commentEx w15:paraId="270D3808" w15:done="0"/>
  <w15:commentEx w15:paraId="75C4C3BD" w15:paraIdParent="270D3808" w15:done="0"/>
  <w15:commentEx w15:paraId="2161D92F" w15:done="0"/>
  <w15:commentEx w15:paraId="13FB4357" w15:paraIdParent="2161D92F" w15:done="0"/>
  <w15:commentEx w15:paraId="2F5387C2" w15:done="0"/>
  <w15:commentEx w15:paraId="5664C284" w15:paraIdParent="2F5387C2" w15:done="0"/>
  <w15:commentEx w15:paraId="58F63DA0" w15:done="0"/>
  <w15:commentEx w15:paraId="51EBD42E" w15:paraIdParent="58F63DA0" w15:done="0"/>
  <w15:commentEx w15:paraId="65FC33B8" w15:done="0"/>
  <w15:commentEx w15:paraId="2CF8C189" w15:paraIdParent="65FC33B8" w15:done="0"/>
  <w15:commentEx w15:paraId="7447A49C" w15:done="0"/>
  <w15:commentEx w15:paraId="49C1A12B" w15:paraIdParent="7447A49C" w15:done="0"/>
  <w15:commentEx w15:paraId="1D185C4B" w15:done="0"/>
  <w15:commentEx w15:paraId="63F85EAD" w15:paraIdParent="1D185C4B" w15:done="0"/>
  <w15:commentEx w15:paraId="37CACADD" w15:done="0"/>
  <w15:commentEx w15:paraId="39CE3038" w15:paraIdParent="37CACADD" w15:done="0"/>
  <w15:commentEx w15:paraId="62858B6D" w15:done="0"/>
  <w15:commentEx w15:paraId="680F44FC" w15:paraIdParent="62858B6D" w15:done="0"/>
  <w15:commentEx w15:paraId="428B5106" w15:done="0"/>
  <w15:commentEx w15:paraId="56C7273A" w15:paraIdParent="428B5106" w15:done="0"/>
  <w15:commentEx w15:paraId="53E64CEF" w15:done="0"/>
  <w15:commentEx w15:paraId="18AA19AF" w15:paraIdParent="53E64CEF" w15:done="0"/>
  <w15:commentEx w15:paraId="69275E2B" w15:done="0"/>
  <w15:commentEx w15:paraId="355EB434" w15:paraIdParent="69275E2B" w15:done="0"/>
  <w15:commentEx w15:paraId="7F829C3E" w15:done="0"/>
  <w15:commentEx w15:paraId="432EA55B" w15:paraIdParent="7F829C3E" w15:done="0"/>
  <w15:commentEx w15:paraId="48B17A05" w15:done="0"/>
  <w15:commentEx w15:paraId="6B2E4086" w15:paraIdParent="48B17A05" w15:done="0"/>
  <w15:commentEx w15:paraId="56AB3DA7" w15:done="0"/>
  <w15:commentEx w15:paraId="63D4C706" w15:paraIdParent="56AB3DA7" w15:done="0"/>
  <w15:commentEx w15:paraId="766E5C41" w15:done="0"/>
  <w15:commentEx w15:paraId="75DB3D95" w15:paraIdParent="766E5C41" w15:done="0"/>
  <w15:commentEx w15:paraId="41E6474B" w15:done="0"/>
  <w15:commentEx w15:paraId="5E5B88DF" w15:paraIdParent="41E6474B" w15:done="0"/>
  <w15:commentEx w15:paraId="7FF22344" w15:done="0"/>
  <w15:commentEx w15:paraId="526FC1CD" w15:done="0"/>
  <w15:commentEx w15:paraId="0CD23202" w15:paraIdParent="526FC1CD" w15:done="0"/>
  <w15:commentEx w15:paraId="615DC17A" w15:paraIdParent="526FC1CD" w15:done="0"/>
  <w15:commentEx w15:paraId="5007DCD3" w15:done="0"/>
  <w15:commentEx w15:paraId="58AF5AF9" w15:done="0"/>
  <w15:commentEx w15:paraId="3F934401" w15:done="0"/>
  <w15:commentEx w15:paraId="26FC20D7" w15:paraIdParent="3F934401" w15:done="0"/>
  <w15:commentEx w15:paraId="31172BB4" w15:done="0"/>
  <w15:commentEx w15:paraId="7549A36F" w15:paraIdParent="31172BB4" w15:done="0"/>
  <w15:commentEx w15:paraId="0B268CEF" w15:done="0"/>
  <w15:commentEx w15:paraId="0667A594" w15:done="0"/>
  <w15:commentEx w15:paraId="4C3E9981" w15:paraIdParent="0667A594" w15:done="0"/>
  <w15:commentEx w15:paraId="7C1927C2" w15:done="0"/>
  <w15:commentEx w15:paraId="4C8F5C68" w15:paraIdParent="7C1927C2" w15:done="0"/>
  <w15:commentEx w15:paraId="58E31171" w15:done="0"/>
  <w15:commentEx w15:paraId="3AA9DA31" w15:paraIdParent="58E31171" w15:done="0"/>
  <w15:commentEx w15:paraId="32F2AD4C" w15:done="0"/>
  <w15:commentEx w15:paraId="6AFB4B7B" w15:paraIdParent="32F2AD4C" w15:done="0"/>
  <w15:commentEx w15:paraId="74388079" w15:done="0"/>
  <w15:commentEx w15:paraId="1E1F6FDC" w15:paraIdParent="74388079" w15:done="0"/>
  <w15:commentEx w15:paraId="3418DD78" w15:done="0"/>
  <w15:commentEx w15:paraId="4E10D889" w15:paraIdParent="3418DD78" w15:done="0"/>
  <w15:commentEx w15:paraId="1EF75394" w15:done="0"/>
  <w15:commentEx w15:paraId="437BE033" w15:paraIdParent="1EF75394" w15:done="0"/>
  <w15:commentEx w15:paraId="3434E7FC" w15:done="0"/>
  <w15:commentEx w15:paraId="0584273B" w15:paraIdParent="3434E7FC" w15:done="0"/>
  <w15:commentEx w15:paraId="5BDEA566" w15:done="0"/>
  <w15:commentEx w15:paraId="3C79D455" w15:done="0"/>
  <w15:commentEx w15:paraId="3FE15D00" w15:paraIdParent="3C79D455" w15:done="0"/>
  <w15:commentEx w15:paraId="2BD5DCCD" w15:done="0"/>
  <w15:commentEx w15:paraId="60708C69" w15:done="0"/>
  <w15:commentEx w15:paraId="5C92B629" w15:paraIdParent="60708C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63AB01" w16cex:dateUtc="2024-04-15T03:25:00Z"/>
  <w16cex:commentExtensible w16cex:durableId="1D783557" w16cex:dateUtc="2024-04-15T18:58: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Extensible w16cex:durableId="226EB78C" w16cex:dateUtc="2019-03-20T23:58:00Z"/>
  <w16cex:commentExtensible w16cex:durableId="226EB78D" w16cex:dateUtc="2019-03-20T23:59:00Z"/>
  <w16cex:commentExtensible w16cex:durableId="226EB78E" w16cex:dateUtc="2019-03-20T23:58:00Z"/>
  <w16cex:commentExtensible w16cex:durableId="226EB78F" w16cex:dateUtc="2019-03-20T23:58:00Z"/>
  <w16cex:commentExtensible w16cex:durableId="616019CD" w16cex:dateUtc="2024-06-15T06:21:00Z"/>
  <w16cex:commentExtensible w16cex:durableId="04217892" w16cex:dateUtc="2024-06-17T19:20:00Z"/>
  <w16cex:commentExtensible w16cex:durableId="12B16CBF" w16cex:dateUtc="2024-06-05T21:41:00Z"/>
  <w16cex:commentExtensible w16cex:durableId="77AD68B9" w16cex:dateUtc="2024-06-18T00:05:00Z"/>
  <w16cex:commentExtensible w16cex:durableId="3E14CA5C" w16cex:dateUtc="2024-06-05T21:42:00Z"/>
  <w16cex:commentExtensible w16cex:durableId="78E7D9DA" w16cex:dateUtc="2024-06-19T16:16:00Z"/>
  <w16cex:commentExtensible w16cex:durableId="14A25DFC" w16cex:dateUtc="2024-06-15T06:22:00Z"/>
  <w16cex:commentExtensible w16cex:durableId="7463D5DF" w16cex:dateUtc="2024-06-17T19:19:00Z"/>
  <w16cex:commentExtensible w16cex:durableId="2628BEA8" w16cex:dateUtc="2024-06-05T21:43:00Z"/>
  <w16cex:commentExtensible w16cex:durableId="02239F9A" w16cex:dateUtc="2024-06-19T03:43:00Z"/>
  <w16cex:commentExtensible w16cex:durableId="6EC002FB" w16cex:dateUtc="2024-06-05T21:43:00Z"/>
  <w16cex:commentExtensible w16cex:durableId="462AE1C4" w16cex:dateUtc="2024-06-19T03:50:00Z"/>
  <w16cex:commentExtensible w16cex:durableId="38402ADE" w16cex:dateUtc="2024-06-05T21:43:00Z"/>
  <w16cex:commentExtensible w16cex:durableId="6FE36190" w16cex:dateUtc="2024-06-19T13:41:00Z"/>
  <w16cex:commentExtensible w16cex:durableId="3BC1EE11" w16cex:dateUtc="2024-06-15T06:24:00Z"/>
  <w16cex:commentExtensible w16cex:durableId="48414956" w16cex:dateUtc="2024-06-17T19:21:00Z"/>
  <w16cex:commentExtensible w16cex:durableId="28C25ED7" w16cex:dateUtc="2024-06-05T21:44:00Z"/>
  <w16cex:commentExtensible w16cex:durableId="1C1F2D2D" w16cex:dateUtc="2024-06-18T00:08:00Z"/>
  <w16cex:commentExtensible w16cex:durableId="4C0E340B" w16cex:dateUtc="2024-06-15T07:00:00Z"/>
  <w16cex:commentExtensible w16cex:durableId="64E2C74C" w16cex:dateUtc="2024-06-17T17:03:00Z"/>
  <w16cex:commentExtensible w16cex:durableId="0A721B16" w16cex:dateUtc="2024-06-17T17:03:00Z"/>
  <w16cex:commentExtensible w16cex:durableId="4946E80B" w16cex:dateUtc="2024-06-15T06:58:00Z"/>
  <w16cex:commentExtensible w16cex:durableId="1F4C9BC0" w16cex:dateUtc="2024-06-17T16:59:00Z"/>
  <w16cex:commentExtensible w16cex:durableId="783F725B" w16cex:dateUtc="2024-06-05T21:45:00Z"/>
  <w16cex:commentExtensible w16cex:durableId="4B651331" w16cex:dateUtc="2024-06-18T00:04:00Z"/>
  <w16cex:commentExtensible w16cex:durableId="72C75FC5" w16cex:dateUtc="2024-06-15T07:10:00Z"/>
  <w16cex:commentExtensible w16cex:durableId="5AF13D7D" w16cex:dateUtc="2024-06-17T18:33:00Z"/>
  <w16cex:commentExtensible w16cex:durableId="23121205" w16cex:dateUtc="2020-09-20T23:56:00Z"/>
  <w16cex:commentExtensible w16cex:durableId="617513E3" w16cex:dateUtc="2024-06-15T07:13:00Z"/>
  <w16cex:commentExtensible w16cex:durableId="10AA668D" w16cex:dateUtc="2024-06-17T19:14:00Z"/>
  <w16cex:commentExtensible w16cex:durableId="1E1F8EC5" w16cex:dateUtc="2024-06-15T07:14:00Z"/>
  <w16cex:commentExtensible w16cex:durableId="2C7C1CD7" w16cex:dateUtc="2024-06-17T19:22:00Z"/>
  <w16cex:commentExtensible w16cex:durableId="3B79BA1C" w16cex:dateUtc="2024-06-05T21:47:00Z"/>
  <w16cex:commentExtensible w16cex:durableId="73D4E1FC" w16cex:dateUtc="2024-06-17T20:29:00Z"/>
  <w16cex:commentExtensible w16cex:durableId="2ED25853" w16cex:dateUtc="2024-07-11T14:12:00Z"/>
  <w16cex:commentExtensible w16cex:durableId="013A5F66" w16cex:dateUtc="2024-07-11T14:14:00Z"/>
  <w16cex:commentExtensible w16cex:durableId="2C422596" w16cex:dateUtc="2024-07-12T15:22:00Z"/>
  <w16cex:commentExtensible w16cex:durableId="1C890CD8" w16cex:dateUtc="2024-07-11T14:15:00Z"/>
  <w16cex:commentExtensible w16cex:durableId="3CAAC10A" w16cex:dateUtc="2024-07-12T15:23:00Z"/>
  <w16cex:commentExtensible w16cex:durableId="083ECBE4" w16cex:dateUtc="2024-07-11T14:24:00Z"/>
  <w16cex:commentExtensible w16cex:durableId="23909AC8" w16cex:dateUtc="2024-07-12T15:28:00Z"/>
  <w16cex:commentExtensible w16cex:durableId="30D1ECAD" w16cex:dateUtc="2024-07-11T14:29:00Z"/>
  <w16cex:commentExtensible w16cex:durableId="751FF0A1" w16cex:dateUtc="2024-07-12T15:42:00Z"/>
  <w16cex:commentExtensible w16cex:durableId="578047E1" w16cex:dateUtc="2024-07-11T14:42:00Z"/>
  <w16cex:commentExtensible w16cex:durableId="34FDE4AC" w16cex:dateUtc="2024-07-12T15:44:00Z"/>
  <w16cex:commentExtensible w16cex:durableId="5552AB22" w16cex:dateUtc="2024-07-11T14:40:00Z"/>
  <w16cex:commentExtensible w16cex:durableId="0A77FFF0" w16cex:dateUtc="2024-07-12T16:22:00Z"/>
  <w16cex:commentExtensible w16cex:durableId="3CC36500" w16cex:dateUtc="2024-07-11T14:46:00Z"/>
  <w16cex:commentExtensible w16cex:durableId="755C5B0C" w16cex:dateUtc="2024-07-12T16:41:00Z"/>
  <w16cex:commentExtensible w16cex:durableId="582DF812" w16cex:dateUtc="2024-07-11T17:30:00Z"/>
  <w16cex:commentExtensible w16cex:durableId="2DFF7CAA" w16cex:dateUtc="2024-07-12T16:42:00Z"/>
  <w16cex:commentExtensible w16cex:durableId="2BAA4759" w16cex:dateUtc="2024-07-11T14:49:00Z"/>
  <w16cex:commentExtensible w16cex:durableId="778750C4" w16cex:dateUtc="2024-07-12T16:42:00Z"/>
  <w16cex:commentExtensible w16cex:durableId="3AE215CD" w16cex:dateUtc="2024-07-11T14:51:00Z"/>
  <w16cex:commentExtensible w16cex:durableId="4AB5B02F" w16cex:dateUtc="2024-07-12T18:40:00Z"/>
  <w16cex:commentExtensible w16cex:durableId="370D95C7" w16cex:dateUtc="2024-07-11T14:52:00Z"/>
  <w16cex:commentExtensible w16cex:durableId="78E72FF0" w16cex:dateUtc="2024-07-12T18:44:00Z"/>
  <w16cex:commentExtensible w16cex:durableId="34FE701E" w16cex:dateUtc="2024-07-11T14:54:00Z"/>
  <w16cex:commentExtensible w16cex:durableId="5D74566A" w16cex:dateUtc="2024-07-12T18:45:00Z"/>
  <w16cex:commentExtensible w16cex:durableId="4E84F0D3" w16cex:dateUtc="2024-07-11T15:00:00Z"/>
  <w16cex:commentExtensible w16cex:durableId="086A2345" w16cex:dateUtc="2024-07-12T18:47:00Z"/>
  <w16cex:commentExtensible w16cex:durableId="620BF916" w16cex:dateUtc="2024-07-11T15:02:00Z"/>
  <w16cex:commentExtensible w16cex:durableId="4F07328E" w16cex:dateUtc="2024-07-12T18:49:00Z"/>
  <w16cex:commentExtensible w16cex:durableId="7CB1628D" w16cex:dateUtc="2024-07-11T17:31:00Z"/>
  <w16cex:commentExtensible w16cex:durableId="0469D06C" w16cex:dateUtc="2024-07-12T18:50:00Z"/>
  <w16cex:commentExtensible w16cex:durableId="0EA85B56" w16cex:dateUtc="2024-07-11T15:10:00Z"/>
  <w16cex:commentExtensible w16cex:durableId="2E32200D" w16cex:dateUtc="2024-07-12T18:52:00Z"/>
  <w16cex:commentExtensible w16cex:durableId="61141AE6" w16cex:dateUtc="2024-07-11T15:10:00Z"/>
  <w16cex:commentExtensible w16cex:durableId="34E8FAB2" w16cex:dateUtc="2024-07-12T18:53:00Z"/>
  <w16cex:commentExtensible w16cex:durableId="1CAFFF99" w16cex:dateUtc="2024-07-11T15:11:00Z"/>
  <w16cex:commentExtensible w16cex:durableId="049A632E" w16cex:dateUtc="2024-07-12T18:53:00Z"/>
  <w16cex:commentExtensible w16cex:durableId="17ED6BB7" w16cex:dateUtc="2024-07-11T15:12:00Z"/>
  <w16cex:commentExtensible w16cex:durableId="6F738EF5" w16cex:dateUtc="2024-07-12T18:53:00Z"/>
  <w16cex:commentExtensible w16cex:durableId="1D1C1C0B" w16cex:dateUtc="2024-07-11T17:32:00Z"/>
  <w16cex:commentExtensible w16cex:durableId="19A6F329" w16cex:dateUtc="2024-07-12T19:13:00Z"/>
  <w16cex:commentExtensible w16cex:durableId="1819F85C" w16cex:dateUtc="2024-07-11T15:33:00Z"/>
  <w16cex:commentExtensible w16cex:durableId="4969AB15" w16cex:dateUtc="2024-07-12T19:15:00Z"/>
  <w16cex:commentExtensible w16cex:durableId="4C24B9C6" w16cex:dateUtc="2024-07-11T15:35:00Z"/>
  <w16cex:commentExtensible w16cex:durableId="12F82E5D" w16cex:dateUtc="2024-07-12T19:18:00Z"/>
  <w16cex:commentExtensible w16cex:durableId="75B56EFE" w16cex:dateUtc="2024-07-11T15:36:00Z"/>
  <w16cex:commentExtensible w16cex:durableId="67366DA5" w16cex:dateUtc="2024-07-12T19:23:00Z"/>
  <w16cex:commentExtensible w16cex:durableId="61F0EA73" w16cex:dateUtc="2024-07-21T03:23:00Z"/>
  <w16cex:commentExtensible w16cex:durableId="10072892" w16cex:dateUtc="2024-07-11T15:37:00Z"/>
  <w16cex:commentExtensible w16cex:durableId="53178261" w16cex:dateUtc="2024-07-12T19:24:00Z"/>
  <w16cex:commentExtensible w16cex:durableId="72376D04" w16cex:dateUtc="2024-07-11T17:33:00Z"/>
  <w16cex:commentExtensible w16cex:durableId="559D588A" w16cex:dateUtc="2024-07-12T19:26:00Z"/>
  <w16cex:commentExtensible w16cex:durableId="3172D16A" w16cex:dateUtc="2024-07-11T15:38:00Z"/>
  <w16cex:commentExtensible w16cex:durableId="6A0DE0DD" w16cex:dateUtc="2024-07-13T02:20:00Z"/>
  <w16cex:commentExtensible w16cex:durableId="31296DEC" w16cex:dateUtc="2024-07-11T17:33:00Z"/>
  <w16cex:commentExtensible w16cex:durableId="4B760788" w16cex:dateUtc="2024-07-13T02:20:00Z"/>
  <w16cex:commentExtensible w16cex:durableId="505E85CA" w16cex:dateUtc="2024-07-11T15:38:00Z"/>
  <w16cex:commentExtensible w16cex:durableId="2FF78BEE" w16cex:dateUtc="2024-07-13T02:28:00Z"/>
  <w16cex:commentExtensible w16cex:durableId="3A1734B0" w16cex:dateUtc="2024-07-11T15:39:00Z"/>
  <w16cex:commentExtensible w16cex:durableId="4662EB1B" w16cex:dateUtc="2024-07-13T02:35:00Z"/>
  <w16cex:commentExtensible w16cex:durableId="6FFA0112" w16cex:dateUtc="2024-07-11T15:40:00Z"/>
  <w16cex:commentExtensible w16cex:durableId="6ED96BD0" w16cex:dateUtc="2024-07-13T02:35:00Z"/>
  <w16cex:commentExtensible w16cex:durableId="4E05AAAA" w16cex:dateUtc="2024-07-11T15:41:00Z"/>
  <w16cex:commentExtensible w16cex:durableId="3A418DDB" w16cex:dateUtc="2024-07-13T02:30:00Z"/>
  <w16cex:commentExtensible w16cex:durableId="5DCF2AE1" w16cex:dateUtc="2024-07-11T15:43:00Z"/>
  <w16cex:commentExtensible w16cex:durableId="70BBB0C7" w16cex:dateUtc="2024-07-13T02:32:00Z"/>
  <w16cex:commentExtensible w16cex:durableId="7CEBC79F" w16cex:dateUtc="2024-07-11T15:42:00Z"/>
  <w16cex:commentExtensible w16cex:durableId="2A24D1E4" w16cex:dateUtc="2024-07-13T01:52:00Z"/>
  <w16cex:commentExtensible w16cex:durableId="2AD08D06" w16cex:dateUtc="2024-07-11T15:44:00Z"/>
  <w16cex:commentExtensible w16cex:durableId="1DDE8DA2" w16cex:dateUtc="2024-07-12T19:52:00Z"/>
  <w16cex:commentExtensible w16cex:durableId="7CFB0163" w16cex:dateUtc="2024-07-11T17:34:00Z"/>
  <w16cex:commentExtensible w16cex:durableId="5EB83982" w16cex:dateUtc="2024-07-12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521E15" w16cid:durableId="6563AB01"/>
  <w16cid:commentId w16cid:paraId="7258BEA7" w16cid:durableId="1D783557"/>
  <w16cid:commentId w16cid:paraId="51970141" w16cid:durableId="7EE633E4"/>
  <w16cid:commentId w16cid:paraId="29180CBB" w16cid:durableId="114B2A9C"/>
  <w16cid:commentId w16cid:paraId="1AAD2DEA" w16cid:durableId="1579D8AC"/>
  <w16cid:commentId w16cid:paraId="00C72488" w16cid:durableId="3C0A226F"/>
  <w16cid:commentId w16cid:paraId="72D1238F" w16cid:durableId="3CB50FAD"/>
  <w16cid:commentId w16cid:paraId="5C4E20F5" w16cid:durableId="7048A8DA"/>
  <w16cid:commentId w16cid:paraId="21C9E227" w16cid:durableId="07DBD55F"/>
  <w16cid:commentId w16cid:paraId="58F5C6C3" w16cid:durableId="53BE35F1"/>
  <w16cid:commentId w16cid:paraId="3B0BA8D8" w16cid:durableId="15071D7C"/>
  <w16cid:commentId w16cid:paraId="49593C1D" w16cid:durableId="1FB23B3B"/>
  <w16cid:commentId w16cid:paraId="7F63EF9C" w16cid:durableId="10B912A2"/>
  <w16cid:commentId w16cid:paraId="37EC3406" w16cid:durableId="61E5EBD2"/>
  <w16cid:commentId w16cid:paraId="7B94A9DC" w16cid:durableId="2D73DCC3"/>
  <w16cid:commentId w16cid:paraId="11455B67" w16cid:durableId="29BEE90D"/>
  <w16cid:commentId w16cid:paraId="2CD04946" w16cid:durableId="5D426225"/>
  <w16cid:commentId w16cid:paraId="4D97C783" w16cid:durableId="77C3CF3C"/>
  <w16cid:commentId w16cid:paraId="52CDD890" w16cid:durableId="5D24D128"/>
  <w16cid:commentId w16cid:paraId="3DF9DC56" w16cid:durableId="19D108FC"/>
  <w16cid:commentId w16cid:paraId="3586A8C8" w16cid:durableId="3D7D55F0"/>
  <w16cid:commentId w16cid:paraId="0A05DCD2" w16cid:durableId="546D1490"/>
  <w16cid:commentId w16cid:paraId="1DF527CD" w16cid:durableId="37CD92B5"/>
  <w16cid:commentId w16cid:paraId="6104B033" w16cid:durableId="0B16B802"/>
  <w16cid:commentId w16cid:paraId="0BE86E5F" w16cid:durableId="02C9CD52"/>
  <w16cid:commentId w16cid:paraId="6EDEDDD1" w16cid:durableId="6FD96008"/>
  <w16cid:commentId w16cid:paraId="3290F045" w16cid:durableId="226EB78C"/>
  <w16cid:commentId w16cid:paraId="7D5E49AD" w16cid:durableId="226EB78D"/>
  <w16cid:commentId w16cid:paraId="253D5E0C" w16cid:durableId="226EB78E"/>
  <w16cid:commentId w16cid:paraId="45894146" w16cid:durableId="226EB78F"/>
  <w16cid:commentId w16cid:paraId="3D99F7B7" w16cid:durableId="616019CD"/>
  <w16cid:commentId w16cid:paraId="56C106CA" w16cid:durableId="04217892"/>
  <w16cid:commentId w16cid:paraId="462E4F05" w16cid:durableId="12B16CBF"/>
  <w16cid:commentId w16cid:paraId="799A5246" w16cid:durableId="77AD68B9"/>
  <w16cid:commentId w16cid:paraId="30533101" w16cid:durableId="3E14CA5C"/>
  <w16cid:commentId w16cid:paraId="028BCAA9" w16cid:durableId="78E7D9DA"/>
  <w16cid:commentId w16cid:paraId="47EA59F6" w16cid:durableId="14A25DFC"/>
  <w16cid:commentId w16cid:paraId="0489FE6D" w16cid:durableId="7463D5DF"/>
  <w16cid:commentId w16cid:paraId="3CF24DBA" w16cid:durableId="2628BEA8"/>
  <w16cid:commentId w16cid:paraId="369C9FE7" w16cid:durableId="02239F9A"/>
  <w16cid:commentId w16cid:paraId="31AF37C3" w16cid:durableId="6EC002FB"/>
  <w16cid:commentId w16cid:paraId="29FAFB53" w16cid:durableId="462AE1C4"/>
  <w16cid:commentId w16cid:paraId="1C885D92" w16cid:durableId="38402ADE"/>
  <w16cid:commentId w16cid:paraId="367A6948" w16cid:durableId="6FE36190"/>
  <w16cid:commentId w16cid:paraId="1125AE53" w16cid:durableId="3BC1EE11"/>
  <w16cid:commentId w16cid:paraId="6D9D5E59" w16cid:durableId="48414956"/>
  <w16cid:commentId w16cid:paraId="49395F03" w16cid:durableId="28C25ED7"/>
  <w16cid:commentId w16cid:paraId="38FED879" w16cid:durableId="1C1F2D2D"/>
  <w16cid:commentId w16cid:paraId="23C36064" w16cid:durableId="4C0E340B"/>
  <w16cid:commentId w16cid:paraId="1955AC48" w16cid:durableId="64E2C74C"/>
  <w16cid:commentId w16cid:paraId="06BEF25E" w16cid:durableId="0A721B16"/>
  <w16cid:commentId w16cid:paraId="6664BA11" w16cid:durableId="4946E80B"/>
  <w16cid:commentId w16cid:paraId="414307AD" w16cid:durableId="1F4C9BC0"/>
  <w16cid:commentId w16cid:paraId="438A4819" w16cid:durableId="783F725B"/>
  <w16cid:commentId w16cid:paraId="1608AB72" w16cid:durableId="4B651331"/>
  <w16cid:commentId w16cid:paraId="65A5E08B" w16cid:durableId="72C75FC5"/>
  <w16cid:commentId w16cid:paraId="27A4342D" w16cid:durableId="5AF13D7D"/>
  <w16cid:commentId w16cid:paraId="6172699A" w16cid:durableId="23121205"/>
  <w16cid:commentId w16cid:paraId="7D4A2F2E" w16cid:durableId="617513E3"/>
  <w16cid:commentId w16cid:paraId="2200E9AE" w16cid:durableId="10AA668D"/>
  <w16cid:commentId w16cid:paraId="18117654" w16cid:durableId="1E1F8EC5"/>
  <w16cid:commentId w16cid:paraId="70F53E3E" w16cid:durableId="2C7C1CD7"/>
  <w16cid:commentId w16cid:paraId="0B61C68A" w16cid:durableId="63A52D70"/>
  <w16cid:commentId w16cid:paraId="410A52E8" w16cid:durableId="13A503AA"/>
  <w16cid:commentId w16cid:paraId="441B5FA7" w16cid:durableId="3B79BA1C"/>
  <w16cid:commentId w16cid:paraId="69316D8C" w16cid:durableId="73D4E1FC"/>
  <w16cid:commentId w16cid:paraId="5F4AB999" w16cid:durableId="20F8697A"/>
  <w16cid:commentId w16cid:paraId="330B8919" w16cid:durableId="2ED25853"/>
  <w16cid:commentId w16cid:paraId="073A6D7B" w16cid:durableId="013A5F66"/>
  <w16cid:commentId w16cid:paraId="1D56F2A5" w16cid:durableId="2C422596"/>
  <w16cid:commentId w16cid:paraId="50BF1B71" w16cid:durableId="176B14F4"/>
  <w16cid:commentId w16cid:paraId="4DFAF662" w16cid:durableId="1C890CD8"/>
  <w16cid:commentId w16cid:paraId="22DE1AD0" w16cid:durableId="3CAAC10A"/>
  <w16cid:commentId w16cid:paraId="3E7D29B8" w16cid:durableId="083ECBE4"/>
  <w16cid:commentId w16cid:paraId="22D612B7" w16cid:durableId="23909AC8"/>
  <w16cid:commentId w16cid:paraId="74A5AEFE" w16cid:durableId="30D1ECAD"/>
  <w16cid:commentId w16cid:paraId="320B5DEB" w16cid:durableId="751FF0A1"/>
  <w16cid:commentId w16cid:paraId="7F8179EC" w16cid:durableId="578047E1"/>
  <w16cid:commentId w16cid:paraId="1226A16F" w16cid:durableId="34FDE4AC"/>
  <w16cid:commentId w16cid:paraId="270D3808" w16cid:durableId="5552AB22"/>
  <w16cid:commentId w16cid:paraId="75C4C3BD" w16cid:durableId="0A77FFF0"/>
  <w16cid:commentId w16cid:paraId="2161D92F" w16cid:durableId="3CC36500"/>
  <w16cid:commentId w16cid:paraId="13FB4357" w16cid:durableId="755C5B0C"/>
  <w16cid:commentId w16cid:paraId="2F5387C2" w16cid:durableId="582DF812"/>
  <w16cid:commentId w16cid:paraId="5664C284" w16cid:durableId="2DFF7CAA"/>
  <w16cid:commentId w16cid:paraId="58F63DA0" w16cid:durableId="2BAA4759"/>
  <w16cid:commentId w16cid:paraId="51EBD42E" w16cid:durableId="778750C4"/>
  <w16cid:commentId w16cid:paraId="65FC33B8" w16cid:durableId="3AE215CD"/>
  <w16cid:commentId w16cid:paraId="2CF8C189" w16cid:durableId="4AB5B02F"/>
  <w16cid:commentId w16cid:paraId="7447A49C" w16cid:durableId="370D95C7"/>
  <w16cid:commentId w16cid:paraId="49C1A12B" w16cid:durableId="78E72FF0"/>
  <w16cid:commentId w16cid:paraId="1D185C4B" w16cid:durableId="34FE701E"/>
  <w16cid:commentId w16cid:paraId="63F85EAD" w16cid:durableId="5D74566A"/>
  <w16cid:commentId w16cid:paraId="37CACADD" w16cid:durableId="4E84F0D3"/>
  <w16cid:commentId w16cid:paraId="39CE3038" w16cid:durableId="086A2345"/>
  <w16cid:commentId w16cid:paraId="62858B6D" w16cid:durableId="620BF916"/>
  <w16cid:commentId w16cid:paraId="680F44FC" w16cid:durableId="4F07328E"/>
  <w16cid:commentId w16cid:paraId="428B5106" w16cid:durableId="7CB1628D"/>
  <w16cid:commentId w16cid:paraId="56C7273A" w16cid:durableId="0469D06C"/>
  <w16cid:commentId w16cid:paraId="53E64CEF" w16cid:durableId="0EA85B56"/>
  <w16cid:commentId w16cid:paraId="18AA19AF" w16cid:durableId="2E32200D"/>
  <w16cid:commentId w16cid:paraId="69275E2B" w16cid:durableId="61141AE6"/>
  <w16cid:commentId w16cid:paraId="355EB434" w16cid:durableId="34E8FAB2"/>
  <w16cid:commentId w16cid:paraId="7F829C3E" w16cid:durableId="1CAFFF99"/>
  <w16cid:commentId w16cid:paraId="432EA55B" w16cid:durableId="049A632E"/>
  <w16cid:commentId w16cid:paraId="48B17A05" w16cid:durableId="17ED6BB7"/>
  <w16cid:commentId w16cid:paraId="6B2E4086" w16cid:durableId="6F738EF5"/>
  <w16cid:commentId w16cid:paraId="56AB3DA7" w16cid:durableId="1D1C1C0B"/>
  <w16cid:commentId w16cid:paraId="63D4C706" w16cid:durableId="19A6F329"/>
  <w16cid:commentId w16cid:paraId="766E5C41" w16cid:durableId="1819F85C"/>
  <w16cid:commentId w16cid:paraId="75DB3D95" w16cid:durableId="4969AB15"/>
  <w16cid:commentId w16cid:paraId="41E6474B" w16cid:durableId="4C24B9C6"/>
  <w16cid:commentId w16cid:paraId="5E5B88DF" w16cid:durableId="12F82E5D"/>
  <w16cid:commentId w16cid:paraId="7FF22344" w16cid:durableId="57BF0BCD"/>
  <w16cid:commentId w16cid:paraId="526FC1CD" w16cid:durableId="75B56EFE"/>
  <w16cid:commentId w16cid:paraId="0CD23202" w16cid:durableId="67366DA5"/>
  <w16cid:commentId w16cid:paraId="615DC17A" w16cid:durableId="61F0EA73"/>
  <w16cid:commentId w16cid:paraId="5007DCD3" w16cid:durableId="54A80AC8"/>
  <w16cid:commentId w16cid:paraId="58AF5AF9" w16cid:durableId="20652981"/>
  <w16cid:commentId w16cid:paraId="3F934401" w16cid:durableId="10072892"/>
  <w16cid:commentId w16cid:paraId="26FC20D7" w16cid:durableId="53178261"/>
  <w16cid:commentId w16cid:paraId="31172BB4" w16cid:durableId="72376D04"/>
  <w16cid:commentId w16cid:paraId="7549A36F" w16cid:durableId="559D588A"/>
  <w16cid:commentId w16cid:paraId="0B268CEF" w16cid:durableId="7C4D2F50"/>
  <w16cid:commentId w16cid:paraId="0667A594" w16cid:durableId="3172D16A"/>
  <w16cid:commentId w16cid:paraId="4C3E9981" w16cid:durableId="6A0DE0DD"/>
  <w16cid:commentId w16cid:paraId="7C1927C2" w16cid:durableId="31296DEC"/>
  <w16cid:commentId w16cid:paraId="4C8F5C68" w16cid:durableId="4B760788"/>
  <w16cid:commentId w16cid:paraId="58E31171" w16cid:durableId="505E85CA"/>
  <w16cid:commentId w16cid:paraId="3AA9DA31" w16cid:durableId="2FF78BEE"/>
  <w16cid:commentId w16cid:paraId="32F2AD4C" w16cid:durableId="3A1734B0"/>
  <w16cid:commentId w16cid:paraId="6AFB4B7B" w16cid:durableId="4662EB1B"/>
  <w16cid:commentId w16cid:paraId="74388079" w16cid:durableId="6FFA0112"/>
  <w16cid:commentId w16cid:paraId="1E1F6FDC" w16cid:durableId="6ED96BD0"/>
  <w16cid:commentId w16cid:paraId="3418DD78" w16cid:durableId="4E05AAAA"/>
  <w16cid:commentId w16cid:paraId="4E10D889" w16cid:durableId="3A418DDB"/>
  <w16cid:commentId w16cid:paraId="1EF75394" w16cid:durableId="5DCF2AE1"/>
  <w16cid:commentId w16cid:paraId="437BE033" w16cid:durableId="70BBB0C7"/>
  <w16cid:commentId w16cid:paraId="3434E7FC" w16cid:durableId="7CEBC79F"/>
  <w16cid:commentId w16cid:paraId="0584273B" w16cid:durableId="2A24D1E4"/>
  <w16cid:commentId w16cid:paraId="5BDEA566" w16cid:durableId="1B317742"/>
  <w16cid:commentId w16cid:paraId="3C79D455" w16cid:durableId="2AD08D06"/>
  <w16cid:commentId w16cid:paraId="3FE15D00" w16cid:durableId="1DDE8DA2"/>
  <w16cid:commentId w16cid:paraId="2BD5DCCD" w16cid:durableId="230B69CD"/>
  <w16cid:commentId w16cid:paraId="60708C69" w16cid:durableId="7CFB0163"/>
  <w16cid:commentId w16cid:paraId="5C92B629" w16cid:durableId="5EB839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53F279" w14:textId="77777777" w:rsidR="001916A8" w:rsidRDefault="001916A8">
      <w:pPr>
        <w:spacing w:after="0" w:line="240" w:lineRule="auto"/>
      </w:pPr>
      <w:r>
        <w:separator/>
      </w:r>
    </w:p>
  </w:endnote>
  <w:endnote w:type="continuationSeparator" w:id="0">
    <w:p w14:paraId="620B79C4" w14:textId="77777777" w:rsidR="001916A8" w:rsidRDefault="001916A8">
      <w:pPr>
        <w:spacing w:after="0" w:line="240" w:lineRule="auto"/>
      </w:pPr>
      <w:r>
        <w:continuationSeparator/>
      </w:r>
    </w:p>
  </w:endnote>
  <w:endnote w:type="continuationNotice" w:id="1">
    <w:p w14:paraId="7C487E97" w14:textId="77777777" w:rsidR="001916A8" w:rsidRDefault="001916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26D028" w14:textId="77777777" w:rsidR="001916A8" w:rsidRDefault="001916A8">
      <w:pPr>
        <w:spacing w:after="0" w:line="240" w:lineRule="auto"/>
      </w:pPr>
      <w:r>
        <w:separator/>
      </w:r>
    </w:p>
  </w:footnote>
  <w:footnote w:type="continuationSeparator" w:id="0">
    <w:p w14:paraId="4DDE55B9" w14:textId="77777777" w:rsidR="001916A8" w:rsidRDefault="001916A8">
      <w:pPr>
        <w:spacing w:after="0" w:line="240" w:lineRule="auto"/>
      </w:pPr>
      <w:r>
        <w:continuationSeparator/>
      </w:r>
    </w:p>
  </w:footnote>
  <w:footnote w:type="continuationNotice" w:id="1">
    <w:p w14:paraId="3215205A" w14:textId="77777777" w:rsidR="001916A8" w:rsidRDefault="001916A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31E8E5B0">
      <w:start w:val="1"/>
      <w:numFmt w:val="bullet"/>
      <w:lvlText w:val=""/>
      <w:lvlJc w:val="left"/>
      <w:pPr>
        <w:ind w:left="720" w:hanging="360"/>
      </w:pPr>
      <w:rPr>
        <w:rFonts w:ascii="Symbol" w:hAnsi="Symbol"/>
      </w:rPr>
    </w:lvl>
    <w:lvl w:ilvl="1" w:tplc="39D407F0">
      <w:start w:val="1"/>
      <w:numFmt w:val="bullet"/>
      <w:lvlText w:val="o"/>
      <w:lvlJc w:val="left"/>
      <w:pPr>
        <w:tabs>
          <w:tab w:val="num" w:pos="1440"/>
        </w:tabs>
        <w:ind w:left="1440" w:hanging="360"/>
      </w:pPr>
      <w:rPr>
        <w:rFonts w:ascii="Courier New" w:hAnsi="Courier New"/>
      </w:rPr>
    </w:lvl>
    <w:lvl w:ilvl="2" w:tplc="DBD035BC">
      <w:start w:val="1"/>
      <w:numFmt w:val="bullet"/>
      <w:lvlText w:val=""/>
      <w:lvlJc w:val="left"/>
      <w:pPr>
        <w:tabs>
          <w:tab w:val="num" w:pos="2160"/>
        </w:tabs>
        <w:ind w:left="2160" w:hanging="360"/>
      </w:pPr>
      <w:rPr>
        <w:rFonts w:ascii="Wingdings" w:hAnsi="Wingdings"/>
      </w:rPr>
    </w:lvl>
    <w:lvl w:ilvl="3" w:tplc="D026B7B8">
      <w:start w:val="1"/>
      <w:numFmt w:val="bullet"/>
      <w:lvlText w:val=""/>
      <w:lvlJc w:val="left"/>
      <w:pPr>
        <w:tabs>
          <w:tab w:val="num" w:pos="2880"/>
        </w:tabs>
        <w:ind w:left="2880" w:hanging="360"/>
      </w:pPr>
      <w:rPr>
        <w:rFonts w:ascii="Symbol" w:hAnsi="Symbol"/>
      </w:rPr>
    </w:lvl>
    <w:lvl w:ilvl="4" w:tplc="8AFEB202">
      <w:start w:val="1"/>
      <w:numFmt w:val="bullet"/>
      <w:lvlText w:val="o"/>
      <w:lvlJc w:val="left"/>
      <w:pPr>
        <w:tabs>
          <w:tab w:val="num" w:pos="3600"/>
        </w:tabs>
        <w:ind w:left="3600" w:hanging="360"/>
      </w:pPr>
      <w:rPr>
        <w:rFonts w:ascii="Courier New" w:hAnsi="Courier New"/>
      </w:rPr>
    </w:lvl>
    <w:lvl w:ilvl="5" w:tplc="66C02AC2">
      <w:start w:val="1"/>
      <w:numFmt w:val="bullet"/>
      <w:lvlText w:val=""/>
      <w:lvlJc w:val="left"/>
      <w:pPr>
        <w:tabs>
          <w:tab w:val="num" w:pos="4320"/>
        </w:tabs>
        <w:ind w:left="4320" w:hanging="360"/>
      </w:pPr>
      <w:rPr>
        <w:rFonts w:ascii="Wingdings" w:hAnsi="Wingdings"/>
      </w:rPr>
    </w:lvl>
    <w:lvl w:ilvl="6" w:tplc="DE724E42">
      <w:start w:val="1"/>
      <w:numFmt w:val="bullet"/>
      <w:lvlText w:val=""/>
      <w:lvlJc w:val="left"/>
      <w:pPr>
        <w:tabs>
          <w:tab w:val="num" w:pos="5040"/>
        </w:tabs>
        <w:ind w:left="5040" w:hanging="360"/>
      </w:pPr>
      <w:rPr>
        <w:rFonts w:ascii="Symbol" w:hAnsi="Symbol"/>
      </w:rPr>
    </w:lvl>
    <w:lvl w:ilvl="7" w:tplc="93E4F934">
      <w:start w:val="1"/>
      <w:numFmt w:val="bullet"/>
      <w:lvlText w:val="o"/>
      <w:lvlJc w:val="left"/>
      <w:pPr>
        <w:tabs>
          <w:tab w:val="num" w:pos="5760"/>
        </w:tabs>
        <w:ind w:left="5760" w:hanging="360"/>
      </w:pPr>
      <w:rPr>
        <w:rFonts w:ascii="Courier New" w:hAnsi="Courier New"/>
      </w:rPr>
    </w:lvl>
    <w:lvl w:ilvl="8" w:tplc="EC44A71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5"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6"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abstractNum w:abstractNumId="8"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9"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10"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11" w15:restartNumberingAfterBreak="0">
    <w:nsid w:val="0E993EE3"/>
    <w:multiLevelType w:val="multilevel"/>
    <w:tmpl w:val="9B9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F670CF"/>
    <w:multiLevelType w:val="hybridMultilevel"/>
    <w:tmpl w:val="21FC1F92"/>
    <w:lvl w:ilvl="0" w:tplc="9738AD16">
      <w:start w:val="1"/>
      <w:numFmt w:val="decimal"/>
      <w:lvlText w:val="%1."/>
      <w:lvlJc w:val="left"/>
      <w:pPr>
        <w:ind w:left="1440" w:hanging="360"/>
      </w:pPr>
    </w:lvl>
    <w:lvl w:ilvl="1" w:tplc="C6DA4DE2">
      <w:start w:val="1"/>
      <w:numFmt w:val="decimal"/>
      <w:lvlText w:val="%2."/>
      <w:lvlJc w:val="left"/>
      <w:pPr>
        <w:ind w:left="1440" w:hanging="360"/>
      </w:pPr>
    </w:lvl>
    <w:lvl w:ilvl="2" w:tplc="45BA6336">
      <w:start w:val="1"/>
      <w:numFmt w:val="decimal"/>
      <w:lvlText w:val="%3."/>
      <w:lvlJc w:val="left"/>
      <w:pPr>
        <w:ind w:left="1440" w:hanging="360"/>
      </w:pPr>
    </w:lvl>
    <w:lvl w:ilvl="3" w:tplc="9540664C">
      <w:start w:val="1"/>
      <w:numFmt w:val="decimal"/>
      <w:lvlText w:val="%4."/>
      <w:lvlJc w:val="left"/>
      <w:pPr>
        <w:ind w:left="1440" w:hanging="360"/>
      </w:pPr>
    </w:lvl>
    <w:lvl w:ilvl="4" w:tplc="CC86A658">
      <w:start w:val="1"/>
      <w:numFmt w:val="decimal"/>
      <w:lvlText w:val="%5."/>
      <w:lvlJc w:val="left"/>
      <w:pPr>
        <w:ind w:left="1440" w:hanging="360"/>
      </w:pPr>
    </w:lvl>
    <w:lvl w:ilvl="5" w:tplc="0DACFA92">
      <w:start w:val="1"/>
      <w:numFmt w:val="decimal"/>
      <w:lvlText w:val="%6."/>
      <w:lvlJc w:val="left"/>
      <w:pPr>
        <w:ind w:left="1440" w:hanging="360"/>
      </w:pPr>
    </w:lvl>
    <w:lvl w:ilvl="6" w:tplc="48B48B3A">
      <w:start w:val="1"/>
      <w:numFmt w:val="decimal"/>
      <w:lvlText w:val="%7."/>
      <w:lvlJc w:val="left"/>
      <w:pPr>
        <w:ind w:left="1440" w:hanging="360"/>
      </w:pPr>
    </w:lvl>
    <w:lvl w:ilvl="7" w:tplc="D55A65F0">
      <w:start w:val="1"/>
      <w:numFmt w:val="decimal"/>
      <w:lvlText w:val="%8."/>
      <w:lvlJc w:val="left"/>
      <w:pPr>
        <w:ind w:left="1440" w:hanging="360"/>
      </w:pPr>
    </w:lvl>
    <w:lvl w:ilvl="8" w:tplc="3E3CE722">
      <w:start w:val="1"/>
      <w:numFmt w:val="decimal"/>
      <w:lvlText w:val="%9."/>
      <w:lvlJc w:val="left"/>
      <w:pPr>
        <w:ind w:left="1440" w:hanging="360"/>
      </w:pPr>
    </w:lvl>
  </w:abstractNum>
  <w:abstractNum w:abstractNumId="13"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14" w15:restartNumberingAfterBreak="0">
    <w:nsid w:val="179158F6"/>
    <w:multiLevelType w:val="multilevel"/>
    <w:tmpl w:val="53B26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16"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17"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18"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9"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20" w15:restartNumberingAfterBreak="0">
    <w:nsid w:val="2D1419DA"/>
    <w:multiLevelType w:val="multilevel"/>
    <w:tmpl w:val="0D109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22"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23"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7842B1"/>
    <w:multiLevelType w:val="multilevel"/>
    <w:tmpl w:val="9B2E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6A5764"/>
    <w:multiLevelType w:val="multilevel"/>
    <w:tmpl w:val="A92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27" w15:restartNumberingAfterBreak="0">
    <w:nsid w:val="3F682975"/>
    <w:multiLevelType w:val="multilevel"/>
    <w:tmpl w:val="4FA6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29"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30" w15:restartNumberingAfterBreak="0">
    <w:nsid w:val="44832673"/>
    <w:multiLevelType w:val="multilevel"/>
    <w:tmpl w:val="64C0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32"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33" w15:restartNumberingAfterBreak="0">
    <w:nsid w:val="50A1079D"/>
    <w:multiLevelType w:val="multilevel"/>
    <w:tmpl w:val="868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35"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36"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37" w15:restartNumberingAfterBreak="0">
    <w:nsid w:val="64F73196"/>
    <w:multiLevelType w:val="multilevel"/>
    <w:tmpl w:val="0B0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39" w15:restartNumberingAfterBreak="0">
    <w:nsid w:val="6FCF150E"/>
    <w:multiLevelType w:val="multilevel"/>
    <w:tmpl w:val="E56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41" w15:restartNumberingAfterBreak="0">
    <w:nsid w:val="74B34952"/>
    <w:multiLevelType w:val="multilevel"/>
    <w:tmpl w:val="2BACD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43"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44"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45"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23"/>
  </w:num>
  <w:num w:numId="4" w16cid:durableId="586813585">
    <w:abstractNumId w:val="45"/>
  </w:num>
  <w:num w:numId="5" w16cid:durableId="2123255645">
    <w:abstractNumId w:val="32"/>
  </w:num>
  <w:num w:numId="6" w16cid:durableId="443772533">
    <w:abstractNumId w:val="34"/>
  </w:num>
  <w:num w:numId="7" w16cid:durableId="988829514">
    <w:abstractNumId w:val="17"/>
  </w:num>
  <w:num w:numId="8" w16cid:durableId="759716675">
    <w:abstractNumId w:val="22"/>
  </w:num>
  <w:num w:numId="9" w16cid:durableId="342904573">
    <w:abstractNumId w:val="43"/>
  </w:num>
  <w:num w:numId="10" w16cid:durableId="158352232">
    <w:abstractNumId w:val="21"/>
  </w:num>
  <w:num w:numId="11" w16cid:durableId="21514128">
    <w:abstractNumId w:val="9"/>
  </w:num>
  <w:num w:numId="12" w16cid:durableId="1233202729">
    <w:abstractNumId w:val="44"/>
  </w:num>
  <w:num w:numId="13" w16cid:durableId="1295794937">
    <w:abstractNumId w:val="18"/>
  </w:num>
  <w:num w:numId="14" w16cid:durableId="875200251">
    <w:abstractNumId w:val="26"/>
  </w:num>
  <w:num w:numId="15" w16cid:durableId="1456753566">
    <w:abstractNumId w:val="29"/>
  </w:num>
  <w:num w:numId="16" w16cid:durableId="818497277">
    <w:abstractNumId w:val="35"/>
  </w:num>
  <w:num w:numId="17" w16cid:durableId="1338387596">
    <w:abstractNumId w:val="31"/>
  </w:num>
  <w:num w:numId="18" w16cid:durableId="325596594">
    <w:abstractNumId w:val="40"/>
  </w:num>
  <w:num w:numId="19" w16cid:durableId="1862009988">
    <w:abstractNumId w:val="19"/>
  </w:num>
  <w:num w:numId="20" w16cid:durableId="1546865107">
    <w:abstractNumId w:val="13"/>
  </w:num>
  <w:num w:numId="21" w16cid:durableId="932931654">
    <w:abstractNumId w:val="8"/>
  </w:num>
  <w:num w:numId="22" w16cid:durableId="996152032">
    <w:abstractNumId w:val="28"/>
  </w:num>
  <w:num w:numId="23" w16cid:durableId="478350475">
    <w:abstractNumId w:val="15"/>
  </w:num>
  <w:num w:numId="24" w16cid:durableId="1155993785">
    <w:abstractNumId w:val="36"/>
  </w:num>
  <w:num w:numId="25" w16cid:durableId="777411109">
    <w:abstractNumId w:val="38"/>
  </w:num>
  <w:num w:numId="26" w16cid:durableId="1395473657">
    <w:abstractNumId w:val="10"/>
  </w:num>
  <w:num w:numId="27" w16cid:durableId="648095615">
    <w:abstractNumId w:val="42"/>
  </w:num>
  <w:num w:numId="28" w16cid:durableId="861285758">
    <w:abstractNumId w:val="16"/>
  </w:num>
  <w:num w:numId="29" w16cid:durableId="317422735">
    <w:abstractNumId w:val="2"/>
  </w:num>
  <w:num w:numId="30" w16cid:durableId="1318803753">
    <w:abstractNumId w:val="7"/>
  </w:num>
  <w:num w:numId="31" w16cid:durableId="514347806">
    <w:abstractNumId w:val="5"/>
  </w:num>
  <w:num w:numId="32" w16cid:durableId="435711438">
    <w:abstractNumId w:val="6"/>
  </w:num>
  <w:num w:numId="33" w16cid:durableId="351491832">
    <w:abstractNumId w:val="4"/>
  </w:num>
  <w:num w:numId="34" w16cid:durableId="215816555">
    <w:abstractNumId w:val="3"/>
  </w:num>
  <w:num w:numId="35" w16cid:durableId="874850320">
    <w:abstractNumId w:val="4"/>
  </w:num>
  <w:num w:numId="36" w16cid:durableId="818695132">
    <w:abstractNumId w:val="25"/>
    <w:lvlOverride w:ilvl="0">
      <w:startOverride w:val="1"/>
    </w:lvlOverride>
  </w:num>
  <w:num w:numId="37" w16cid:durableId="1408042317">
    <w:abstractNumId w:val="39"/>
  </w:num>
  <w:num w:numId="38" w16cid:durableId="52967227">
    <w:abstractNumId w:val="11"/>
  </w:num>
  <w:num w:numId="39" w16cid:durableId="1595477617">
    <w:abstractNumId w:val="14"/>
    <w:lvlOverride w:ilvl="0">
      <w:startOverride w:val="1"/>
    </w:lvlOverride>
  </w:num>
  <w:num w:numId="40" w16cid:durableId="1120763683">
    <w:abstractNumId w:val="27"/>
    <w:lvlOverride w:ilvl="0">
      <w:startOverride w:val="1"/>
    </w:lvlOverride>
  </w:num>
  <w:num w:numId="41" w16cid:durableId="1703437292">
    <w:abstractNumId w:val="41"/>
    <w:lvlOverride w:ilvl="0">
      <w:startOverride w:val="1"/>
    </w:lvlOverride>
  </w:num>
  <w:num w:numId="42" w16cid:durableId="2136100279">
    <w:abstractNumId w:val="24"/>
  </w:num>
  <w:num w:numId="43" w16cid:durableId="1079716614">
    <w:abstractNumId w:val="20"/>
  </w:num>
  <w:num w:numId="44" w16cid:durableId="372996253">
    <w:abstractNumId w:val="33"/>
  </w:num>
  <w:num w:numId="45" w16cid:durableId="733427106">
    <w:abstractNumId w:val="37"/>
  </w:num>
  <w:num w:numId="46" w16cid:durableId="1622684912">
    <w:abstractNumId w:val="30"/>
  </w:num>
  <w:num w:numId="47" w16cid:durableId="1461192526">
    <w:abstractNumId w:val="12"/>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Irene Tsapara">
    <w15:presenceInfo w15:providerId="None" w15:userId="Irene Tsapara"/>
  </w15:person>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22F1"/>
    <w:rsid w:val="0003441A"/>
    <w:rsid w:val="0003460E"/>
    <w:rsid w:val="000356DE"/>
    <w:rsid w:val="00035ECC"/>
    <w:rsid w:val="000436D3"/>
    <w:rsid w:val="00044827"/>
    <w:rsid w:val="00044C10"/>
    <w:rsid w:val="000457CF"/>
    <w:rsid w:val="0004776B"/>
    <w:rsid w:val="00050176"/>
    <w:rsid w:val="000523B5"/>
    <w:rsid w:val="00052615"/>
    <w:rsid w:val="00053B88"/>
    <w:rsid w:val="00055ABE"/>
    <w:rsid w:val="00057898"/>
    <w:rsid w:val="000600E7"/>
    <w:rsid w:val="00060F72"/>
    <w:rsid w:val="000622E8"/>
    <w:rsid w:val="00063B61"/>
    <w:rsid w:val="00066AE3"/>
    <w:rsid w:val="00071289"/>
    <w:rsid w:val="00071A1D"/>
    <w:rsid w:val="0007441D"/>
    <w:rsid w:val="0007748A"/>
    <w:rsid w:val="000774E7"/>
    <w:rsid w:val="00080441"/>
    <w:rsid w:val="00081CD5"/>
    <w:rsid w:val="00081EFB"/>
    <w:rsid w:val="00082F35"/>
    <w:rsid w:val="0008348A"/>
    <w:rsid w:val="00083C14"/>
    <w:rsid w:val="00091537"/>
    <w:rsid w:val="0009591E"/>
    <w:rsid w:val="00096688"/>
    <w:rsid w:val="000A088F"/>
    <w:rsid w:val="000A5B90"/>
    <w:rsid w:val="000A741E"/>
    <w:rsid w:val="000A7A17"/>
    <w:rsid w:val="000B25D7"/>
    <w:rsid w:val="000B5CED"/>
    <w:rsid w:val="000C156C"/>
    <w:rsid w:val="000C3454"/>
    <w:rsid w:val="000C6657"/>
    <w:rsid w:val="000C6EE8"/>
    <w:rsid w:val="000C76F0"/>
    <w:rsid w:val="000D4B2E"/>
    <w:rsid w:val="000D55FA"/>
    <w:rsid w:val="000D5D6C"/>
    <w:rsid w:val="000D62B6"/>
    <w:rsid w:val="000D6362"/>
    <w:rsid w:val="000D6434"/>
    <w:rsid w:val="000E0F0A"/>
    <w:rsid w:val="000E1EC6"/>
    <w:rsid w:val="000E2EE9"/>
    <w:rsid w:val="000E596E"/>
    <w:rsid w:val="000F0A57"/>
    <w:rsid w:val="000F10CE"/>
    <w:rsid w:val="000F1E32"/>
    <w:rsid w:val="000F66A8"/>
    <w:rsid w:val="000F70E7"/>
    <w:rsid w:val="0010238E"/>
    <w:rsid w:val="00111044"/>
    <w:rsid w:val="00112494"/>
    <w:rsid w:val="0011439B"/>
    <w:rsid w:val="0011514B"/>
    <w:rsid w:val="00116489"/>
    <w:rsid w:val="00117071"/>
    <w:rsid w:val="001209B3"/>
    <w:rsid w:val="00122F8C"/>
    <w:rsid w:val="001265C6"/>
    <w:rsid w:val="001356E8"/>
    <w:rsid w:val="00136358"/>
    <w:rsid w:val="0013717E"/>
    <w:rsid w:val="001419B1"/>
    <w:rsid w:val="001424F7"/>
    <w:rsid w:val="0014415B"/>
    <w:rsid w:val="00146FA9"/>
    <w:rsid w:val="0015022C"/>
    <w:rsid w:val="0015294B"/>
    <w:rsid w:val="0015334D"/>
    <w:rsid w:val="001533AD"/>
    <w:rsid w:val="00163D84"/>
    <w:rsid w:val="001672D0"/>
    <w:rsid w:val="00167573"/>
    <w:rsid w:val="0017341B"/>
    <w:rsid w:val="00175236"/>
    <w:rsid w:val="0017572C"/>
    <w:rsid w:val="00176E0C"/>
    <w:rsid w:val="001814E4"/>
    <w:rsid w:val="00183789"/>
    <w:rsid w:val="001855E4"/>
    <w:rsid w:val="00185AE7"/>
    <w:rsid w:val="00186728"/>
    <w:rsid w:val="0019168E"/>
    <w:rsid w:val="001916A8"/>
    <w:rsid w:val="00196B39"/>
    <w:rsid w:val="001A0BCE"/>
    <w:rsid w:val="001A0CED"/>
    <w:rsid w:val="001A0F17"/>
    <w:rsid w:val="001A1612"/>
    <w:rsid w:val="001A3FB4"/>
    <w:rsid w:val="001A4679"/>
    <w:rsid w:val="001A7639"/>
    <w:rsid w:val="001B0FB8"/>
    <w:rsid w:val="001B1EF3"/>
    <w:rsid w:val="001B26EE"/>
    <w:rsid w:val="001B31CD"/>
    <w:rsid w:val="001B59AB"/>
    <w:rsid w:val="001B748F"/>
    <w:rsid w:val="001B79DF"/>
    <w:rsid w:val="001C0E8E"/>
    <w:rsid w:val="001C0F06"/>
    <w:rsid w:val="001C3A93"/>
    <w:rsid w:val="001C3E1E"/>
    <w:rsid w:val="001C4899"/>
    <w:rsid w:val="001C50CE"/>
    <w:rsid w:val="001D2FE3"/>
    <w:rsid w:val="001D4012"/>
    <w:rsid w:val="001D5E14"/>
    <w:rsid w:val="001D6AA8"/>
    <w:rsid w:val="001D6B39"/>
    <w:rsid w:val="001E0826"/>
    <w:rsid w:val="001E1D9E"/>
    <w:rsid w:val="001E364F"/>
    <w:rsid w:val="001F0B5B"/>
    <w:rsid w:val="001F2EF9"/>
    <w:rsid w:val="001F3098"/>
    <w:rsid w:val="001F3ACE"/>
    <w:rsid w:val="001F40AB"/>
    <w:rsid w:val="001F5B40"/>
    <w:rsid w:val="001F6B26"/>
    <w:rsid w:val="002017A8"/>
    <w:rsid w:val="00206204"/>
    <w:rsid w:val="00211477"/>
    <w:rsid w:val="002149B1"/>
    <w:rsid w:val="00222211"/>
    <w:rsid w:val="00222F87"/>
    <w:rsid w:val="002255D3"/>
    <w:rsid w:val="00227B11"/>
    <w:rsid w:val="00234AB5"/>
    <w:rsid w:val="00237114"/>
    <w:rsid w:val="00237644"/>
    <w:rsid w:val="00237B83"/>
    <w:rsid w:val="00237C49"/>
    <w:rsid w:val="00243751"/>
    <w:rsid w:val="00243DD3"/>
    <w:rsid w:val="0024547B"/>
    <w:rsid w:val="00250C8B"/>
    <w:rsid w:val="00255153"/>
    <w:rsid w:val="00255869"/>
    <w:rsid w:val="002613AE"/>
    <w:rsid w:val="00265F7C"/>
    <w:rsid w:val="002677A6"/>
    <w:rsid w:val="0028130F"/>
    <w:rsid w:val="002820DE"/>
    <w:rsid w:val="00290A45"/>
    <w:rsid w:val="00292542"/>
    <w:rsid w:val="002939EC"/>
    <w:rsid w:val="00297371"/>
    <w:rsid w:val="002974A1"/>
    <w:rsid w:val="002979F8"/>
    <w:rsid w:val="002A01C3"/>
    <w:rsid w:val="002A0E83"/>
    <w:rsid w:val="002A1A29"/>
    <w:rsid w:val="002A1AB4"/>
    <w:rsid w:val="002A2168"/>
    <w:rsid w:val="002A25CE"/>
    <w:rsid w:val="002A3E3C"/>
    <w:rsid w:val="002A40E4"/>
    <w:rsid w:val="002A530B"/>
    <w:rsid w:val="002B4DFE"/>
    <w:rsid w:val="002B5F8E"/>
    <w:rsid w:val="002B79AE"/>
    <w:rsid w:val="002C033D"/>
    <w:rsid w:val="002C104B"/>
    <w:rsid w:val="002C259A"/>
    <w:rsid w:val="002C61A4"/>
    <w:rsid w:val="002C6F8B"/>
    <w:rsid w:val="002C71CA"/>
    <w:rsid w:val="002C7BE6"/>
    <w:rsid w:val="002D22BF"/>
    <w:rsid w:val="002D27D6"/>
    <w:rsid w:val="002D2E24"/>
    <w:rsid w:val="002D34D0"/>
    <w:rsid w:val="002D43D5"/>
    <w:rsid w:val="002D7515"/>
    <w:rsid w:val="002E33BF"/>
    <w:rsid w:val="002E3C38"/>
    <w:rsid w:val="002E61FE"/>
    <w:rsid w:val="002F2F6B"/>
    <w:rsid w:val="002F59EF"/>
    <w:rsid w:val="002F7423"/>
    <w:rsid w:val="00300279"/>
    <w:rsid w:val="003002C2"/>
    <w:rsid w:val="003027E5"/>
    <w:rsid w:val="00302DE1"/>
    <w:rsid w:val="00305416"/>
    <w:rsid w:val="00305D8F"/>
    <w:rsid w:val="00310483"/>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B6C"/>
    <w:rsid w:val="00352C63"/>
    <w:rsid w:val="0035505D"/>
    <w:rsid w:val="00355D15"/>
    <w:rsid w:val="003567B2"/>
    <w:rsid w:val="00357682"/>
    <w:rsid w:val="003577E5"/>
    <w:rsid w:val="00357FAC"/>
    <w:rsid w:val="00361C43"/>
    <w:rsid w:val="0036576C"/>
    <w:rsid w:val="00366BA1"/>
    <w:rsid w:val="0037069C"/>
    <w:rsid w:val="003739B2"/>
    <w:rsid w:val="00375797"/>
    <w:rsid w:val="00376DF0"/>
    <w:rsid w:val="003805C3"/>
    <w:rsid w:val="00380D26"/>
    <w:rsid w:val="00381405"/>
    <w:rsid w:val="003837E4"/>
    <w:rsid w:val="00384830"/>
    <w:rsid w:val="00391938"/>
    <w:rsid w:val="003943A4"/>
    <w:rsid w:val="00395AFF"/>
    <w:rsid w:val="0039680A"/>
    <w:rsid w:val="00397771"/>
    <w:rsid w:val="003A3FC9"/>
    <w:rsid w:val="003A4779"/>
    <w:rsid w:val="003B3586"/>
    <w:rsid w:val="003B423F"/>
    <w:rsid w:val="003B5887"/>
    <w:rsid w:val="003B5A44"/>
    <w:rsid w:val="003C0A48"/>
    <w:rsid w:val="003C1B16"/>
    <w:rsid w:val="003C1B73"/>
    <w:rsid w:val="003C3FAC"/>
    <w:rsid w:val="003C7FA3"/>
    <w:rsid w:val="003D01DB"/>
    <w:rsid w:val="003D04DA"/>
    <w:rsid w:val="003D070A"/>
    <w:rsid w:val="003D5B69"/>
    <w:rsid w:val="003E1463"/>
    <w:rsid w:val="003E4A12"/>
    <w:rsid w:val="003F00B9"/>
    <w:rsid w:val="003F0F9A"/>
    <w:rsid w:val="003F1660"/>
    <w:rsid w:val="003F18E2"/>
    <w:rsid w:val="003F2371"/>
    <w:rsid w:val="003F36B5"/>
    <w:rsid w:val="003F4C79"/>
    <w:rsid w:val="003F5700"/>
    <w:rsid w:val="003F79DE"/>
    <w:rsid w:val="004030EC"/>
    <w:rsid w:val="0040593B"/>
    <w:rsid w:val="0041488C"/>
    <w:rsid w:val="00423151"/>
    <w:rsid w:val="00423C69"/>
    <w:rsid w:val="00424335"/>
    <w:rsid w:val="00426CF5"/>
    <w:rsid w:val="004274C1"/>
    <w:rsid w:val="00430BD1"/>
    <w:rsid w:val="0043776D"/>
    <w:rsid w:val="00437910"/>
    <w:rsid w:val="00437E3D"/>
    <w:rsid w:val="00440AFE"/>
    <w:rsid w:val="00445C66"/>
    <w:rsid w:val="00450F7F"/>
    <w:rsid w:val="00451AE0"/>
    <w:rsid w:val="0045370A"/>
    <w:rsid w:val="00456BC5"/>
    <w:rsid w:val="00456C18"/>
    <w:rsid w:val="00464701"/>
    <w:rsid w:val="004651A6"/>
    <w:rsid w:val="0046721F"/>
    <w:rsid w:val="00470BB0"/>
    <w:rsid w:val="004712BC"/>
    <w:rsid w:val="00471725"/>
    <w:rsid w:val="00473BB3"/>
    <w:rsid w:val="00476863"/>
    <w:rsid w:val="0047774B"/>
    <w:rsid w:val="00480334"/>
    <w:rsid w:val="00480EED"/>
    <w:rsid w:val="0048162C"/>
    <w:rsid w:val="00482D50"/>
    <w:rsid w:val="0048353F"/>
    <w:rsid w:val="00483A1B"/>
    <w:rsid w:val="004845C6"/>
    <w:rsid w:val="00485294"/>
    <w:rsid w:val="00486BD5"/>
    <w:rsid w:val="0049034C"/>
    <w:rsid w:val="00491A44"/>
    <w:rsid w:val="004920CB"/>
    <w:rsid w:val="00494D9C"/>
    <w:rsid w:val="00495422"/>
    <w:rsid w:val="004A10F3"/>
    <w:rsid w:val="004A21DB"/>
    <w:rsid w:val="004A4404"/>
    <w:rsid w:val="004B0186"/>
    <w:rsid w:val="004B0C52"/>
    <w:rsid w:val="004B3B95"/>
    <w:rsid w:val="004B5485"/>
    <w:rsid w:val="004B58F6"/>
    <w:rsid w:val="004B5ACB"/>
    <w:rsid w:val="004B70D3"/>
    <w:rsid w:val="004C5352"/>
    <w:rsid w:val="004C59DB"/>
    <w:rsid w:val="004C6839"/>
    <w:rsid w:val="004C6DE7"/>
    <w:rsid w:val="004D0B13"/>
    <w:rsid w:val="004D5E6E"/>
    <w:rsid w:val="004D681A"/>
    <w:rsid w:val="004E0491"/>
    <w:rsid w:val="004E17A0"/>
    <w:rsid w:val="004E193B"/>
    <w:rsid w:val="004E2D25"/>
    <w:rsid w:val="004E3685"/>
    <w:rsid w:val="004E6C62"/>
    <w:rsid w:val="004F0B64"/>
    <w:rsid w:val="004F3CEF"/>
    <w:rsid w:val="004F426B"/>
    <w:rsid w:val="004F49FD"/>
    <w:rsid w:val="004F53AC"/>
    <w:rsid w:val="004F54E4"/>
    <w:rsid w:val="004F798E"/>
    <w:rsid w:val="00502051"/>
    <w:rsid w:val="0050543B"/>
    <w:rsid w:val="005057ED"/>
    <w:rsid w:val="00507982"/>
    <w:rsid w:val="00512215"/>
    <w:rsid w:val="00513766"/>
    <w:rsid w:val="00521D3E"/>
    <w:rsid w:val="005237FE"/>
    <w:rsid w:val="005249DB"/>
    <w:rsid w:val="0053019A"/>
    <w:rsid w:val="00530234"/>
    <w:rsid w:val="00532318"/>
    <w:rsid w:val="005333AB"/>
    <w:rsid w:val="005340CD"/>
    <w:rsid w:val="0054029B"/>
    <w:rsid w:val="005422D6"/>
    <w:rsid w:val="005422F4"/>
    <w:rsid w:val="00543D0F"/>
    <w:rsid w:val="0054480B"/>
    <w:rsid w:val="00545BAE"/>
    <w:rsid w:val="00547AA6"/>
    <w:rsid w:val="005521AA"/>
    <w:rsid w:val="005546CC"/>
    <w:rsid w:val="00557AAA"/>
    <w:rsid w:val="00563F22"/>
    <w:rsid w:val="00566404"/>
    <w:rsid w:val="00566644"/>
    <w:rsid w:val="00567BB8"/>
    <w:rsid w:val="00570F01"/>
    <w:rsid w:val="0058189B"/>
    <w:rsid w:val="00585A1A"/>
    <w:rsid w:val="0058668C"/>
    <w:rsid w:val="005874FD"/>
    <w:rsid w:val="005919DC"/>
    <w:rsid w:val="00591DB7"/>
    <w:rsid w:val="005931F9"/>
    <w:rsid w:val="005A02A8"/>
    <w:rsid w:val="005A2A36"/>
    <w:rsid w:val="005A5EB1"/>
    <w:rsid w:val="005B550A"/>
    <w:rsid w:val="005B555C"/>
    <w:rsid w:val="005B5692"/>
    <w:rsid w:val="005C1511"/>
    <w:rsid w:val="005C1BA0"/>
    <w:rsid w:val="005C211E"/>
    <w:rsid w:val="005C57F6"/>
    <w:rsid w:val="005D5189"/>
    <w:rsid w:val="005D57E6"/>
    <w:rsid w:val="005D64EF"/>
    <w:rsid w:val="005E13F1"/>
    <w:rsid w:val="005E2B77"/>
    <w:rsid w:val="005E4775"/>
    <w:rsid w:val="005E553A"/>
    <w:rsid w:val="005E6E4D"/>
    <w:rsid w:val="005E72EC"/>
    <w:rsid w:val="005F0297"/>
    <w:rsid w:val="005F08C1"/>
    <w:rsid w:val="005F1096"/>
    <w:rsid w:val="005F2C89"/>
    <w:rsid w:val="005F2D31"/>
    <w:rsid w:val="005F3496"/>
    <w:rsid w:val="005F5FB5"/>
    <w:rsid w:val="005F66C9"/>
    <w:rsid w:val="005F7564"/>
    <w:rsid w:val="005F7AF0"/>
    <w:rsid w:val="006001DD"/>
    <w:rsid w:val="0060264C"/>
    <w:rsid w:val="00602B21"/>
    <w:rsid w:val="006167E4"/>
    <w:rsid w:val="00616EE6"/>
    <w:rsid w:val="00617AD8"/>
    <w:rsid w:val="0062523F"/>
    <w:rsid w:val="0062717A"/>
    <w:rsid w:val="00627FD2"/>
    <w:rsid w:val="006319BA"/>
    <w:rsid w:val="00634884"/>
    <w:rsid w:val="00640B63"/>
    <w:rsid w:val="00640B93"/>
    <w:rsid w:val="00640EF6"/>
    <w:rsid w:val="00641BB0"/>
    <w:rsid w:val="00643ED2"/>
    <w:rsid w:val="00644A07"/>
    <w:rsid w:val="00644A5A"/>
    <w:rsid w:val="00645E33"/>
    <w:rsid w:val="00647C03"/>
    <w:rsid w:val="00650CCE"/>
    <w:rsid w:val="006515CF"/>
    <w:rsid w:val="00652174"/>
    <w:rsid w:val="00652B14"/>
    <w:rsid w:val="00655649"/>
    <w:rsid w:val="00657C20"/>
    <w:rsid w:val="00657E24"/>
    <w:rsid w:val="00657F92"/>
    <w:rsid w:val="0066718D"/>
    <w:rsid w:val="006679BE"/>
    <w:rsid w:val="0067047E"/>
    <w:rsid w:val="0067081F"/>
    <w:rsid w:val="00671253"/>
    <w:rsid w:val="0067129F"/>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9728C"/>
    <w:rsid w:val="006A0D87"/>
    <w:rsid w:val="006A14BF"/>
    <w:rsid w:val="006A1635"/>
    <w:rsid w:val="006A263B"/>
    <w:rsid w:val="006A2688"/>
    <w:rsid w:val="006A48CC"/>
    <w:rsid w:val="006A4D51"/>
    <w:rsid w:val="006B0ADD"/>
    <w:rsid w:val="006B2567"/>
    <w:rsid w:val="006B2CDC"/>
    <w:rsid w:val="006B759C"/>
    <w:rsid w:val="006C1D7B"/>
    <w:rsid w:val="006C2599"/>
    <w:rsid w:val="006C330F"/>
    <w:rsid w:val="006C3C25"/>
    <w:rsid w:val="006D00D9"/>
    <w:rsid w:val="006D2396"/>
    <w:rsid w:val="006D2C08"/>
    <w:rsid w:val="006D3517"/>
    <w:rsid w:val="006D634D"/>
    <w:rsid w:val="006D6D79"/>
    <w:rsid w:val="006D7B19"/>
    <w:rsid w:val="006E0081"/>
    <w:rsid w:val="006E065A"/>
    <w:rsid w:val="006E2BAE"/>
    <w:rsid w:val="006E3E46"/>
    <w:rsid w:val="006F5D6D"/>
    <w:rsid w:val="006F620C"/>
    <w:rsid w:val="006F79A0"/>
    <w:rsid w:val="006F79F1"/>
    <w:rsid w:val="006F7A8D"/>
    <w:rsid w:val="00701027"/>
    <w:rsid w:val="0070192C"/>
    <w:rsid w:val="00702C06"/>
    <w:rsid w:val="0070342F"/>
    <w:rsid w:val="007115A6"/>
    <w:rsid w:val="007132E1"/>
    <w:rsid w:val="00713616"/>
    <w:rsid w:val="00716524"/>
    <w:rsid w:val="00716951"/>
    <w:rsid w:val="00716C58"/>
    <w:rsid w:val="0072011B"/>
    <w:rsid w:val="007224B3"/>
    <w:rsid w:val="00724CDB"/>
    <w:rsid w:val="00725387"/>
    <w:rsid w:val="00726A81"/>
    <w:rsid w:val="00727D91"/>
    <w:rsid w:val="00731B48"/>
    <w:rsid w:val="007320DF"/>
    <w:rsid w:val="0073469F"/>
    <w:rsid w:val="00735D62"/>
    <w:rsid w:val="00737795"/>
    <w:rsid w:val="00737FB2"/>
    <w:rsid w:val="0074246D"/>
    <w:rsid w:val="0075142B"/>
    <w:rsid w:val="00752598"/>
    <w:rsid w:val="00752DE7"/>
    <w:rsid w:val="00753186"/>
    <w:rsid w:val="00753BF1"/>
    <w:rsid w:val="00754384"/>
    <w:rsid w:val="007573D9"/>
    <w:rsid w:val="00761763"/>
    <w:rsid w:val="007640F1"/>
    <w:rsid w:val="007657FC"/>
    <w:rsid w:val="00765ADD"/>
    <w:rsid w:val="00765E48"/>
    <w:rsid w:val="0076606C"/>
    <w:rsid w:val="00767176"/>
    <w:rsid w:val="0076725E"/>
    <w:rsid w:val="00771868"/>
    <w:rsid w:val="00772E37"/>
    <w:rsid w:val="00775EA5"/>
    <w:rsid w:val="007770A1"/>
    <w:rsid w:val="00791641"/>
    <w:rsid w:val="007918B4"/>
    <w:rsid w:val="0079197A"/>
    <w:rsid w:val="007947A9"/>
    <w:rsid w:val="00794D04"/>
    <w:rsid w:val="00794D2F"/>
    <w:rsid w:val="00795450"/>
    <w:rsid w:val="00795508"/>
    <w:rsid w:val="007966F3"/>
    <w:rsid w:val="00796F28"/>
    <w:rsid w:val="00797105"/>
    <w:rsid w:val="007978A4"/>
    <w:rsid w:val="007A09ED"/>
    <w:rsid w:val="007A30D7"/>
    <w:rsid w:val="007B24DA"/>
    <w:rsid w:val="007B660C"/>
    <w:rsid w:val="007B6685"/>
    <w:rsid w:val="007C1E18"/>
    <w:rsid w:val="007C474E"/>
    <w:rsid w:val="007C64BB"/>
    <w:rsid w:val="007C657D"/>
    <w:rsid w:val="007C74A3"/>
    <w:rsid w:val="007D1B8A"/>
    <w:rsid w:val="007D3AED"/>
    <w:rsid w:val="007D5A13"/>
    <w:rsid w:val="007D5CFF"/>
    <w:rsid w:val="007D5E23"/>
    <w:rsid w:val="007D5EBE"/>
    <w:rsid w:val="007E1FA7"/>
    <w:rsid w:val="007E3542"/>
    <w:rsid w:val="007E4C80"/>
    <w:rsid w:val="007E5C3C"/>
    <w:rsid w:val="007E6B84"/>
    <w:rsid w:val="007E702B"/>
    <w:rsid w:val="007E7A6C"/>
    <w:rsid w:val="007F1C07"/>
    <w:rsid w:val="007F3CE6"/>
    <w:rsid w:val="007F3DC5"/>
    <w:rsid w:val="007F479F"/>
    <w:rsid w:val="007F54A2"/>
    <w:rsid w:val="007F5896"/>
    <w:rsid w:val="007F5B61"/>
    <w:rsid w:val="00800948"/>
    <w:rsid w:val="00802B27"/>
    <w:rsid w:val="00803BCC"/>
    <w:rsid w:val="0080426A"/>
    <w:rsid w:val="00804572"/>
    <w:rsid w:val="00804F21"/>
    <w:rsid w:val="008051A9"/>
    <w:rsid w:val="00811EB5"/>
    <w:rsid w:val="00813DE8"/>
    <w:rsid w:val="00814D4D"/>
    <w:rsid w:val="0081503D"/>
    <w:rsid w:val="008163A4"/>
    <w:rsid w:val="00817DC6"/>
    <w:rsid w:val="008202A9"/>
    <w:rsid w:val="0082071D"/>
    <w:rsid w:val="00821FD3"/>
    <w:rsid w:val="00822B43"/>
    <w:rsid w:val="00823E1B"/>
    <w:rsid w:val="0082460A"/>
    <w:rsid w:val="008306A9"/>
    <w:rsid w:val="0083107B"/>
    <w:rsid w:val="008331EA"/>
    <w:rsid w:val="00834524"/>
    <w:rsid w:val="00836B56"/>
    <w:rsid w:val="008379E0"/>
    <w:rsid w:val="00844EB4"/>
    <w:rsid w:val="00846307"/>
    <w:rsid w:val="00851C4F"/>
    <w:rsid w:val="00853B0E"/>
    <w:rsid w:val="00853D5E"/>
    <w:rsid w:val="00855FA6"/>
    <w:rsid w:val="00856313"/>
    <w:rsid w:val="0085723C"/>
    <w:rsid w:val="00860A91"/>
    <w:rsid w:val="00860AE5"/>
    <w:rsid w:val="00861BD5"/>
    <w:rsid w:val="00872D36"/>
    <w:rsid w:val="00874EEB"/>
    <w:rsid w:val="00874F06"/>
    <w:rsid w:val="00875D8E"/>
    <w:rsid w:val="008765DB"/>
    <w:rsid w:val="008801AE"/>
    <w:rsid w:val="00880BD1"/>
    <w:rsid w:val="00880D89"/>
    <w:rsid w:val="00882093"/>
    <w:rsid w:val="00885E59"/>
    <w:rsid w:val="008863B1"/>
    <w:rsid w:val="0088651E"/>
    <w:rsid w:val="00887A22"/>
    <w:rsid w:val="0089022B"/>
    <w:rsid w:val="008903EC"/>
    <w:rsid w:val="0089325F"/>
    <w:rsid w:val="00893472"/>
    <w:rsid w:val="00894932"/>
    <w:rsid w:val="008953B4"/>
    <w:rsid w:val="00896F63"/>
    <w:rsid w:val="008A088F"/>
    <w:rsid w:val="008A237A"/>
    <w:rsid w:val="008A2EE2"/>
    <w:rsid w:val="008A3237"/>
    <w:rsid w:val="008A382E"/>
    <w:rsid w:val="008A5CC8"/>
    <w:rsid w:val="008A7ADB"/>
    <w:rsid w:val="008B66EB"/>
    <w:rsid w:val="008C42C6"/>
    <w:rsid w:val="008C4E23"/>
    <w:rsid w:val="008C6693"/>
    <w:rsid w:val="008C6BF1"/>
    <w:rsid w:val="008D2562"/>
    <w:rsid w:val="008D28B2"/>
    <w:rsid w:val="008D3EF2"/>
    <w:rsid w:val="008D4945"/>
    <w:rsid w:val="008D5494"/>
    <w:rsid w:val="008D6225"/>
    <w:rsid w:val="008D65BE"/>
    <w:rsid w:val="008E561A"/>
    <w:rsid w:val="008E636A"/>
    <w:rsid w:val="008E6375"/>
    <w:rsid w:val="008E6E0D"/>
    <w:rsid w:val="008F5EFA"/>
    <w:rsid w:val="008F6F98"/>
    <w:rsid w:val="008F75B4"/>
    <w:rsid w:val="009005AA"/>
    <w:rsid w:val="009072A4"/>
    <w:rsid w:val="00910C55"/>
    <w:rsid w:val="00911CBD"/>
    <w:rsid w:val="009150A0"/>
    <w:rsid w:val="009151D7"/>
    <w:rsid w:val="009155DD"/>
    <w:rsid w:val="00915B47"/>
    <w:rsid w:val="00921606"/>
    <w:rsid w:val="0092259C"/>
    <w:rsid w:val="009237D0"/>
    <w:rsid w:val="009269EC"/>
    <w:rsid w:val="00927476"/>
    <w:rsid w:val="00931AD9"/>
    <w:rsid w:val="00933C3F"/>
    <w:rsid w:val="00933F4C"/>
    <w:rsid w:val="009404DC"/>
    <w:rsid w:val="009434B3"/>
    <w:rsid w:val="0094411A"/>
    <w:rsid w:val="00944A24"/>
    <w:rsid w:val="009508F6"/>
    <w:rsid w:val="009528D3"/>
    <w:rsid w:val="00953FEF"/>
    <w:rsid w:val="0095457A"/>
    <w:rsid w:val="009600E4"/>
    <w:rsid w:val="009608DB"/>
    <w:rsid w:val="00960D22"/>
    <w:rsid w:val="009652EF"/>
    <w:rsid w:val="009665AC"/>
    <w:rsid w:val="00966861"/>
    <w:rsid w:val="00966EF7"/>
    <w:rsid w:val="00971EC7"/>
    <w:rsid w:val="0097322A"/>
    <w:rsid w:val="00975DFF"/>
    <w:rsid w:val="0097651B"/>
    <w:rsid w:val="009766CD"/>
    <w:rsid w:val="00977088"/>
    <w:rsid w:val="00982D07"/>
    <w:rsid w:val="00982E05"/>
    <w:rsid w:val="00985BA3"/>
    <w:rsid w:val="009865EE"/>
    <w:rsid w:val="009876AC"/>
    <w:rsid w:val="0099436A"/>
    <w:rsid w:val="00995862"/>
    <w:rsid w:val="00996370"/>
    <w:rsid w:val="009A5606"/>
    <w:rsid w:val="009B2197"/>
    <w:rsid w:val="009B3F0F"/>
    <w:rsid w:val="009B521D"/>
    <w:rsid w:val="009B5DA1"/>
    <w:rsid w:val="009C2C8E"/>
    <w:rsid w:val="009C3643"/>
    <w:rsid w:val="009C449B"/>
    <w:rsid w:val="009C6CAE"/>
    <w:rsid w:val="009C7A6A"/>
    <w:rsid w:val="009C7AF0"/>
    <w:rsid w:val="009C7EF0"/>
    <w:rsid w:val="009D075E"/>
    <w:rsid w:val="009D4A50"/>
    <w:rsid w:val="009E02D8"/>
    <w:rsid w:val="009E0745"/>
    <w:rsid w:val="009E1ADA"/>
    <w:rsid w:val="009E2483"/>
    <w:rsid w:val="009E2802"/>
    <w:rsid w:val="009E6683"/>
    <w:rsid w:val="009F55A7"/>
    <w:rsid w:val="009F5875"/>
    <w:rsid w:val="00A018BF"/>
    <w:rsid w:val="00A02308"/>
    <w:rsid w:val="00A030A4"/>
    <w:rsid w:val="00A03C55"/>
    <w:rsid w:val="00A0478E"/>
    <w:rsid w:val="00A0480D"/>
    <w:rsid w:val="00A049CA"/>
    <w:rsid w:val="00A0695A"/>
    <w:rsid w:val="00A07580"/>
    <w:rsid w:val="00A10960"/>
    <w:rsid w:val="00A1461A"/>
    <w:rsid w:val="00A168D6"/>
    <w:rsid w:val="00A208B3"/>
    <w:rsid w:val="00A220AA"/>
    <w:rsid w:val="00A223AE"/>
    <w:rsid w:val="00A31776"/>
    <w:rsid w:val="00A3270E"/>
    <w:rsid w:val="00A3324C"/>
    <w:rsid w:val="00A4025A"/>
    <w:rsid w:val="00A4326B"/>
    <w:rsid w:val="00A443C7"/>
    <w:rsid w:val="00A45645"/>
    <w:rsid w:val="00A45E6B"/>
    <w:rsid w:val="00A46125"/>
    <w:rsid w:val="00A52D5C"/>
    <w:rsid w:val="00A53176"/>
    <w:rsid w:val="00A56AE9"/>
    <w:rsid w:val="00A56B43"/>
    <w:rsid w:val="00A57ABF"/>
    <w:rsid w:val="00A57B0A"/>
    <w:rsid w:val="00A62E61"/>
    <w:rsid w:val="00A62E76"/>
    <w:rsid w:val="00A65969"/>
    <w:rsid w:val="00A70B05"/>
    <w:rsid w:val="00A71008"/>
    <w:rsid w:val="00A74F97"/>
    <w:rsid w:val="00A76818"/>
    <w:rsid w:val="00A77F0C"/>
    <w:rsid w:val="00A81FCB"/>
    <w:rsid w:val="00A82120"/>
    <w:rsid w:val="00A827DA"/>
    <w:rsid w:val="00A842F7"/>
    <w:rsid w:val="00A90A5A"/>
    <w:rsid w:val="00A92E35"/>
    <w:rsid w:val="00A957E5"/>
    <w:rsid w:val="00A966D6"/>
    <w:rsid w:val="00A96DC3"/>
    <w:rsid w:val="00AA0750"/>
    <w:rsid w:val="00AA1F56"/>
    <w:rsid w:val="00AA7B3A"/>
    <w:rsid w:val="00AB22F6"/>
    <w:rsid w:val="00AB3F36"/>
    <w:rsid w:val="00AB690D"/>
    <w:rsid w:val="00AB69B9"/>
    <w:rsid w:val="00AB70F8"/>
    <w:rsid w:val="00AB7EFC"/>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01406"/>
    <w:rsid w:val="00B05CE2"/>
    <w:rsid w:val="00B10F15"/>
    <w:rsid w:val="00B157DA"/>
    <w:rsid w:val="00B157FD"/>
    <w:rsid w:val="00B17F09"/>
    <w:rsid w:val="00B22EB9"/>
    <w:rsid w:val="00B24D61"/>
    <w:rsid w:val="00B2562D"/>
    <w:rsid w:val="00B25F84"/>
    <w:rsid w:val="00B40394"/>
    <w:rsid w:val="00B40CA4"/>
    <w:rsid w:val="00B42401"/>
    <w:rsid w:val="00B427B3"/>
    <w:rsid w:val="00B454B9"/>
    <w:rsid w:val="00B4770D"/>
    <w:rsid w:val="00B47821"/>
    <w:rsid w:val="00B47E8A"/>
    <w:rsid w:val="00B47FD6"/>
    <w:rsid w:val="00B52AA8"/>
    <w:rsid w:val="00B52B8D"/>
    <w:rsid w:val="00B53799"/>
    <w:rsid w:val="00B5397A"/>
    <w:rsid w:val="00B54D94"/>
    <w:rsid w:val="00B5740C"/>
    <w:rsid w:val="00B605E5"/>
    <w:rsid w:val="00B6178E"/>
    <w:rsid w:val="00B61C1D"/>
    <w:rsid w:val="00B63284"/>
    <w:rsid w:val="00B6400F"/>
    <w:rsid w:val="00B70DE2"/>
    <w:rsid w:val="00B71522"/>
    <w:rsid w:val="00B71646"/>
    <w:rsid w:val="00B71C64"/>
    <w:rsid w:val="00B73DEC"/>
    <w:rsid w:val="00B741DB"/>
    <w:rsid w:val="00B74CCD"/>
    <w:rsid w:val="00B756CF"/>
    <w:rsid w:val="00B75DD1"/>
    <w:rsid w:val="00B776DA"/>
    <w:rsid w:val="00B77D77"/>
    <w:rsid w:val="00B81453"/>
    <w:rsid w:val="00B81973"/>
    <w:rsid w:val="00B82ADB"/>
    <w:rsid w:val="00B834F8"/>
    <w:rsid w:val="00B84DAD"/>
    <w:rsid w:val="00B87493"/>
    <w:rsid w:val="00B9213B"/>
    <w:rsid w:val="00B9374D"/>
    <w:rsid w:val="00B958F2"/>
    <w:rsid w:val="00B96CDA"/>
    <w:rsid w:val="00BA506B"/>
    <w:rsid w:val="00BA5F6B"/>
    <w:rsid w:val="00BB1B8E"/>
    <w:rsid w:val="00BB31A6"/>
    <w:rsid w:val="00BB3D51"/>
    <w:rsid w:val="00BB4467"/>
    <w:rsid w:val="00BC4246"/>
    <w:rsid w:val="00BC7691"/>
    <w:rsid w:val="00BC7D34"/>
    <w:rsid w:val="00BD2122"/>
    <w:rsid w:val="00BD3592"/>
    <w:rsid w:val="00BD5282"/>
    <w:rsid w:val="00BD6D10"/>
    <w:rsid w:val="00BD7C75"/>
    <w:rsid w:val="00BE16E2"/>
    <w:rsid w:val="00BE1AB5"/>
    <w:rsid w:val="00BE1C0A"/>
    <w:rsid w:val="00BE5B32"/>
    <w:rsid w:val="00BE7EFC"/>
    <w:rsid w:val="00BF0267"/>
    <w:rsid w:val="00BF25FE"/>
    <w:rsid w:val="00BF4227"/>
    <w:rsid w:val="00BF4570"/>
    <w:rsid w:val="00BF70A3"/>
    <w:rsid w:val="00BF7618"/>
    <w:rsid w:val="00C005F4"/>
    <w:rsid w:val="00C0138C"/>
    <w:rsid w:val="00C01432"/>
    <w:rsid w:val="00C01C29"/>
    <w:rsid w:val="00C02301"/>
    <w:rsid w:val="00C02A43"/>
    <w:rsid w:val="00C0552B"/>
    <w:rsid w:val="00C07696"/>
    <w:rsid w:val="00C07C24"/>
    <w:rsid w:val="00C07E5D"/>
    <w:rsid w:val="00C11164"/>
    <w:rsid w:val="00C135BE"/>
    <w:rsid w:val="00C14612"/>
    <w:rsid w:val="00C20EB3"/>
    <w:rsid w:val="00C23A48"/>
    <w:rsid w:val="00C315BA"/>
    <w:rsid w:val="00C32701"/>
    <w:rsid w:val="00C36970"/>
    <w:rsid w:val="00C36B9C"/>
    <w:rsid w:val="00C3740E"/>
    <w:rsid w:val="00C37FE3"/>
    <w:rsid w:val="00C46AF2"/>
    <w:rsid w:val="00C50DAE"/>
    <w:rsid w:val="00C55839"/>
    <w:rsid w:val="00C565E9"/>
    <w:rsid w:val="00C56F9F"/>
    <w:rsid w:val="00C56FD3"/>
    <w:rsid w:val="00C5763B"/>
    <w:rsid w:val="00C604A7"/>
    <w:rsid w:val="00C61CD8"/>
    <w:rsid w:val="00C63B02"/>
    <w:rsid w:val="00C65F8E"/>
    <w:rsid w:val="00C721DB"/>
    <w:rsid w:val="00C742DE"/>
    <w:rsid w:val="00C75BF6"/>
    <w:rsid w:val="00C81B70"/>
    <w:rsid w:val="00C91333"/>
    <w:rsid w:val="00C9159C"/>
    <w:rsid w:val="00C939F2"/>
    <w:rsid w:val="00C93D55"/>
    <w:rsid w:val="00C959ED"/>
    <w:rsid w:val="00C96B1D"/>
    <w:rsid w:val="00CA0AF9"/>
    <w:rsid w:val="00CA1D4D"/>
    <w:rsid w:val="00CA247B"/>
    <w:rsid w:val="00CA4AC4"/>
    <w:rsid w:val="00CA5900"/>
    <w:rsid w:val="00CA5FBB"/>
    <w:rsid w:val="00CB11F5"/>
    <w:rsid w:val="00CB47CC"/>
    <w:rsid w:val="00CB5698"/>
    <w:rsid w:val="00CC0A0A"/>
    <w:rsid w:val="00CC32C0"/>
    <w:rsid w:val="00CC4296"/>
    <w:rsid w:val="00CC4C08"/>
    <w:rsid w:val="00CC6313"/>
    <w:rsid w:val="00CC6CB1"/>
    <w:rsid w:val="00CD266B"/>
    <w:rsid w:val="00CD2DAD"/>
    <w:rsid w:val="00CD6932"/>
    <w:rsid w:val="00CD78CC"/>
    <w:rsid w:val="00CE24C1"/>
    <w:rsid w:val="00CE4856"/>
    <w:rsid w:val="00CE4916"/>
    <w:rsid w:val="00CE5A8E"/>
    <w:rsid w:val="00CE7602"/>
    <w:rsid w:val="00CF1180"/>
    <w:rsid w:val="00CF25B5"/>
    <w:rsid w:val="00CF2C55"/>
    <w:rsid w:val="00D00B18"/>
    <w:rsid w:val="00D0271F"/>
    <w:rsid w:val="00D037A0"/>
    <w:rsid w:val="00D03DC7"/>
    <w:rsid w:val="00D06625"/>
    <w:rsid w:val="00D10AEF"/>
    <w:rsid w:val="00D119C2"/>
    <w:rsid w:val="00D127DB"/>
    <w:rsid w:val="00D13402"/>
    <w:rsid w:val="00D1440F"/>
    <w:rsid w:val="00D14F90"/>
    <w:rsid w:val="00D164B0"/>
    <w:rsid w:val="00D173FD"/>
    <w:rsid w:val="00D225C2"/>
    <w:rsid w:val="00D23574"/>
    <w:rsid w:val="00D2583E"/>
    <w:rsid w:val="00D30287"/>
    <w:rsid w:val="00D35B97"/>
    <w:rsid w:val="00D3715B"/>
    <w:rsid w:val="00D41F7B"/>
    <w:rsid w:val="00D42A29"/>
    <w:rsid w:val="00D45641"/>
    <w:rsid w:val="00D462F2"/>
    <w:rsid w:val="00D4764F"/>
    <w:rsid w:val="00D5065B"/>
    <w:rsid w:val="00D51222"/>
    <w:rsid w:val="00D51CA1"/>
    <w:rsid w:val="00D5709D"/>
    <w:rsid w:val="00D62DD2"/>
    <w:rsid w:val="00D64C25"/>
    <w:rsid w:val="00D65056"/>
    <w:rsid w:val="00D665F7"/>
    <w:rsid w:val="00D7087A"/>
    <w:rsid w:val="00D73B24"/>
    <w:rsid w:val="00D7669F"/>
    <w:rsid w:val="00D811AB"/>
    <w:rsid w:val="00D82199"/>
    <w:rsid w:val="00D864B4"/>
    <w:rsid w:val="00D90ACF"/>
    <w:rsid w:val="00D9208A"/>
    <w:rsid w:val="00D922B6"/>
    <w:rsid w:val="00D945BB"/>
    <w:rsid w:val="00D96395"/>
    <w:rsid w:val="00DA0D23"/>
    <w:rsid w:val="00DA1F88"/>
    <w:rsid w:val="00DA1FEC"/>
    <w:rsid w:val="00DA46F2"/>
    <w:rsid w:val="00DA54B7"/>
    <w:rsid w:val="00DA7667"/>
    <w:rsid w:val="00DA7699"/>
    <w:rsid w:val="00DA7A41"/>
    <w:rsid w:val="00DA7C89"/>
    <w:rsid w:val="00DB49E9"/>
    <w:rsid w:val="00DB4FAB"/>
    <w:rsid w:val="00DB5692"/>
    <w:rsid w:val="00DB5CFC"/>
    <w:rsid w:val="00DC1038"/>
    <w:rsid w:val="00DC19D4"/>
    <w:rsid w:val="00DC3AFD"/>
    <w:rsid w:val="00DC4737"/>
    <w:rsid w:val="00DC70D7"/>
    <w:rsid w:val="00DD0AD0"/>
    <w:rsid w:val="00DD1980"/>
    <w:rsid w:val="00DD1D53"/>
    <w:rsid w:val="00DD23CB"/>
    <w:rsid w:val="00DD45BF"/>
    <w:rsid w:val="00DD5AEF"/>
    <w:rsid w:val="00DD630B"/>
    <w:rsid w:val="00DD63E3"/>
    <w:rsid w:val="00DE052E"/>
    <w:rsid w:val="00DE0E9C"/>
    <w:rsid w:val="00DE105E"/>
    <w:rsid w:val="00DE3164"/>
    <w:rsid w:val="00DE3879"/>
    <w:rsid w:val="00DE4188"/>
    <w:rsid w:val="00DE5B2F"/>
    <w:rsid w:val="00DE737F"/>
    <w:rsid w:val="00DE7511"/>
    <w:rsid w:val="00DF0ACE"/>
    <w:rsid w:val="00DF0C88"/>
    <w:rsid w:val="00DF2078"/>
    <w:rsid w:val="00DF4FD1"/>
    <w:rsid w:val="00DF67E1"/>
    <w:rsid w:val="00DF6C49"/>
    <w:rsid w:val="00E000B3"/>
    <w:rsid w:val="00E00182"/>
    <w:rsid w:val="00E001E9"/>
    <w:rsid w:val="00E0162C"/>
    <w:rsid w:val="00E01E9B"/>
    <w:rsid w:val="00E033B4"/>
    <w:rsid w:val="00E04CF0"/>
    <w:rsid w:val="00E051EF"/>
    <w:rsid w:val="00E05BC4"/>
    <w:rsid w:val="00E1172D"/>
    <w:rsid w:val="00E130BA"/>
    <w:rsid w:val="00E13B41"/>
    <w:rsid w:val="00E14D59"/>
    <w:rsid w:val="00E17801"/>
    <w:rsid w:val="00E24433"/>
    <w:rsid w:val="00E26EEA"/>
    <w:rsid w:val="00E300B0"/>
    <w:rsid w:val="00E31FF7"/>
    <w:rsid w:val="00E32B05"/>
    <w:rsid w:val="00E331CE"/>
    <w:rsid w:val="00E34CD8"/>
    <w:rsid w:val="00E36D54"/>
    <w:rsid w:val="00E37F08"/>
    <w:rsid w:val="00E42EC6"/>
    <w:rsid w:val="00E438EB"/>
    <w:rsid w:val="00E45C91"/>
    <w:rsid w:val="00E46CB9"/>
    <w:rsid w:val="00E5059B"/>
    <w:rsid w:val="00E50688"/>
    <w:rsid w:val="00E517AA"/>
    <w:rsid w:val="00E52AB7"/>
    <w:rsid w:val="00E54A9E"/>
    <w:rsid w:val="00E55CBB"/>
    <w:rsid w:val="00E60688"/>
    <w:rsid w:val="00E60E58"/>
    <w:rsid w:val="00E612B6"/>
    <w:rsid w:val="00E655CA"/>
    <w:rsid w:val="00E7093F"/>
    <w:rsid w:val="00E70CD7"/>
    <w:rsid w:val="00E75097"/>
    <w:rsid w:val="00E8092F"/>
    <w:rsid w:val="00E818A8"/>
    <w:rsid w:val="00E82607"/>
    <w:rsid w:val="00E84588"/>
    <w:rsid w:val="00E84A3F"/>
    <w:rsid w:val="00E87312"/>
    <w:rsid w:val="00E90CCC"/>
    <w:rsid w:val="00E929B1"/>
    <w:rsid w:val="00E92DCC"/>
    <w:rsid w:val="00E97AD8"/>
    <w:rsid w:val="00EA1E2F"/>
    <w:rsid w:val="00EA3B5F"/>
    <w:rsid w:val="00EA5C44"/>
    <w:rsid w:val="00EA782C"/>
    <w:rsid w:val="00EB0AE7"/>
    <w:rsid w:val="00EB2308"/>
    <w:rsid w:val="00EB3464"/>
    <w:rsid w:val="00EB4262"/>
    <w:rsid w:val="00EB5B36"/>
    <w:rsid w:val="00EB77C2"/>
    <w:rsid w:val="00EC07BE"/>
    <w:rsid w:val="00EC1710"/>
    <w:rsid w:val="00EC1FC3"/>
    <w:rsid w:val="00EC220C"/>
    <w:rsid w:val="00EC227E"/>
    <w:rsid w:val="00EC2963"/>
    <w:rsid w:val="00EC2A36"/>
    <w:rsid w:val="00EC6262"/>
    <w:rsid w:val="00EC6472"/>
    <w:rsid w:val="00ED017D"/>
    <w:rsid w:val="00ED01CD"/>
    <w:rsid w:val="00ED0CB8"/>
    <w:rsid w:val="00ED1BAE"/>
    <w:rsid w:val="00ED2C77"/>
    <w:rsid w:val="00ED469F"/>
    <w:rsid w:val="00ED48BB"/>
    <w:rsid w:val="00ED4CD1"/>
    <w:rsid w:val="00ED61AA"/>
    <w:rsid w:val="00ED70C0"/>
    <w:rsid w:val="00ED7581"/>
    <w:rsid w:val="00ED7CFE"/>
    <w:rsid w:val="00EE0AB3"/>
    <w:rsid w:val="00EE267E"/>
    <w:rsid w:val="00EE3721"/>
    <w:rsid w:val="00EE6224"/>
    <w:rsid w:val="00EF1536"/>
    <w:rsid w:val="00EF783D"/>
    <w:rsid w:val="00F01823"/>
    <w:rsid w:val="00F07708"/>
    <w:rsid w:val="00F1004B"/>
    <w:rsid w:val="00F10C00"/>
    <w:rsid w:val="00F10DCF"/>
    <w:rsid w:val="00F10F23"/>
    <w:rsid w:val="00F1334F"/>
    <w:rsid w:val="00F13C83"/>
    <w:rsid w:val="00F1620E"/>
    <w:rsid w:val="00F171A9"/>
    <w:rsid w:val="00F21E96"/>
    <w:rsid w:val="00F237B1"/>
    <w:rsid w:val="00F24F74"/>
    <w:rsid w:val="00F30157"/>
    <w:rsid w:val="00F344D2"/>
    <w:rsid w:val="00F3692D"/>
    <w:rsid w:val="00F40C94"/>
    <w:rsid w:val="00F42D24"/>
    <w:rsid w:val="00F43732"/>
    <w:rsid w:val="00F43C57"/>
    <w:rsid w:val="00F44A40"/>
    <w:rsid w:val="00F474C2"/>
    <w:rsid w:val="00F50101"/>
    <w:rsid w:val="00F51767"/>
    <w:rsid w:val="00F5303C"/>
    <w:rsid w:val="00F54B12"/>
    <w:rsid w:val="00F54D63"/>
    <w:rsid w:val="00F564D8"/>
    <w:rsid w:val="00F576D9"/>
    <w:rsid w:val="00F57F32"/>
    <w:rsid w:val="00F6014F"/>
    <w:rsid w:val="00F60CBE"/>
    <w:rsid w:val="00F6147A"/>
    <w:rsid w:val="00F61CA8"/>
    <w:rsid w:val="00F630C1"/>
    <w:rsid w:val="00F630DC"/>
    <w:rsid w:val="00F64BAA"/>
    <w:rsid w:val="00F708B6"/>
    <w:rsid w:val="00F7299D"/>
    <w:rsid w:val="00F73E14"/>
    <w:rsid w:val="00F740D6"/>
    <w:rsid w:val="00F7544D"/>
    <w:rsid w:val="00F75CA1"/>
    <w:rsid w:val="00F77831"/>
    <w:rsid w:val="00F77851"/>
    <w:rsid w:val="00F77EC6"/>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0075"/>
    <w:rsid w:val="00FA3132"/>
    <w:rsid w:val="00FA36A7"/>
    <w:rsid w:val="00FA5119"/>
    <w:rsid w:val="00FA66A0"/>
    <w:rsid w:val="00FA738E"/>
    <w:rsid w:val="00FB083F"/>
    <w:rsid w:val="00FB0E63"/>
    <w:rsid w:val="00FB15A7"/>
    <w:rsid w:val="00FB2733"/>
    <w:rsid w:val="00FB2743"/>
    <w:rsid w:val="00FB3E79"/>
    <w:rsid w:val="00FB6CEE"/>
    <w:rsid w:val="00FB7830"/>
    <w:rsid w:val="00FC0846"/>
    <w:rsid w:val="00FC11A3"/>
    <w:rsid w:val="00FC7FB5"/>
    <w:rsid w:val="00FD0B3E"/>
    <w:rsid w:val="00FD17A0"/>
    <w:rsid w:val="00FD1801"/>
    <w:rsid w:val="00FD238C"/>
    <w:rsid w:val="00FD353D"/>
    <w:rsid w:val="00FE3839"/>
    <w:rsid w:val="00FE48B6"/>
    <w:rsid w:val="00FE4ADC"/>
    <w:rsid w:val="00FE70AB"/>
    <w:rsid w:val="00FF546E"/>
    <w:rsid w:val="00FF5818"/>
    <w:rsid w:val="00FF5F66"/>
    <w:rsid w:val="055A04AD"/>
    <w:rsid w:val="0588B454"/>
    <w:rsid w:val="0669A942"/>
    <w:rsid w:val="074FA176"/>
    <w:rsid w:val="07BB2167"/>
    <w:rsid w:val="091BEBBB"/>
    <w:rsid w:val="094AF8CE"/>
    <w:rsid w:val="09B7AEA0"/>
    <w:rsid w:val="0C0EF9CA"/>
    <w:rsid w:val="0D28AFB6"/>
    <w:rsid w:val="0DED8D82"/>
    <w:rsid w:val="0FADA7B8"/>
    <w:rsid w:val="0FB89A78"/>
    <w:rsid w:val="0FEE9011"/>
    <w:rsid w:val="0FFC78F9"/>
    <w:rsid w:val="10572D5D"/>
    <w:rsid w:val="10D1E67A"/>
    <w:rsid w:val="11F0A377"/>
    <w:rsid w:val="12762754"/>
    <w:rsid w:val="14DCE169"/>
    <w:rsid w:val="15FB0F87"/>
    <w:rsid w:val="16763A57"/>
    <w:rsid w:val="17112EC2"/>
    <w:rsid w:val="18B91ED5"/>
    <w:rsid w:val="1A92B1DB"/>
    <w:rsid w:val="1BF1DE27"/>
    <w:rsid w:val="1D76BEBA"/>
    <w:rsid w:val="1E4676CC"/>
    <w:rsid w:val="1EAC0D23"/>
    <w:rsid w:val="1EB9EDAC"/>
    <w:rsid w:val="1F39792C"/>
    <w:rsid w:val="1FB8EF02"/>
    <w:rsid w:val="213B75E9"/>
    <w:rsid w:val="21EB50CD"/>
    <w:rsid w:val="23C10369"/>
    <w:rsid w:val="243989AA"/>
    <w:rsid w:val="258D0D56"/>
    <w:rsid w:val="272E5CFA"/>
    <w:rsid w:val="281E2CE1"/>
    <w:rsid w:val="28310D07"/>
    <w:rsid w:val="29CAC940"/>
    <w:rsid w:val="2A49448E"/>
    <w:rsid w:val="2B27771B"/>
    <w:rsid w:val="2BD00491"/>
    <w:rsid w:val="2D15A753"/>
    <w:rsid w:val="2D8F501A"/>
    <w:rsid w:val="2E2BD50F"/>
    <w:rsid w:val="3046B9F1"/>
    <w:rsid w:val="3144DE56"/>
    <w:rsid w:val="3156E51B"/>
    <w:rsid w:val="31B2969D"/>
    <w:rsid w:val="32BF7A23"/>
    <w:rsid w:val="32C6A6C8"/>
    <w:rsid w:val="35F07160"/>
    <w:rsid w:val="3608A412"/>
    <w:rsid w:val="36AE69EE"/>
    <w:rsid w:val="37D33BF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0F159C3"/>
    <w:rsid w:val="41830D26"/>
    <w:rsid w:val="42AB9F3C"/>
    <w:rsid w:val="437E510D"/>
    <w:rsid w:val="44AC9E19"/>
    <w:rsid w:val="45C71BD3"/>
    <w:rsid w:val="468D589A"/>
    <w:rsid w:val="49B9C798"/>
    <w:rsid w:val="4AFFD956"/>
    <w:rsid w:val="4BC14085"/>
    <w:rsid w:val="4D51D4C7"/>
    <w:rsid w:val="4D72685E"/>
    <w:rsid w:val="4E14D4B8"/>
    <w:rsid w:val="4E44B63A"/>
    <w:rsid w:val="4E6DBED2"/>
    <w:rsid w:val="4FA7DB47"/>
    <w:rsid w:val="51539C2D"/>
    <w:rsid w:val="5345B045"/>
    <w:rsid w:val="53960967"/>
    <w:rsid w:val="54227D6C"/>
    <w:rsid w:val="55598BA1"/>
    <w:rsid w:val="559B9A01"/>
    <w:rsid w:val="567643BE"/>
    <w:rsid w:val="567D5C63"/>
    <w:rsid w:val="5748EA88"/>
    <w:rsid w:val="5779AD02"/>
    <w:rsid w:val="5817A0F6"/>
    <w:rsid w:val="58C8C559"/>
    <w:rsid w:val="5A1CEACF"/>
    <w:rsid w:val="5AAEEE24"/>
    <w:rsid w:val="5AEFD498"/>
    <w:rsid w:val="5BEFB888"/>
    <w:rsid w:val="5C7AAB78"/>
    <w:rsid w:val="5CD5E274"/>
    <w:rsid w:val="638FBEC3"/>
    <w:rsid w:val="6480F8B6"/>
    <w:rsid w:val="64DB177A"/>
    <w:rsid w:val="66EB3687"/>
    <w:rsid w:val="6766436C"/>
    <w:rsid w:val="679819ED"/>
    <w:rsid w:val="68B94DF0"/>
    <w:rsid w:val="68F45BC7"/>
    <w:rsid w:val="6AB37011"/>
    <w:rsid w:val="6BAD0588"/>
    <w:rsid w:val="6F135FD2"/>
    <w:rsid w:val="6FB58103"/>
    <w:rsid w:val="70EFC491"/>
    <w:rsid w:val="7155C78F"/>
    <w:rsid w:val="71C0B784"/>
    <w:rsid w:val="72921F22"/>
    <w:rsid w:val="7319FC55"/>
    <w:rsid w:val="7376EEC7"/>
    <w:rsid w:val="73804DC8"/>
    <w:rsid w:val="7423D3C6"/>
    <w:rsid w:val="7462CB91"/>
    <w:rsid w:val="7495AC23"/>
    <w:rsid w:val="758EA9FA"/>
    <w:rsid w:val="76EA00E4"/>
    <w:rsid w:val="77C5B6A0"/>
    <w:rsid w:val="784532BC"/>
    <w:rsid w:val="795038CE"/>
    <w:rsid w:val="7969C0A2"/>
    <w:rsid w:val="7A732BAD"/>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8D65BE"/>
  </w:style>
  <w:style w:type="paragraph" w:customStyle="1" w:styleId="apaLineSpace3">
    <w:name w:val="apaLineSpace3"/>
    <w:basedOn w:val="Normal"/>
    <w:rsid w:val="00735D62"/>
    <w:pPr>
      <w:spacing w:after="0" w:line="480" w:lineRule="atLeast"/>
      <w:contextualSpacing/>
    </w:pPr>
    <w:rPr>
      <w:rFonts w:eastAsia="Times New Roman" w:cs="Times New Roman"/>
      <w:szCs w:val="24"/>
    </w:rPr>
  </w:style>
  <w:style w:type="character" w:customStyle="1" w:styleId="Version">
    <w:name w:val="Version"/>
    <w:basedOn w:val="DefaultParagraphFont"/>
    <w:rsid w:val="00735D62"/>
  </w:style>
  <w:style w:type="character" w:customStyle="1" w:styleId="Date4">
    <w:name w:val="Date4"/>
    <w:basedOn w:val="DefaultParagraphFont"/>
    <w:rsid w:val="00AB70F8"/>
  </w:style>
  <w:style w:type="character" w:customStyle="1" w:styleId="Title2">
    <w:name w:val="Title2"/>
    <w:basedOn w:val="DefaultParagraphFont"/>
    <w:rsid w:val="00AB70F8"/>
  </w:style>
  <w:style w:type="character" w:customStyle="1" w:styleId="descriptor">
    <w:name w:val="descriptor"/>
    <w:basedOn w:val="DefaultParagraphFont"/>
    <w:rsid w:val="00AB70F8"/>
  </w:style>
  <w:style w:type="character" w:customStyle="1" w:styleId="label">
    <w:name w:val="label"/>
    <w:basedOn w:val="DefaultParagraphFont"/>
    <w:rsid w:val="00AB70F8"/>
  </w:style>
  <w:style w:type="character" w:styleId="HTMLCite">
    <w:name w:val="HTML Cite"/>
    <w:basedOn w:val="DefaultParagraphFont"/>
    <w:uiPriority w:val="99"/>
    <w:semiHidden/>
    <w:unhideWhenUsed/>
    <w:rsid w:val="00EC2963"/>
    <w:rPr>
      <w:i/>
      <w:iCs/>
    </w:rPr>
  </w:style>
  <w:style w:type="character" w:customStyle="1" w:styleId="primarycontribgroup0">
    <w:name w:val="primarycontribgroup"/>
    <w:basedOn w:val="DefaultParagraphFont"/>
    <w:rsid w:val="00423151"/>
  </w:style>
  <w:style w:type="character" w:customStyle="1" w:styleId="Date5">
    <w:name w:val="Date5"/>
    <w:basedOn w:val="DefaultParagraphFont"/>
    <w:rsid w:val="00D5065B"/>
  </w:style>
  <w:style w:type="character" w:customStyle="1" w:styleId="Title3">
    <w:name w:val="Title3"/>
    <w:basedOn w:val="DefaultParagraphFont"/>
    <w:rsid w:val="00D5065B"/>
  </w:style>
  <w:style w:type="character" w:customStyle="1" w:styleId="Date6">
    <w:name w:val="Date6"/>
    <w:basedOn w:val="DefaultParagraphFont"/>
    <w:rsid w:val="00EC220C"/>
  </w:style>
  <w:style w:type="character" w:customStyle="1" w:styleId="Title4">
    <w:name w:val="Title4"/>
    <w:basedOn w:val="DefaultParagraphFont"/>
    <w:rsid w:val="00EC220C"/>
  </w:style>
  <w:style w:type="character" w:customStyle="1" w:styleId="Date7">
    <w:name w:val="Date7"/>
    <w:basedOn w:val="DefaultParagraphFont"/>
    <w:rsid w:val="00BE16E2"/>
  </w:style>
  <w:style w:type="character" w:customStyle="1" w:styleId="Date8">
    <w:name w:val="Date8"/>
    <w:basedOn w:val="DefaultParagraphFont"/>
    <w:rsid w:val="00066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70085297">
      <w:bodyDiv w:val="1"/>
      <w:marLeft w:val="0"/>
      <w:marRight w:val="0"/>
      <w:marTop w:val="0"/>
      <w:marBottom w:val="0"/>
      <w:divBdr>
        <w:top w:val="none" w:sz="0" w:space="0" w:color="auto"/>
        <w:left w:val="none" w:sz="0" w:space="0" w:color="auto"/>
        <w:bottom w:val="none" w:sz="0" w:space="0" w:color="auto"/>
        <w:right w:val="none" w:sz="0" w:space="0" w:color="auto"/>
      </w:divBdr>
    </w:div>
    <w:div w:id="76051588">
      <w:bodyDiv w:val="1"/>
      <w:marLeft w:val="0"/>
      <w:marRight w:val="0"/>
      <w:marTop w:val="0"/>
      <w:marBottom w:val="0"/>
      <w:divBdr>
        <w:top w:val="none" w:sz="0" w:space="0" w:color="auto"/>
        <w:left w:val="none" w:sz="0" w:space="0" w:color="auto"/>
        <w:bottom w:val="none" w:sz="0" w:space="0" w:color="auto"/>
        <w:right w:val="none" w:sz="0" w:space="0" w:color="auto"/>
      </w:divBdr>
    </w:div>
    <w:div w:id="81219036">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142164121">
      <w:bodyDiv w:val="1"/>
      <w:marLeft w:val="0"/>
      <w:marRight w:val="0"/>
      <w:marTop w:val="0"/>
      <w:marBottom w:val="0"/>
      <w:divBdr>
        <w:top w:val="none" w:sz="0" w:space="0" w:color="auto"/>
        <w:left w:val="none" w:sz="0" w:space="0" w:color="auto"/>
        <w:bottom w:val="none" w:sz="0" w:space="0" w:color="auto"/>
        <w:right w:val="none" w:sz="0" w:space="0" w:color="auto"/>
      </w:divBdr>
    </w:div>
    <w:div w:id="183446288">
      <w:bodyDiv w:val="1"/>
      <w:marLeft w:val="0"/>
      <w:marRight w:val="0"/>
      <w:marTop w:val="0"/>
      <w:marBottom w:val="0"/>
      <w:divBdr>
        <w:top w:val="none" w:sz="0" w:space="0" w:color="auto"/>
        <w:left w:val="none" w:sz="0" w:space="0" w:color="auto"/>
        <w:bottom w:val="none" w:sz="0" w:space="0" w:color="auto"/>
        <w:right w:val="none" w:sz="0" w:space="0" w:color="auto"/>
      </w:divBdr>
    </w:div>
    <w:div w:id="197358487">
      <w:bodyDiv w:val="1"/>
      <w:marLeft w:val="0"/>
      <w:marRight w:val="0"/>
      <w:marTop w:val="0"/>
      <w:marBottom w:val="0"/>
      <w:divBdr>
        <w:top w:val="none" w:sz="0" w:space="0" w:color="auto"/>
        <w:left w:val="none" w:sz="0" w:space="0" w:color="auto"/>
        <w:bottom w:val="none" w:sz="0" w:space="0" w:color="auto"/>
        <w:right w:val="none" w:sz="0" w:space="0" w:color="auto"/>
      </w:divBdr>
    </w:div>
    <w:div w:id="209804276">
      <w:bodyDiv w:val="1"/>
      <w:marLeft w:val="0"/>
      <w:marRight w:val="0"/>
      <w:marTop w:val="0"/>
      <w:marBottom w:val="0"/>
      <w:divBdr>
        <w:top w:val="none" w:sz="0" w:space="0" w:color="auto"/>
        <w:left w:val="none" w:sz="0" w:space="0" w:color="auto"/>
        <w:bottom w:val="none" w:sz="0" w:space="0" w:color="auto"/>
        <w:right w:val="none" w:sz="0" w:space="0" w:color="auto"/>
      </w:divBdr>
    </w:div>
    <w:div w:id="246307878">
      <w:bodyDiv w:val="1"/>
      <w:marLeft w:val="0"/>
      <w:marRight w:val="0"/>
      <w:marTop w:val="0"/>
      <w:marBottom w:val="0"/>
      <w:divBdr>
        <w:top w:val="none" w:sz="0" w:space="0" w:color="auto"/>
        <w:left w:val="none" w:sz="0" w:space="0" w:color="auto"/>
        <w:bottom w:val="none" w:sz="0" w:space="0" w:color="auto"/>
        <w:right w:val="none" w:sz="0" w:space="0" w:color="auto"/>
      </w:divBdr>
    </w:div>
    <w:div w:id="256135148">
      <w:bodyDiv w:val="1"/>
      <w:marLeft w:val="0"/>
      <w:marRight w:val="0"/>
      <w:marTop w:val="0"/>
      <w:marBottom w:val="0"/>
      <w:divBdr>
        <w:top w:val="none" w:sz="0" w:space="0" w:color="auto"/>
        <w:left w:val="none" w:sz="0" w:space="0" w:color="auto"/>
        <w:bottom w:val="none" w:sz="0" w:space="0" w:color="auto"/>
        <w:right w:val="none" w:sz="0" w:space="0" w:color="auto"/>
      </w:divBdr>
      <w:divsChild>
        <w:div w:id="1864708970">
          <w:marLeft w:val="0"/>
          <w:marRight w:val="0"/>
          <w:marTop w:val="0"/>
          <w:marBottom w:val="0"/>
          <w:divBdr>
            <w:top w:val="none" w:sz="0" w:space="0" w:color="auto"/>
            <w:left w:val="none" w:sz="0" w:space="0" w:color="auto"/>
            <w:bottom w:val="none" w:sz="0" w:space="0" w:color="auto"/>
            <w:right w:val="none" w:sz="0" w:space="0" w:color="auto"/>
          </w:divBdr>
        </w:div>
      </w:divsChild>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04311961">
      <w:bodyDiv w:val="1"/>
      <w:marLeft w:val="0"/>
      <w:marRight w:val="0"/>
      <w:marTop w:val="0"/>
      <w:marBottom w:val="0"/>
      <w:divBdr>
        <w:top w:val="none" w:sz="0" w:space="0" w:color="auto"/>
        <w:left w:val="none" w:sz="0" w:space="0" w:color="auto"/>
        <w:bottom w:val="none" w:sz="0" w:space="0" w:color="auto"/>
        <w:right w:val="none" w:sz="0" w:space="0" w:color="auto"/>
      </w:divBdr>
    </w:div>
    <w:div w:id="306934401">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386950977">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22335258">
      <w:bodyDiv w:val="1"/>
      <w:marLeft w:val="0"/>
      <w:marRight w:val="0"/>
      <w:marTop w:val="0"/>
      <w:marBottom w:val="0"/>
      <w:divBdr>
        <w:top w:val="none" w:sz="0" w:space="0" w:color="auto"/>
        <w:left w:val="none" w:sz="0" w:space="0" w:color="auto"/>
        <w:bottom w:val="none" w:sz="0" w:space="0" w:color="auto"/>
        <w:right w:val="none" w:sz="0" w:space="0" w:color="auto"/>
      </w:divBdr>
    </w:div>
    <w:div w:id="441462891">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65390972">
      <w:bodyDiv w:val="1"/>
      <w:marLeft w:val="0"/>
      <w:marRight w:val="0"/>
      <w:marTop w:val="0"/>
      <w:marBottom w:val="0"/>
      <w:divBdr>
        <w:top w:val="none" w:sz="0" w:space="0" w:color="auto"/>
        <w:left w:val="none" w:sz="0" w:space="0" w:color="auto"/>
        <w:bottom w:val="none" w:sz="0" w:space="0" w:color="auto"/>
        <w:right w:val="none" w:sz="0" w:space="0" w:color="auto"/>
      </w:divBdr>
    </w:div>
    <w:div w:id="49114218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593173745">
      <w:bodyDiv w:val="1"/>
      <w:marLeft w:val="0"/>
      <w:marRight w:val="0"/>
      <w:marTop w:val="0"/>
      <w:marBottom w:val="0"/>
      <w:divBdr>
        <w:top w:val="none" w:sz="0" w:space="0" w:color="auto"/>
        <w:left w:val="none" w:sz="0" w:space="0" w:color="auto"/>
        <w:bottom w:val="none" w:sz="0" w:space="0" w:color="auto"/>
        <w:right w:val="none" w:sz="0" w:space="0" w:color="auto"/>
      </w:divBdr>
    </w:div>
    <w:div w:id="681204811">
      <w:bodyDiv w:val="1"/>
      <w:marLeft w:val="0"/>
      <w:marRight w:val="0"/>
      <w:marTop w:val="0"/>
      <w:marBottom w:val="0"/>
      <w:divBdr>
        <w:top w:val="none" w:sz="0" w:space="0" w:color="auto"/>
        <w:left w:val="none" w:sz="0" w:space="0" w:color="auto"/>
        <w:bottom w:val="none" w:sz="0" w:space="0" w:color="auto"/>
        <w:right w:val="none" w:sz="0" w:space="0" w:color="auto"/>
      </w:divBdr>
    </w:div>
    <w:div w:id="687490240">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39908950">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34298627">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38568198">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984242638">
      <w:bodyDiv w:val="1"/>
      <w:marLeft w:val="0"/>
      <w:marRight w:val="0"/>
      <w:marTop w:val="0"/>
      <w:marBottom w:val="0"/>
      <w:divBdr>
        <w:top w:val="none" w:sz="0" w:space="0" w:color="auto"/>
        <w:left w:val="none" w:sz="0" w:space="0" w:color="auto"/>
        <w:bottom w:val="none" w:sz="0" w:space="0" w:color="auto"/>
        <w:right w:val="none" w:sz="0" w:space="0" w:color="auto"/>
      </w:divBdr>
    </w:div>
    <w:div w:id="1014305007">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098673668">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57378257">
      <w:bodyDiv w:val="1"/>
      <w:marLeft w:val="0"/>
      <w:marRight w:val="0"/>
      <w:marTop w:val="0"/>
      <w:marBottom w:val="0"/>
      <w:divBdr>
        <w:top w:val="none" w:sz="0" w:space="0" w:color="auto"/>
        <w:left w:val="none" w:sz="0" w:space="0" w:color="auto"/>
        <w:bottom w:val="none" w:sz="0" w:space="0" w:color="auto"/>
        <w:right w:val="none" w:sz="0" w:space="0" w:color="auto"/>
      </w:divBdr>
    </w:div>
    <w:div w:id="1163274938">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29652943">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286421821">
      <w:bodyDiv w:val="1"/>
      <w:marLeft w:val="0"/>
      <w:marRight w:val="0"/>
      <w:marTop w:val="0"/>
      <w:marBottom w:val="0"/>
      <w:divBdr>
        <w:top w:val="none" w:sz="0" w:space="0" w:color="auto"/>
        <w:left w:val="none" w:sz="0" w:space="0" w:color="auto"/>
        <w:bottom w:val="none" w:sz="0" w:space="0" w:color="auto"/>
        <w:right w:val="none" w:sz="0" w:space="0" w:color="auto"/>
      </w:divBdr>
      <w:divsChild>
        <w:div w:id="207494108">
          <w:marLeft w:val="0"/>
          <w:marRight w:val="0"/>
          <w:marTop w:val="0"/>
          <w:marBottom w:val="0"/>
          <w:divBdr>
            <w:top w:val="none" w:sz="0" w:space="0" w:color="auto"/>
            <w:left w:val="none" w:sz="0" w:space="0" w:color="auto"/>
            <w:bottom w:val="none" w:sz="0" w:space="0" w:color="auto"/>
            <w:right w:val="none" w:sz="0" w:space="0" w:color="auto"/>
          </w:divBdr>
        </w:div>
      </w:divsChild>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475099297">
      <w:bodyDiv w:val="1"/>
      <w:marLeft w:val="0"/>
      <w:marRight w:val="0"/>
      <w:marTop w:val="0"/>
      <w:marBottom w:val="0"/>
      <w:divBdr>
        <w:top w:val="none" w:sz="0" w:space="0" w:color="auto"/>
        <w:left w:val="none" w:sz="0" w:space="0" w:color="auto"/>
        <w:bottom w:val="none" w:sz="0" w:space="0" w:color="auto"/>
        <w:right w:val="none" w:sz="0" w:space="0" w:color="auto"/>
      </w:divBdr>
    </w:div>
    <w:div w:id="1477382357">
      <w:bodyDiv w:val="1"/>
      <w:marLeft w:val="0"/>
      <w:marRight w:val="0"/>
      <w:marTop w:val="0"/>
      <w:marBottom w:val="0"/>
      <w:divBdr>
        <w:top w:val="none" w:sz="0" w:space="0" w:color="auto"/>
        <w:left w:val="none" w:sz="0" w:space="0" w:color="auto"/>
        <w:bottom w:val="none" w:sz="0" w:space="0" w:color="auto"/>
        <w:right w:val="none" w:sz="0" w:space="0" w:color="auto"/>
      </w:divBdr>
    </w:div>
    <w:div w:id="1500971812">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55853097">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23994524">
      <w:bodyDiv w:val="1"/>
      <w:marLeft w:val="0"/>
      <w:marRight w:val="0"/>
      <w:marTop w:val="0"/>
      <w:marBottom w:val="0"/>
      <w:divBdr>
        <w:top w:val="none" w:sz="0" w:space="0" w:color="auto"/>
        <w:left w:val="none" w:sz="0" w:space="0" w:color="auto"/>
        <w:bottom w:val="none" w:sz="0" w:space="0" w:color="auto"/>
        <w:right w:val="none" w:sz="0" w:space="0" w:color="auto"/>
      </w:divBdr>
      <w:divsChild>
        <w:div w:id="484511617">
          <w:marLeft w:val="0"/>
          <w:marRight w:val="0"/>
          <w:marTop w:val="0"/>
          <w:marBottom w:val="0"/>
          <w:divBdr>
            <w:top w:val="none" w:sz="0" w:space="0" w:color="auto"/>
            <w:left w:val="none" w:sz="0" w:space="0" w:color="auto"/>
            <w:bottom w:val="none" w:sz="0" w:space="0" w:color="auto"/>
            <w:right w:val="none" w:sz="0" w:space="0" w:color="auto"/>
          </w:divBdr>
        </w:div>
      </w:divsChild>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17314485">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807309257">
      <w:bodyDiv w:val="1"/>
      <w:marLeft w:val="0"/>
      <w:marRight w:val="0"/>
      <w:marTop w:val="0"/>
      <w:marBottom w:val="0"/>
      <w:divBdr>
        <w:top w:val="none" w:sz="0" w:space="0" w:color="auto"/>
        <w:left w:val="none" w:sz="0" w:space="0" w:color="auto"/>
        <w:bottom w:val="none" w:sz="0" w:space="0" w:color="auto"/>
        <w:right w:val="none" w:sz="0" w:space="0" w:color="auto"/>
      </w:divBdr>
    </w:div>
    <w:div w:id="1866560074">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7925354">
      <w:bodyDiv w:val="1"/>
      <w:marLeft w:val="0"/>
      <w:marRight w:val="0"/>
      <w:marTop w:val="0"/>
      <w:marBottom w:val="0"/>
      <w:divBdr>
        <w:top w:val="none" w:sz="0" w:space="0" w:color="auto"/>
        <w:left w:val="none" w:sz="0" w:space="0" w:color="auto"/>
        <w:bottom w:val="none" w:sz="0" w:space="0" w:color="auto"/>
        <w:right w:val="none" w:sz="0" w:space="0" w:color="auto"/>
      </w:divBdr>
    </w:div>
    <w:div w:id="2020345909">
      <w:bodyDiv w:val="1"/>
      <w:marLeft w:val="0"/>
      <w:marRight w:val="0"/>
      <w:marTop w:val="0"/>
      <w:marBottom w:val="0"/>
      <w:divBdr>
        <w:top w:val="none" w:sz="0" w:space="0" w:color="auto"/>
        <w:left w:val="none" w:sz="0" w:space="0" w:color="auto"/>
        <w:bottom w:val="none" w:sz="0" w:space="0" w:color="auto"/>
        <w:right w:val="none" w:sz="0" w:space="0" w:color="auto"/>
      </w:divBdr>
    </w:div>
    <w:div w:id="2040232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4708">
          <w:marLeft w:val="0"/>
          <w:marRight w:val="0"/>
          <w:marTop w:val="0"/>
          <w:marBottom w:val="0"/>
          <w:divBdr>
            <w:top w:val="none" w:sz="0" w:space="0" w:color="auto"/>
            <w:left w:val="none" w:sz="0" w:space="0" w:color="auto"/>
            <w:bottom w:val="none" w:sz="0" w:space="0" w:color="auto"/>
            <w:right w:val="none" w:sz="0" w:space="0" w:color="auto"/>
          </w:divBdr>
        </w:div>
      </w:divsChild>
    </w:div>
    <w:div w:id="2069257591">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resources.nu.edu/learnasc/dissertationsessions" TargetMode="External"/><Relationship Id="rId2" Type="http://schemas.openxmlformats.org/officeDocument/2006/relationships/hyperlink" Target="https://geo.btaa.org/catalog/pasda-7154" TargetMode="External"/><Relationship Id="rId1" Type="http://schemas.openxmlformats.org/officeDocument/2006/relationships/hyperlink" Target="https://resources.nu.edu/learnasc/dissertationsessions" TargetMode="External"/><Relationship Id="rId5" Type="http://schemas.openxmlformats.org/officeDocument/2006/relationships/hyperlink" Target="http://iisit.org/Vol6/IISITv6p323-337Ellis663.pdf" TargetMode="External"/><Relationship Id="rId4" Type="http://schemas.openxmlformats.org/officeDocument/2006/relationships/hyperlink" Target="https://resources.nu.edu/learnasc/dissertationsessions"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hyperlink" Target="https://josm.openstreetmap.de/" TargetMode="Externa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9.png"/><Relationship Id="rId44" Type="http://schemas.openxmlformats.org/officeDocument/2006/relationships/image" Target="media/image22.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earth.google.com/web/)"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hyperlink" Target="https://www.openstreetmap.org/" TargetMode="External"/><Relationship Id="rId36" Type="http://schemas.openxmlformats.org/officeDocument/2006/relationships/image" Target="media/image14.png"/><Relationship Id="rId4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Props1.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3.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4.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1</Pages>
  <Words>32906</Words>
  <Characters>187570</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20</cp:revision>
  <dcterms:created xsi:type="dcterms:W3CDTF">2024-07-12T14:54:00Z</dcterms:created>
  <dcterms:modified xsi:type="dcterms:W3CDTF">2024-07-21T03:41:00Z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