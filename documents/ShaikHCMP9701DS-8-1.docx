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887A22" w:rsidR="00887A22" w:rsidP="00887A22" w:rsidRDefault="00887A22" w14:paraId="6FBD4A5C" w14:textId="77777777">
      <w:pPr>
        <w:rPr>
          <w:rFonts w:eastAsia="Times New Roman" w:cs="Times New Roman"/>
          <w:szCs w:val="24"/>
        </w:rPr>
      </w:pPr>
    </w:p>
    <w:p w:rsidRPr="0076606C" w:rsidR="00887A22" w:rsidP="00887A22" w:rsidRDefault="00887A22" w14:paraId="4BDAA51B" w14:textId="6B6E387D">
      <w:pPr>
        <w:suppressAutoHyphens/>
        <w:spacing w:after="0" w:line="240" w:lineRule="auto"/>
        <w:contextualSpacing/>
        <w:jc w:val="center"/>
        <w:rPr>
          <w:rFonts w:eastAsia="Times New Roman" w:cs="Times New Roman"/>
          <w:b/>
          <w:bCs/>
          <w:szCs w:val="24"/>
        </w:rPr>
      </w:pPr>
      <w:r w:rsidRPr="0076606C">
        <w:rPr>
          <w:rFonts w:eastAsia="Times New Roman" w:cs="Times New Roman"/>
          <w:b/>
          <w:bCs/>
          <w:szCs w:val="24"/>
        </w:rPr>
        <w:t>T</w:t>
      </w:r>
      <w:r w:rsidR="00555733">
        <w:rPr>
          <w:rFonts w:eastAsia="Times New Roman" w:cs="Times New Roman"/>
          <w:b/>
          <w:bCs/>
          <w:szCs w:val="24"/>
        </w:rPr>
        <w:t xml:space="preserve">he </w:t>
      </w:r>
      <w:r w:rsidRPr="00555733" w:rsidR="00555733">
        <w:rPr>
          <w:rFonts w:eastAsia="Times New Roman" w:cs="Times New Roman"/>
          <w:b/>
          <w:bCs/>
          <w:szCs w:val="24"/>
        </w:rPr>
        <w:t>Digital Twin Representation of Foliage</w:t>
      </w:r>
    </w:p>
    <w:p w:rsidRPr="00887A22" w:rsidR="00887A22" w:rsidP="00887A22" w:rsidRDefault="00887A22" w14:paraId="1DFCD60D"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07AC7104"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7D785415"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0C3E9B39"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58D59B45" w14:textId="4151CD3A">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sidR="00822F1C">
        <w:rPr>
          <w:rFonts w:eastAsia="Times New Roman" w:cs="Times New Roman"/>
          <w:szCs w:val="24"/>
        </w:rPr>
        <w:t>Prospectus</w:t>
      </w:r>
    </w:p>
    <w:p w:rsidRPr="00887A22" w:rsidR="00887A22" w:rsidP="00887A22" w:rsidRDefault="00887A22" w14:paraId="15B27D70"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7B82DD38"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666D9BA3" w14:textId="77777777">
      <w:pPr>
        <w:spacing w:after="0" w:line="240" w:lineRule="auto"/>
        <w:contextualSpacing/>
        <w:jc w:val="center"/>
        <w:rPr>
          <w:rFonts w:eastAsia="Times New Roman" w:cs="Times New Roman"/>
          <w:b/>
          <w:bCs/>
          <w:color w:val="4F81BD"/>
          <w:szCs w:val="24"/>
          <w:lang w:val="x-none" w:eastAsia="x-none"/>
        </w:rPr>
      </w:pPr>
    </w:p>
    <w:p w:rsidRPr="00887A22" w:rsidR="00887A22" w:rsidP="00887A22" w:rsidRDefault="00887A22" w14:paraId="15F8A471" w14:textId="3FFA30F1">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Submitted to </w:t>
      </w:r>
      <w:r w:rsidR="00BF3F79">
        <w:rPr>
          <w:rFonts w:eastAsia="Times New Roman" w:cs="Times New Roman"/>
          <w:szCs w:val="24"/>
        </w:rPr>
        <w:t>National University</w:t>
      </w:r>
    </w:p>
    <w:p w:rsidRPr="00887A22" w:rsidR="00887A22" w:rsidP="00887A22" w:rsidRDefault="00887A22" w14:paraId="7EC94FEC"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0C0C1EE0" w14:textId="11CC6A4A">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School of </w:t>
      </w:r>
      <w:r w:rsidR="007E493D">
        <w:rPr>
          <w:rFonts w:eastAsia="Times New Roman" w:cs="Times New Roman"/>
          <w:szCs w:val="24"/>
        </w:rPr>
        <w:t>Technology and Engineering</w:t>
      </w:r>
    </w:p>
    <w:p w:rsidRPr="00887A22" w:rsidR="00887A22" w:rsidP="00887A22" w:rsidRDefault="00887A22" w14:paraId="480940E1"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260AD8D9" w14:textId="4518536D">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w:t>
      </w:r>
      <w:r w:rsidR="00822F1C">
        <w:rPr>
          <w:rFonts w:eastAsia="Times New Roman" w:cs="Times New Roman"/>
          <w:szCs w:val="24"/>
        </w:rPr>
        <w:t xml:space="preserve">reparation for a Dissertation and the </w:t>
      </w:r>
      <w:r w:rsidRPr="00887A22">
        <w:rPr>
          <w:rFonts w:eastAsia="Times New Roman" w:cs="Times New Roman"/>
          <w:szCs w:val="24"/>
        </w:rPr>
        <w:t>Fulfillment of the</w:t>
      </w:r>
    </w:p>
    <w:p w:rsidRPr="00887A22" w:rsidR="00887A22" w:rsidP="00887A22" w:rsidRDefault="00887A22" w14:paraId="092DBFE6"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3B277D79" w14:textId="77777777">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rsidRPr="00887A22" w:rsidR="00887A22" w:rsidP="00887A22" w:rsidRDefault="00887A22" w14:paraId="75055728"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68ED8F51" w14:textId="0B5CE0E4">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936DA5">
        <w:rPr>
          <w:rFonts w:eastAsia="Times New Roman" w:cs="Times New Roman"/>
          <w:szCs w:val="24"/>
        </w:rPr>
        <w:t>PHILOSOPHY</w:t>
      </w:r>
    </w:p>
    <w:p w:rsidRPr="00887A22" w:rsidR="00887A22" w:rsidP="00887A22" w:rsidRDefault="00887A22" w14:paraId="7CA004F1"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21EA8EAF"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3E70903D"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7F5A44A1" w14:textId="77777777">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rsidRPr="00887A22" w:rsidR="00887A22" w:rsidP="00887A22" w:rsidRDefault="00887A22" w14:paraId="4507D7D6" w14:textId="77777777">
      <w:pPr>
        <w:suppressAutoHyphens/>
        <w:spacing w:after="0" w:line="240" w:lineRule="auto"/>
        <w:contextualSpacing/>
        <w:jc w:val="center"/>
        <w:rPr>
          <w:rFonts w:eastAsia="Times New Roman" w:cs="Times New Roman"/>
          <w:szCs w:val="24"/>
        </w:rPr>
      </w:pPr>
    </w:p>
    <w:p w:rsidRPr="00887A22" w:rsidR="00887A22" w:rsidP="00887A22" w:rsidRDefault="00555733" w14:paraId="58F0169D" w14:textId="14F3556B">
      <w:pPr>
        <w:suppressAutoHyphens/>
        <w:spacing w:after="0" w:line="240" w:lineRule="auto"/>
        <w:contextualSpacing/>
        <w:jc w:val="center"/>
        <w:rPr>
          <w:rFonts w:eastAsia="Times New Roman" w:cs="Times New Roman"/>
          <w:szCs w:val="24"/>
        </w:rPr>
      </w:pPr>
      <w:r>
        <w:rPr>
          <w:rFonts w:eastAsia="Times New Roman" w:cs="Times New Roman"/>
          <w:szCs w:val="24"/>
        </w:rPr>
        <w:t>Hashim Shaik</w:t>
      </w:r>
    </w:p>
    <w:p w:rsidRPr="00887A22" w:rsidR="00887A22" w:rsidP="00887A22" w:rsidRDefault="00887A22" w14:paraId="0DA07821"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602D3D76"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429BCFE7"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6E83AA4E"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4C2966ED"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6B5E5DD9"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1E43402D"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1501B905"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7E23B0E8" w14:textId="77777777">
      <w:pPr>
        <w:suppressAutoHyphens/>
        <w:spacing w:after="0" w:line="240" w:lineRule="auto"/>
        <w:contextualSpacing/>
        <w:jc w:val="center"/>
        <w:rPr>
          <w:rFonts w:eastAsia="Times New Roman" w:cs="Times New Roman"/>
          <w:szCs w:val="24"/>
        </w:rPr>
      </w:pPr>
    </w:p>
    <w:p w:rsidRPr="00887A22" w:rsidR="00887A22" w:rsidP="00887A22" w:rsidRDefault="00887A22" w14:paraId="3A46A80C" w14:textId="77777777">
      <w:pPr>
        <w:suppressAutoHyphens/>
        <w:spacing w:after="0" w:line="240" w:lineRule="auto"/>
        <w:contextualSpacing/>
        <w:jc w:val="center"/>
        <w:rPr>
          <w:rFonts w:eastAsia="Times New Roman" w:cs="Times New Roman"/>
          <w:szCs w:val="24"/>
        </w:rPr>
      </w:pPr>
    </w:p>
    <w:p w:rsidRPr="00887A22" w:rsidR="00887A22" w:rsidP="00887A22" w:rsidRDefault="00F37C02" w14:paraId="43A9A043" w14:textId="6D2F15A9">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Pr="00887A22" w:rsidR="00887A22">
        <w:rPr>
          <w:rFonts w:eastAsia="Times New Roman" w:cs="Times New Roman"/>
          <w:szCs w:val="24"/>
        </w:rPr>
        <w:t>, California</w:t>
      </w:r>
    </w:p>
    <w:p w:rsidRPr="00887A22" w:rsidR="00887A22" w:rsidP="00887A22" w:rsidRDefault="00887A22" w14:paraId="5D760441" w14:textId="77777777">
      <w:pPr>
        <w:suppressAutoHyphens/>
        <w:spacing w:after="0" w:line="240" w:lineRule="auto"/>
        <w:contextualSpacing/>
        <w:jc w:val="center"/>
        <w:rPr>
          <w:rFonts w:eastAsia="Times New Roman" w:cs="Times New Roman"/>
          <w:szCs w:val="24"/>
        </w:rPr>
      </w:pPr>
    </w:p>
    <w:p w:rsidR="00887A22" w:rsidP="00887A22" w:rsidRDefault="003D6612" w14:paraId="138E0A42" w14:textId="68219F74">
      <w:pPr>
        <w:suppressAutoHyphens/>
        <w:spacing w:after="0" w:line="240" w:lineRule="auto"/>
        <w:contextualSpacing/>
        <w:jc w:val="center"/>
        <w:rPr>
          <w:rFonts w:eastAsia="Times New Roman" w:cs="Times New Roman"/>
          <w:szCs w:val="24"/>
        </w:rPr>
      </w:pPr>
      <w:r>
        <w:rPr>
          <w:rFonts w:eastAsia="Times New Roman" w:cs="Times New Roman"/>
          <w:szCs w:val="24"/>
        </w:rPr>
        <w:t>February</w:t>
      </w:r>
      <w:r w:rsidRPr="00887A22" w:rsidR="00887A22">
        <w:rPr>
          <w:rFonts w:eastAsia="Times New Roman" w:cs="Times New Roman"/>
          <w:szCs w:val="24"/>
        </w:rPr>
        <w:t xml:space="preserve"> </w:t>
      </w:r>
      <w:r w:rsidR="00555733">
        <w:rPr>
          <w:rFonts w:eastAsia="Times New Roman" w:cs="Times New Roman"/>
          <w:szCs w:val="24"/>
        </w:rPr>
        <w:t>2024</w:t>
      </w:r>
    </w:p>
    <w:p w:rsidRPr="00887A22" w:rsidR="00A82120" w:rsidP="00887A22" w:rsidRDefault="00A82120" w14:paraId="4B6CE92F" w14:textId="77777777">
      <w:pPr>
        <w:suppressAutoHyphens/>
        <w:spacing w:after="0" w:line="240" w:lineRule="auto"/>
        <w:contextualSpacing/>
        <w:jc w:val="center"/>
        <w:rPr>
          <w:rFonts w:eastAsia="Times New Roman" w:cs="Times New Roman"/>
          <w:szCs w:val="24"/>
        </w:rPr>
      </w:pPr>
    </w:p>
    <w:p w:rsidR="00A82120" w:rsidP="00887A22" w:rsidRDefault="00A82120" w14:paraId="1992F705" w14:textId="3169B64A">
      <w:pPr>
        <w:rPr>
          <w:rFonts w:eastAsia="Times New Roman" w:cs="Times New Roman"/>
          <w:szCs w:val="24"/>
        </w:rPr>
      </w:pPr>
    </w:p>
    <w:p w:rsidR="00A82120" w:rsidP="00A82120" w:rsidRDefault="00A82120" w14:paraId="3F8312B2" w14:textId="6608E44D">
      <w:pPr>
        <w:rPr>
          <w:rFonts w:eastAsia="Times New Roman" w:cs="Times New Roman"/>
          <w:szCs w:val="24"/>
        </w:rPr>
      </w:pPr>
    </w:p>
    <w:p w:rsidRPr="00A82120" w:rsidR="00A82120" w:rsidP="00A82120" w:rsidRDefault="00A82120" w14:paraId="7E2B5C39" w14:textId="77777777">
      <w:pPr>
        <w:rPr>
          <w:rFonts w:eastAsia="Times New Roman" w:cs="Times New Roman"/>
          <w:szCs w:val="24"/>
        </w:rPr>
        <w:sectPr w:rsidRPr="00A82120" w:rsidR="00A82120" w:rsidSect="00EB1878">
          <w:footerReference w:type="default" r:id="rId11"/>
          <w:footerReference w:type="first" r:id="rId12"/>
          <w:pgSz w:w="12240" w:h="15840" w:orient="portrait"/>
          <w:pgMar w:top="1440" w:right="1440" w:bottom="1440" w:left="1440" w:header="720" w:footer="720" w:gutter="0"/>
          <w:pgNumType w:fmt="lowerRoman" w:start="1"/>
          <w:cols w:space="720"/>
          <w:docGrid w:linePitch="326"/>
        </w:sectPr>
      </w:pPr>
    </w:p>
    <w:p w:rsidRPr="00D00B18" w:rsidR="00887A22" w:rsidP="10D1E67A" w:rsidRDefault="00887A22" w14:paraId="7A329914" w14:textId="6CC9D014">
      <w:pPr>
        <w:spacing w:after="0" w:line="240" w:lineRule="auto"/>
        <w:contextualSpacing/>
        <w:jc w:val="center"/>
        <w:rPr>
          <w:rFonts w:eastAsia="Times New Roman" w:cs="Times New Roman"/>
          <w:b/>
          <w:bCs/>
        </w:rPr>
      </w:pPr>
      <w:r w:rsidRPr="468D589A">
        <w:rPr>
          <w:rFonts w:eastAsia="Times New Roman" w:cs="Times New Roman"/>
          <w:b/>
          <w:bCs/>
        </w:rPr>
        <w:lastRenderedPageBreak/>
        <w:t>Table of Contents</w:t>
      </w:r>
      <w:bookmarkStart w:name="_Toc321056102" w:id="0"/>
      <w:bookmarkStart w:name="_Toc321079228" w:id="1"/>
      <w:bookmarkStart w:name="_Toc321080202" w:id="2"/>
      <w:bookmarkStart w:name="_Toc229316232" w:id="3"/>
      <w:bookmarkEnd w:id="0"/>
      <w:bookmarkEnd w:id="1"/>
      <w:bookmarkEnd w:id="2"/>
    </w:p>
    <w:bookmarkStart w:name="_Toc251423627" w:id="4"/>
    <w:bookmarkEnd w:id="3"/>
    <w:p w:rsidR="00CB49AB" w:rsidRDefault="00D41F7B" w14:paraId="52F9ABB3" w14:textId="72D5BD04">
      <w:pPr>
        <w:pStyle w:val="TOC1"/>
        <w:rPr>
          <w:rFonts w:asciiTheme="minorHAnsi" w:hAnsiTheme="minorHAnsi" w:eastAsiaTheme="minorEastAsia" w:cstheme="minorBidi"/>
          <w:noProof/>
          <w:kern w:val="2"/>
          <w:sz w:val="22"/>
          <w14:ligatures w14:val="standardContextual"/>
        </w:rPr>
      </w:pPr>
      <w:r>
        <w:fldChar w:fldCharType="begin"/>
      </w:r>
      <w:r>
        <w:instrText xml:space="preserve"> TOC \o "1-2" \h \z \u </w:instrText>
      </w:r>
      <w:r>
        <w:fldChar w:fldCharType="separate"/>
      </w:r>
      <w:hyperlink w:history="1" w:anchor="_Toc159877196">
        <w:r w:rsidRPr="0011440B" w:rsidR="00CB49AB">
          <w:rPr>
            <w:rStyle w:val="Hyperlink"/>
            <w:noProof/>
          </w:rPr>
          <w:t>Prospectus</w:t>
        </w:r>
        <w:r w:rsidR="00CB49AB">
          <w:rPr>
            <w:noProof/>
            <w:webHidden/>
          </w:rPr>
          <w:tab/>
        </w:r>
        <w:r w:rsidR="00CB49AB">
          <w:rPr>
            <w:noProof/>
            <w:webHidden/>
          </w:rPr>
          <w:fldChar w:fldCharType="begin"/>
        </w:r>
        <w:r w:rsidR="00CB49AB">
          <w:rPr>
            <w:noProof/>
            <w:webHidden/>
          </w:rPr>
          <w:instrText xml:space="preserve"> PAGEREF _Toc159877196 \h </w:instrText>
        </w:r>
        <w:r w:rsidR="00CB49AB">
          <w:rPr>
            <w:noProof/>
            <w:webHidden/>
          </w:rPr>
        </w:r>
        <w:r w:rsidR="00CB49AB">
          <w:rPr>
            <w:noProof/>
            <w:webHidden/>
          </w:rPr>
          <w:fldChar w:fldCharType="separate"/>
        </w:r>
        <w:r w:rsidR="00CB49AB">
          <w:rPr>
            <w:noProof/>
            <w:webHidden/>
          </w:rPr>
          <w:t>1</w:t>
        </w:r>
        <w:r w:rsidR="00CB49AB">
          <w:rPr>
            <w:noProof/>
            <w:webHidden/>
          </w:rPr>
          <w:fldChar w:fldCharType="end"/>
        </w:r>
      </w:hyperlink>
    </w:p>
    <w:p w:rsidR="00CB49AB" w:rsidRDefault="00000000" w14:paraId="4F3CC4F9" w14:textId="75DC867F">
      <w:pPr>
        <w:pStyle w:val="TOC2"/>
        <w:rPr>
          <w:rFonts w:asciiTheme="minorHAnsi" w:hAnsiTheme="minorHAnsi" w:eastAsiaTheme="minorEastAsia" w:cstheme="minorBidi"/>
          <w:noProof/>
          <w:kern w:val="2"/>
          <w:sz w:val="22"/>
          <w:szCs w:val="22"/>
          <w14:ligatures w14:val="standardContextual"/>
        </w:rPr>
      </w:pPr>
      <w:hyperlink w:history="1" w:anchor="_Toc159877197">
        <w:r w:rsidRPr="0011440B" w:rsidR="00CB49AB">
          <w:rPr>
            <w:rStyle w:val="Hyperlink"/>
            <w:noProof/>
          </w:rPr>
          <w:t>Introduction</w:t>
        </w:r>
        <w:r w:rsidR="00CB49AB">
          <w:rPr>
            <w:noProof/>
            <w:webHidden/>
          </w:rPr>
          <w:tab/>
        </w:r>
        <w:r w:rsidR="00CB49AB">
          <w:rPr>
            <w:noProof/>
            <w:webHidden/>
          </w:rPr>
          <w:fldChar w:fldCharType="begin"/>
        </w:r>
        <w:r w:rsidR="00CB49AB">
          <w:rPr>
            <w:noProof/>
            <w:webHidden/>
          </w:rPr>
          <w:instrText xml:space="preserve"> PAGEREF _Toc159877197 \h </w:instrText>
        </w:r>
        <w:r w:rsidR="00CB49AB">
          <w:rPr>
            <w:noProof/>
            <w:webHidden/>
          </w:rPr>
        </w:r>
        <w:r w:rsidR="00CB49AB">
          <w:rPr>
            <w:noProof/>
            <w:webHidden/>
          </w:rPr>
          <w:fldChar w:fldCharType="separate"/>
        </w:r>
        <w:r w:rsidR="00CB49AB">
          <w:rPr>
            <w:noProof/>
            <w:webHidden/>
          </w:rPr>
          <w:t>1</w:t>
        </w:r>
        <w:r w:rsidR="00CB49AB">
          <w:rPr>
            <w:noProof/>
            <w:webHidden/>
          </w:rPr>
          <w:fldChar w:fldCharType="end"/>
        </w:r>
      </w:hyperlink>
    </w:p>
    <w:p w:rsidR="00CB49AB" w:rsidRDefault="00000000" w14:paraId="695D6137" w14:textId="20F0E4BC">
      <w:pPr>
        <w:pStyle w:val="TOC2"/>
        <w:rPr>
          <w:rFonts w:asciiTheme="minorHAnsi" w:hAnsiTheme="minorHAnsi" w:eastAsiaTheme="minorEastAsia" w:cstheme="minorBidi"/>
          <w:noProof/>
          <w:kern w:val="2"/>
          <w:sz w:val="22"/>
          <w:szCs w:val="22"/>
          <w14:ligatures w14:val="standardContextual"/>
        </w:rPr>
      </w:pPr>
      <w:hyperlink w:history="1" w:anchor="_Toc159877198">
        <w:r w:rsidRPr="0011440B" w:rsidR="00CB49AB">
          <w:rPr>
            <w:rStyle w:val="Hyperlink"/>
            <w:noProof/>
          </w:rPr>
          <w:t>Statement of the Problem</w:t>
        </w:r>
        <w:r w:rsidR="00CB49AB">
          <w:rPr>
            <w:noProof/>
            <w:webHidden/>
          </w:rPr>
          <w:tab/>
        </w:r>
        <w:r w:rsidR="00CB49AB">
          <w:rPr>
            <w:noProof/>
            <w:webHidden/>
          </w:rPr>
          <w:fldChar w:fldCharType="begin"/>
        </w:r>
        <w:r w:rsidR="00CB49AB">
          <w:rPr>
            <w:noProof/>
            <w:webHidden/>
          </w:rPr>
          <w:instrText xml:space="preserve"> PAGEREF _Toc159877198 \h </w:instrText>
        </w:r>
        <w:r w:rsidR="00CB49AB">
          <w:rPr>
            <w:noProof/>
            <w:webHidden/>
          </w:rPr>
        </w:r>
        <w:r w:rsidR="00CB49AB">
          <w:rPr>
            <w:noProof/>
            <w:webHidden/>
          </w:rPr>
          <w:fldChar w:fldCharType="separate"/>
        </w:r>
        <w:r w:rsidR="00CB49AB">
          <w:rPr>
            <w:noProof/>
            <w:webHidden/>
          </w:rPr>
          <w:t>3</w:t>
        </w:r>
        <w:r w:rsidR="00CB49AB">
          <w:rPr>
            <w:noProof/>
            <w:webHidden/>
          </w:rPr>
          <w:fldChar w:fldCharType="end"/>
        </w:r>
      </w:hyperlink>
    </w:p>
    <w:p w:rsidR="00CB49AB" w:rsidRDefault="00000000" w14:paraId="3E67763D" w14:textId="14D7B9BF">
      <w:pPr>
        <w:pStyle w:val="TOC2"/>
        <w:rPr>
          <w:rFonts w:asciiTheme="minorHAnsi" w:hAnsiTheme="minorHAnsi" w:eastAsiaTheme="minorEastAsia" w:cstheme="minorBidi"/>
          <w:noProof/>
          <w:kern w:val="2"/>
          <w:sz w:val="22"/>
          <w:szCs w:val="22"/>
          <w14:ligatures w14:val="standardContextual"/>
        </w:rPr>
      </w:pPr>
      <w:hyperlink w:history="1" w:anchor="_Toc159877199">
        <w:r w:rsidRPr="0011440B" w:rsidR="00CB49AB">
          <w:rPr>
            <w:rStyle w:val="Hyperlink"/>
            <w:noProof/>
          </w:rPr>
          <w:t>Purpose of the Study</w:t>
        </w:r>
        <w:r w:rsidR="00CB49AB">
          <w:rPr>
            <w:noProof/>
            <w:webHidden/>
          </w:rPr>
          <w:tab/>
        </w:r>
        <w:r w:rsidR="00CB49AB">
          <w:rPr>
            <w:noProof/>
            <w:webHidden/>
          </w:rPr>
          <w:fldChar w:fldCharType="begin"/>
        </w:r>
        <w:r w:rsidR="00CB49AB">
          <w:rPr>
            <w:noProof/>
            <w:webHidden/>
          </w:rPr>
          <w:instrText xml:space="preserve"> PAGEREF _Toc159877199 \h </w:instrText>
        </w:r>
        <w:r w:rsidR="00CB49AB">
          <w:rPr>
            <w:noProof/>
            <w:webHidden/>
          </w:rPr>
        </w:r>
        <w:r w:rsidR="00CB49AB">
          <w:rPr>
            <w:noProof/>
            <w:webHidden/>
          </w:rPr>
          <w:fldChar w:fldCharType="separate"/>
        </w:r>
        <w:r w:rsidR="00CB49AB">
          <w:rPr>
            <w:noProof/>
            <w:webHidden/>
          </w:rPr>
          <w:t>4</w:t>
        </w:r>
        <w:r w:rsidR="00CB49AB">
          <w:rPr>
            <w:noProof/>
            <w:webHidden/>
          </w:rPr>
          <w:fldChar w:fldCharType="end"/>
        </w:r>
      </w:hyperlink>
    </w:p>
    <w:p w:rsidR="00CB49AB" w:rsidRDefault="00000000" w14:paraId="222FD449" w14:textId="443A7F64">
      <w:pPr>
        <w:pStyle w:val="TOC2"/>
        <w:rPr>
          <w:rFonts w:asciiTheme="minorHAnsi" w:hAnsiTheme="minorHAnsi" w:eastAsiaTheme="minorEastAsia" w:cstheme="minorBidi"/>
          <w:noProof/>
          <w:kern w:val="2"/>
          <w:sz w:val="22"/>
          <w:szCs w:val="22"/>
          <w14:ligatures w14:val="standardContextual"/>
        </w:rPr>
      </w:pPr>
      <w:hyperlink w:history="1" w:anchor="_Toc159877200">
        <w:r w:rsidRPr="0011440B" w:rsidR="00CB49AB">
          <w:rPr>
            <w:rStyle w:val="Hyperlink"/>
            <w:noProof/>
          </w:rPr>
          <w:t>Research Questions</w:t>
        </w:r>
        <w:r w:rsidR="00CB49AB">
          <w:rPr>
            <w:noProof/>
            <w:webHidden/>
          </w:rPr>
          <w:tab/>
        </w:r>
        <w:r w:rsidR="00CB49AB">
          <w:rPr>
            <w:noProof/>
            <w:webHidden/>
          </w:rPr>
          <w:fldChar w:fldCharType="begin"/>
        </w:r>
        <w:r w:rsidR="00CB49AB">
          <w:rPr>
            <w:noProof/>
            <w:webHidden/>
          </w:rPr>
          <w:instrText xml:space="preserve"> PAGEREF _Toc159877200 \h </w:instrText>
        </w:r>
        <w:r w:rsidR="00CB49AB">
          <w:rPr>
            <w:noProof/>
            <w:webHidden/>
          </w:rPr>
        </w:r>
        <w:r w:rsidR="00CB49AB">
          <w:rPr>
            <w:noProof/>
            <w:webHidden/>
          </w:rPr>
          <w:fldChar w:fldCharType="separate"/>
        </w:r>
        <w:r w:rsidR="00CB49AB">
          <w:rPr>
            <w:noProof/>
            <w:webHidden/>
          </w:rPr>
          <w:t>5</w:t>
        </w:r>
        <w:r w:rsidR="00CB49AB">
          <w:rPr>
            <w:noProof/>
            <w:webHidden/>
          </w:rPr>
          <w:fldChar w:fldCharType="end"/>
        </w:r>
      </w:hyperlink>
    </w:p>
    <w:p w:rsidR="00CB49AB" w:rsidRDefault="00000000" w14:paraId="1FEFAAFF" w14:textId="44DB0A85">
      <w:pPr>
        <w:pStyle w:val="TOC2"/>
        <w:rPr>
          <w:rFonts w:asciiTheme="minorHAnsi" w:hAnsiTheme="minorHAnsi" w:eastAsiaTheme="minorEastAsia" w:cstheme="minorBidi"/>
          <w:noProof/>
          <w:kern w:val="2"/>
          <w:sz w:val="22"/>
          <w:szCs w:val="22"/>
          <w14:ligatures w14:val="standardContextual"/>
        </w:rPr>
      </w:pPr>
      <w:hyperlink w:history="1" w:anchor="_Toc159877201">
        <w:r w:rsidRPr="0011440B" w:rsidR="00CB49AB">
          <w:rPr>
            <w:rStyle w:val="Hyperlink"/>
            <w:noProof/>
          </w:rPr>
          <w:t>Hypotheses</w:t>
        </w:r>
        <w:r w:rsidR="00CB49AB">
          <w:rPr>
            <w:noProof/>
            <w:webHidden/>
          </w:rPr>
          <w:tab/>
        </w:r>
        <w:r w:rsidR="00CB49AB">
          <w:rPr>
            <w:noProof/>
            <w:webHidden/>
          </w:rPr>
          <w:fldChar w:fldCharType="begin"/>
        </w:r>
        <w:r w:rsidR="00CB49AB">
          <w:rPr>
            <w:noProof/>
            <w:webHidden/>
          </w:rPr>
          <w:instrText xml:space="preserve"> PAGEREF _Toc159877201 \h </w:instrText>
        </w:r>
        <w:r w:rsidR="00CB49AB">
          <w:rPr>
            <w:noProof/>
            <w:webHidden/>
          </w:rPr>
        </w:r>
        <w:r w:rsidR="00CB49AB">
          <w:rPr>
            <w:noProof/>
            <w:webHidden/>
          </w:rPr>
          <w:fldChar w:fldCharType="separate"/>
        </w:r>
        <w:r w:rsidR="00CB49AB">
          <w:rPr>
            <w:noProof/>
            <w:webHidden/>
          </w:rPr>
          <w:t>6</w:t>
        </w:r>
        <w:r w:rsidR="00CB49AB">
          <w:rPr>
            <w:noProof/>
            <w:webHidden/>
          </w:rPr>
          <w:fldChar w:fldCharType="end"/>
        </w:r>
      </w:hyperlink>
    </w:p>
    <w:p w:rsidR="00CB49AB" w:rsidRDefault="00000000" w14:paraId="487FAE23" w14:textId="19094C9A">
      <w:pPr>
        <w:pStyle w:val="TOC2"/>
        <w:rPr>
          <w:rFonts w:asciiTheme="minorHAnsi" w:hAnsiTheme="minorHAnsi" w:eastAsiaTheme="minorEastAsia" w:cstheme="minorBidi"/>
          <w:noProof/>
          <w:kern w:val="2"/>
          <w:sz w:val="22"/>
          <w:szCs w:val="22"/>
          <w14:ligatures w14:val="standardContextual"/>
        </w:rPr>
      </w:pPr>
      <w:hyperlink w:history="1" w:anchor="_Toc159877202">
        <w:r w:rsidRPr="0011440B" w:rsidR="00CB49AB">
          <w:rPr>
            <w:rStyle w:val="Hyperlink"/>
            <w:noProof/>
          </w:rPr>
          <w:t>Introduction to Research Methodology and Design</w:t>
        </w:r>
        <w:r w:rsidR="00CB49AB">
          <w:rPr>
            <w:noProof/>
            <w:webHidden/>
          </w:rPr>
          <w:tab/>
        </w:r>
        <w:r w:rsidR="00CB49AB">
          <w:rPr>
            <w:noProof/>
            <w:webHidden/>
          </w:rPr>
          <w:fldChar w:fldCharType="begin"/>
        </w:r>
        <w:r w:rsidR="00CB49AB">
          <w:rPr>
            <w:noProof/>
            <w:webHidden/>
          </w:rPr>
          <w:instrText xml:space="preserve"> PAGEREF _Toc159877202 \h </w:instrText>
        </w:r>
        <w:r w:rsidR="00CB49AB">
          <w:rPr>
            <w:noProof/>
            <w:webHidden/>
          </w:rPr>
        </w:r>
        <w:r w:rsidR="00CB49AB">
          <w:rPr>
            <w:noProof/>
            <w:webHidden/>
          </w:rPr>
          <w:fldChar w:fldCharType="separate"/>
        </w:r>
        <w:r w:rsidR="00CB49AB">
          <w:rPr>
            <w:noProof/>
            <w:webHidden/>
          </w:rPr>
          <w:t>8</w:t>
        </w:r>
        <w:r w:rsidR="00CB49AB">
          <w:rPr>
            <w:noProof/>
            <w:webHidden/>
          </w:rPr>
          <w:fldChar w:fldCharType="end"/>
        </w:r>
      </w:hyperlink>
    </w:p>
    <w:p w:rsidR="00CB49AB" w:rsidRDefault="00000000" w14:paraId="654842B7" w14:textId="64F0EB44">
      <w:pPr>
        <w:pStyle w:val="TOC1"/>
        <w:rPr>
          <w:rFonts w:asciiTheme="minorHAnsi" w:hAnsiTheme="minorHAnsi" w:eastAsiaTheme="minorEastAsia" w:cstheme="minorBidi"/>
          <w:noProof/>
          <w:kern w:val="2"/>
          <w:sz w:val="22"/>
          <w14:ligatures w14:val="standardContextual"/>
        </w:rPr>
      </w:pPr>
      <w:hyperlink w:history="1" w:anchor="_Toc159877203">
        <w:r w:rsidRPr="0011440B" w:rsidR="00CB49AB">
          <w:rPr>
            <w:rStyle w:val="Hyperlink"/>
            <w:noProof/>
          </w:rPr>
          <w:t>Appendix A  Annotated Bibliography</w:t>
        </w:r>
        <w:r w:rsidR="00CB49AB">
          <w:rPr>
            <w:noProof/>
            <w:webHidden/>
          </w:rPr>
          <w:tab/>
        </w:r>
        <w:r w:rsidR="00CB49AB">
          <w:rPr>
            <w:noProof/>
            <w:webHidden/>
          </w:rPr>
          <w:fldChar w:fldCharType="begin"/>
        </w:r>
        <w:r w:rsidR="00CB49AB">
          <w:rPr>
            <w:noProof/>
            <w:webHidden/>
          </w:rPr>
          <w:instrText xml:space="preserve"> PAGEREF _Toc159877203 \h </w:instrText>
        </w:r>
        <w:r w:rsidR="00CB49AB">
          <w:rPr>
            <w:noProof/>
            <w:webHidden/>
          </w:rPr>
        </w:r>
        <w:r w:rsidR="00CB49AB">
          <w:rPr>
            <w:noProof/>
            <w:webHidden/>
          </w:rPr>
          <w:fldChar w:fldCharType="separate"/>
        </w:r>
        <w:r w:rsidR="00CB49AB">
          <w:rPr>
            <w:noProof/>
            <w:webHidden/>
          </w:rPr>
          <w:t>31</w:t>
        </w:r>
        <w:r w:rsidR="00CB49AB">
          <w:rPr>
            <w:noProof/>
            <w:webHidden/>
          </w:rPr>
          <w:fldChar w:fldCharType="end"/>
        </w:r>
      </w:hyperlink>
    </w:p>
    <w:p w:rsidR="00CB49AB" w:rsidRDefault="00000000" w14:paraId="203443B2" w14:textId="0B119629">
      <w:pPr>
        <w:pStyle w:val="TOC1"/>
        <w:rPr>
          <w:rFonts w:asciiTheme="minorHAnsi" w:hAnsiTheme="minorHAnsi" w:eastAsiaTheme="minorEastAsia" w:cstheme="minorBidi"/>
          <w:noProof/>
          <w:kern w:val="2"/>
          <w:sz w:val="22"/>
          <w14:ligatures w14:val="standardContextual"/>
        </w:rPr>
      </w:pPr>
      <w:hyperlink w:history="1" w:anchor="_Toc159877204">
        <w:r w:rsidRPr="0011440B" w:rsidR="00CB49AB">
          <w:rPr>
            <w:rStyle w:val="Hyperlink"/>
            <w:noProof/>
          </w:rPr>
          <w:t>Appendix B  Topic Description and Supporting Literature</w:t>
        </w:r>
        <w:r w:rsidR="00CB49AB">
          <w:rPr>
            <w:noProof/>
            <w:webHidden/>
          </w:rPr>
          <w:tab/>
        </w:r>
        <w:r w:rsidR="00CB49AB">
          <w:rPr>
            <w:noProof/>
            <w:webHidden/>
          </w:rPr>
          <w:fldChar w:fldCharType="begin"/>
        </w:r>
        <w:r w:rsidR="00CB49AB">
          <w:rPr>
            <w:noProof/>
            <w:webHidden/>
          </w:rPr>
          <w:instrText xml:space="preserve"> PAGEREF _Toc159877204 \h </w:instrText>
        </w:r>
        <w:r w:rsidR="00CB49AB">
          <w:rPr>
            <w:noProof/>
            <w:webHidden/>
          </w:rPr>
        </w:r>
        <w:r w:rsidR="00CB49AB">
          <w:rPr>
            <w:noProof/>
            <w:webHidden/>
          </w:rPr>
          <w:fldChar w:fldCharType="separate"/>
        </w:r>
        <w:r w:rsidR="00CB49AB">
          <w:rPr>
            <w:noProof/>
            <w:webHidden/>
          </w:rPr>
          <w:t>41</w:t>
        </w:r>
        <w:r w:rsidR="00CB49AB">
          <w:rPr>
            <w:noProof/>
            <w:webHidden/>
          </w:rPr>
          <w:fldChar w:fldCharType="end"/>
        </w:r>
      </w:hyperlink>
    </w:p>
    <w:p w:rsidR="00A82120" w:rsidP="00887A22" w:rsidRDefault="00D41F7B" w14:paraId="309969F9" w14:textId="1015B5A5">
      <w:pPr>
        <w:spacing w:after="0" w:line="240" w:lineRule="auto"/>
        <w:contextualSpacing/>
        <w:jc w:val="center"/>
        <w:rPr>
          <w:rFonts w:cs="Times New Roman"/>
        </w:rPr>
      </w:pPr>
      <w:r>
        <w:rPr>
          <w:rFonts w:cs="Times New Roman"/>
        </w:rPr>
        <w:fldChar w:fldCharType="end"/>
      </w:r>
      <w:r w:rsidR="00A82120">
        <w:rPr>
          <w:rFonts w:cs="Times New Roman"/>
        </w:rPr>
        <w:br w:type="page"/>
      </w:r>
    </w:p>
    <w:p w:rsidRPr="00887A22" w:rsidR="00887A22" w:rsidP="00887A22" w:rsidRDefault="00887A22" w14:paraId="7BA3AC3D" w14:textId="77777777">
      <w:pPr>
        <w:keepNext/>
        <w:spacing w:after="0" w:line="480" w:lineRule="auto"/>
        <w:contextualSpacing/>
        <w:jc w:val="center"/>
        <w:outlineLvl w:val="0"/>
        <w:rPr>
          <w:rFonts w:eastAsia="Times New Roman" w:cs="Times New Roman"/>
          <w:szCs w:val="24"/>
        </w:rPr>
        <w:sectPr w:rsidRPr="00887A22" w:rsidR="00887A22" w:rsidSect="00EB1878">
          <w:headerReference w:type="default" r:id="rId13"/>
          <w:footerReference w:type="default" r:id="rId14"/>
          <w:footerReference w:type="first" r:id="rId15"/>
          <w:pgSz w:w="12240" w:h="15840" w:orient="portrait"/>
          <w:pgMar w:top="1440" w:right="1440" w:bottom="1440" w:left="1440" w:header="720" w:footer="720" w:gutter="0"/>
          <w:pgNumType w:fmt="lowerRoman" w:start="1"/>
          <w:cols w:space="720"/>
          <w:docGrid w:linePitch="326"/>
        </w:sectPr>
      </w:pPr>
      <w:bookmarkStart w:name="_Toc145748762" w:id="5"/>
      <w:bookmarkEnd w:id="4"/>
    </w:p>
    <w:p w:rsidRPr="005833A5" w:rsidR="005833A5" w:rsidP="005833A5" w:rsidRDefault="005833A5" w14:paraId="4A7D5AD3" w14:textId="4CBDD5F0">
      <w:pPr>
        <w:pStyle w:val="Heading1"/>
      </w:pPr>
      <w:bookmarkStart w:name="_Toc159877196" w:id="6"/>
      <w:bookmarkStart w:name="_Toc251423629" w:id="7"/>
      <w:bookmarkStart w:name="_Toc464831632" w:id="8"/>
      <w:bookmarkStart w:name="_Toc465328377" w:id="9"/>
      <w:bookmarkStart w:name="_Toc229316233" w:id="10"/>
      <w:bookmarkEnd w:id="5"/>
      <w:r>
        <w:lastRenderedPageBreak/>
        <w:t>Pr</w:t>
      </w:r>
      <w:r w:rsidR="00D968F9">
        <w:t>o</w:t>
      </w:r>
      <w:r>
        <w:t>spectus</w:t>
      </w:r>
      <w:bookmarkEnd w:id="6"/>
    </w:p>
    <w:p w:rsidRPr="00C23A48" w:rsidR="00887A22" w:rsidP="005833A5" w:rsidRDefault="00887A22" w14:paraId="5113A648" w14:textId="74285622">
      <w:pPr>
        <w:pStyle w:val="Heading2"/>
      </w:pPr>
      <w:bookmarkStart w:name="_Toc159877197" w:id="11"/>
      <w:r>
        <w:t>Introduction</w:t>
      </w:r>
      <w:bookmarkEnd w:id="7"/>
      <w:bookmarkEnd w:id="8"/>
      <w:bookmarkEnd w:id="9"/>
      <w:bookmarkEnd w:id="11"/>
    </w:p>
    <w:p w:rsidR="004C182F" w:rsidP="004C182F" w:rsidRDefault="004C182F" w14:paraId="7EFBE890" w14:textId="18AF0E8B">
      <w:pPr>
        <w:spacing w:after="0" w:line="480" w:lineRule="auto"/>
        <w:ind w:firstLine="720"/>
        <w:contextualSpacing/>
        <w:rPr>
          <w:color w:val="000000"/>
        </w:rPr>
      </w:pPr>
      <w:bookmarkStart w:name="_Toc464831633" w:id="12"/>
      <w:bookmarkStart w:name="_Toc465328378" w:id="13"/>
      <w:bookmarkStart w:name="_Toc229316234" w:id="14"/>
      <w:bookmarkEnd w:id="10"/>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xml:space="preserve">). This progression is vital for the progression of 5G wireless networks to meet the escalating needs of the mobile industry. Yet, mmW networks are challenged by issues like signal scattering, atmospheric absorption, and the obstruction caused by foliage and building structures, </w:t>
      </w:r>
      <w:r w:rsidR="008F481C">
        <w:rPr>
          <w:color w:val="000000"/>
        </w:rPr>
        <w:t>these</w:t>
      </w:r>
      <w:r>
        <w:rPr>
          <w:color w:val="000000"/>
        </w:rPr>
        <w:t xml:space="preserv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rsidR="004C182F" w:rsidP="004C182F" w:rsidRDefault="004C182F" w14:paraId="2115D6BF" w14:textId="77777777">
      <w:pPr>
        <w:spacing w:line="480" w:lineRule="auto"/>
        <w:ind w:firstLine="720"/>
        <w:rPr>
          <w:color w:val="000000"/>
        </w:rPr>
      </w:pPr>
      <w:r>
        <w:rPr>
          <w:color w:val="000000"/>
        </w:rPr>
        <w:t>The process of accurately capturing foliage data, crucial for the deployment of these high-frequency networks,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To adapt to the dynamic nature of our surroundings, the need for frequent updates of data renders traditional methods less viable for continuous application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However, the rise of digital twin technology offers a groundbreaking alternative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Chang</w:t>
      </w:r>
      <w:r>
        <w:rPr>
          <w:rStyle w:val="citation"/>
          <w:color w:val="000000"/>
        </w:rPr>
        <w:t xml:space="preserve"> et al.</w:t>
      </w:r>
      <w:r>
        <w:rPr>
          <w:color w:val="000000"/>
        </w:rPr>
        <w:t xml:space="preserve">, </w:t>
      </w:r>
      <w:r>
        <w:rPr>
          <w:rStyle w:val="citation"/>
          <w:color w:val="000000"/>
        </w:rPr>
        <w:t>2021</w:t>
      </w:r>
      <w:r>
        <w:rPr>
          <w:color w:val="000000"/>
        </w:rPr>
        <w:t>).</w:t>
      </w:r>
    </w:p>
    <w:p w:rsidR="004C182F" w:rsidP="004C182F" w:rsidRDefault="004C182F" w14:paraId="5DDC2FBB" w14:textId="77777777">
      <w:pPr>
        <w:spacing w:line="480" w:lineRule="auto"/>
        <w:ind w:firstLine="720"/>
        <w:rPr>
          <w:color w:val="000000"/>
        </w:rPr>
      </w:pPr>
      <w:r>
        <w:rPr>
          <w:color w:val="000000"/>
        </w:rPr>
        <w:t>Digital twins have become a game-changing strategy with applications spanning urban development and industrial operations, notably in the planning of wireless networks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Pr>
          <w:color w:val="000000"/>
        </w:rPr>
        <w:lastRenderedPageBreak/>
        <w:t>twins afford network planners, environmental experts, and other stakeholders a nuanced understanding of how vegetation influences signal behavior, including path loss and network coverage, in the context of high-frequency mmW networks integral to 5G technology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rsidRPr="00AB0EBD" w:rsidR="004C182F" w:rsidP="004C182F" w:rsidRDefault="004C182F" w14:paraId="2837C7E2" w14:textId="63200AAC">
      <w:pPr>
        <w:spacing w:after="0" w:line="480" w:lineRule="auto"/>
        <w:ind w:firstLine="720"/>
        <w:contextualSpacing/>
      </w:pPr>
      <w:r>
        <w:rPr>
          <w:color w:val="000000"/>
        </w:rPr>
        <w:t>The image (Figure 1) depicting a digital twin representation of an urban area has been created.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rPr>
          <w:rStyle w:val="Contrib"/>
          <w:color w:val="000000"/>
        </w:rPr>
        <w:t>Chang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w:t>
      </w:r>
    </w:p>
    <w:p w:rsidR="00B512BB" w:rsidP="00B512BB" w:rsidRDefault="00B512BB" w14:paraId="5312FF4F" w14:textId="77777777">
      <w:pPr>
        <w:pStyle w:val="embeddedapa-figure-label"/>
        <w:spacing w:line="480" w:lineRule="auto"/>
        <w:rPr>
          <w:color w:val="000000"/>
        </w:rPr>
      </w:pPr>
      <w:r>
        <w:rPr>
          <w:color w:val="000000"/>
        </w:rPr>
        <w:t>Figure 1</w:t>
      </w:r>
    </w:p>
    <w:p w:rsidRPr="00B512BB" w:rsidR="00AB0EBD" w:rsidP="00B512BB" w:rsidRDefault="00B512BB" w14:paraId="7FA46BEC" w14:textId="7E9A60D3">
      <w:pPr>
        <w:pStyle w:val="embeddedapa-figure-title"/>
        <w:spacing w:line="480" w:lineRule="auto"/>
        <w:rPr>
          <w:color w:val="000000"/>
        </w:rPr>
      </w:pPr>
      <w:r>
        <w:rPr>
          <w:color w:val="000000"/>
        </w:rPr>
        <w:t>Smart City Digital Twin: Urban Planning and Green Spaces Integration</w:t>
      </w:r>
    </w:p>
    <w:p w:rsidR="00AB0EBD" w:rsidP="005368B8" w:rsidRDefault="00AB0EBD" w14:paraId="11B4D575" w14:textId="0F8D4EFF">
      <w:pPr>
        <w:spacing w:after="0" w:line="480" w:lineRule="auto"/>
        <w:ind w:firstLine="720"/>
        <w:contextualSpacing/>
      </w:pPr>
      <w:r w:rsidRPr="00AB0EBD">
        <w:rPr>
          <w:noProof/>
        </w:rPr>
        <w:drawing>
          <wp:inline distT="0" distB="0" distL="0" distR="0" wp14:anchorId="41F7D659" wp14:editId="6CD23DA2">
            <wp:extent cx="5115656" cy="3627966"/>
            <wp:effectExtent l="0" t="0" r="8890" b="0"/>
            <wp:docPr id="6" name="Picture 6"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ity with many tall buildings&#10;&#10;Description automatically generated"/>
                    <pic:cNvPicPr/>
                  </pic:nvPicPr>
                  <pic:blipFill>
                    <a:blip r:embed="rId16"/>
                    <a:stretch>
                      <a:fillRect/>
                    </a:stretch>
                  </pic:blipFill>
                  <pic:spPr>
                    <a:xfrm>
                      <a:off x="0" y="0"/>
                      <a:ext cx="5152794" cy="3654304"/>
                    </a:xfrm>
                    <a:prstGeom prst="rect">
                      <a:avLst/>
                    </a:prstGeom>
                  </pic:spPr>
                </pic:pic>
              </a:graphicData>
            </a:graphic>
          </wp:inline>
        </w:drawing>
      </w:r>
    </w:p>
    <w:p w:rsidRPr="00AC0561" w:rsidR="00AB0EBD" w:rsidP="00AC0561" w:rsidRDefault="00973FE8" w14:paraId="3B1C3313" w14:textId="6FE1B2E6">
      <w:pPr>
        <w:spacing w:line="480" w:lineRule="auto"/>
        <w:ind w:firstLine="720"/>
        <w:rPr>
          <w:i/>
          <w:iCs/>
          <w:color w:val="000000"/>
        </w:rPr>
      </w:pPr>
      <w:r>
        <w:rPr>
          <w:i/>
          <w:iCs/>
          <w:color w:val="000000"/>
        </w:rPr>
        <w:t>Note.</w:t>
      </w:r>
      <w:r>
        <w:rPr>
          <w:color w:val="000000"/>
        </w:rPr>
        <w:t xml:space="preserve"> This image was generated with the assistance of AI.</w:t>
      </w:r>
    </w:p>
    <w:p w:rsidRPr="006839A7" w:rsidR="00887A22" w:rsidP="468D589A" w:rsidRDefault="00887A22" w14:paraId="62E4826A" w14:textId="2F73CB11">
      <w:pPr>
        <w:pStyle w:val="Heading2"/>
      </w:pPr>
      <w:bookmarkStart w:name="_Toc464831634" w:id="15"/>
      <w:bookmarkStart w:name="_Toc465328379" w:id="16"/>
      <w:bookmarkStart w:name="_Toc159877198" w:id="17"/>
      <w:bookmarkEnd w:id="12"/>
      <w:bookmarkEnd w:id="13"/>
      <w:r>
        <w:lastRenderedPageBreak/>
        <w:t xml:space="preserve">Statement of the </w:t>
      </w:r>
      <w:r w:rsidRPr="006839A7">
        <w:t>Problem</w:t>
      </w:r>
      <w:bookmarkEnd w:id="14"/>
      <w:bookmarkEnd w:id="15"/>
      <w:bookmarkEnd w:id="16"/>
      <w:bookmarkEnd w:id="17"/>
    </w:p>
    <w:p w:rsidR="00D17B2D" w:rsidP="00D17B2D" w:rsidRDefault="00D17B2D" w14:paraId="0808DF07" w14:textId="738B4106">
      <w:pPr>
        <w:spacing w:line="480" w:lineRule="auto"/>
        <w:ind w:firstLine="720"/>
        <w:rPr>
          <w:color w:val="000000"/>
        </w:rPr>
      </w:pPr>
      <w:bookmarkStart w:name="_Toc464831635" w:id="18"/>
      <w:bookmarkStart w:name="_Toc465328380" w:id="19"/>
      <w:r w:rsidRPr="6B74284E" w:rsidR="6B74284E">
        <w:rPr>
          <w:color w:val="000000" w:themeColor="text1" w:themeTint="FF" w:themeShade="FF"/>
        </w:rPr>
        <w:t xml:space="preserve">Connected devices are becoming more common, and users are demanding higher bandwidth, throughput, and </w:t>
      </w:r>
      <w:ins w:author="Guest User" w:date="2024-03-04T05:03:11.146Z" w:id="143638824">
        <w:r w:rsidRPr="6B74284E" w:rsidR="6B74284E">
          <w:rPr>
            <w:color w:val="000000" w:themeColor="text1" w:themeTint="FF" w:themeShade="FF"/>
          </w:rPr>
          <w:t xml:space="preserve">lower </w:t>
        </w:r>
      </w:ins>
      <w:r w:rsidRPr="6B74284E" w:rsidR="6B74284E">
        <w:rPr>
          <w:color w:val="000000" w:themeColor="text1" w:themeTint="FF" w:themeShade="FF"/>
        </w:rPr>
        <w:t>latency. This led to the development of millimeter-wave (</w:t>
      </w:r>
      <w:r w:rsidRPr="6B74284E" w:rsidR="6B74284E">
        <w:rPr>
          <w:color w:val="000000" w:themeColor="text1" w:themeTint="FF" w:themeShade="FF"/>
        </w:rPr>
        <w:t>mmW</w:t>
      </w:r>
      <w:r w:rsidRPr="6B74284E" w:rsidR="6B74284E">
        <w:rPr>
          <w:color w:val="000000" w:themeColor="text1" w:themeTint="FF" w:themeShade="FF"/>
        </w:rPr>
        <w:t xml:space="preserve">) networks. The </w:t>
      </w:r>
      <w:r w:rsidRPr="6B74284E" w:rsidR="6B74284E">
        <w:rPr>
          <w:color w:val="000000" w:themeColor="text1" w:themeTint="FF" w:themeShade="FF"/>
        </w:rPr>
        <w:t>mmW</w:t>
      </w:r>
      <w:r w:rsidRPr="6B74284E" w:rsidR="6B74284E">
        <w:rPr>
          <w:color w:val="000000" w:themeColor="text1" w:themeTint="FF" w:themeShade="FF"/>
        </w:rPr>
        <w:t xml:space="preserve"> band suffers from scattering, atmospheric absorption, canopy (foliage), and building facades. Implementation of 5G requires </w:t>
      </w:r>
      <w:r w:rsidRPr="6B74284E" w:rsidR="6B74284E">
        <w:rPr>
          <w:color w:val="000000" w:themeColor="text1" w:themeTint="FF" w:themeShade="FF"/>
        </w:rPr>
        <w:t>mmW</w:t>
      </w:r>
      <w:r w:rsidRPr="6B74284E" w:rsidR="6B74284E">
        <w:rPr>
          <w:color w:val="000000" w:themeColor="text1" w:themeTint="FF" w:themeShade="FF"/>
        </w:rPr>
        <w:t xml:space="preserve"> band propagation channel optimization (Farooq &amp; Lokam, 2023; Pradeep et al., 2021; Zhang et al., 2019).</w:t>
      </w:r>
    </w:p>
    <w:p w:rsidR="00D17B2D" w:rsidP="6B74284E" w:rsidRDefault="00D17B2D" w14:paraId="5760C9B0" w14:textId="6F0B72EC">
      <w:pPr>
        <w:pStyle w:val="Normal"/>
        <w:suppressLineNumbers w:val="0"/>
        <w:bidi w:val="0"/>
        <w:spacing w:before="0" w:beforeAutospacing="off" w:after="160" w:afterAutospacing="off" w:line="480" w:lineRule="auto"/>
        <w:ind w:left="0" w:right="0" w:firstLine="720"/>
        <w:jc w:val="left"/>
        <w:rPr>
          <w:color w:val="000000" w:themeColor="text1" w:themeTint="FF" w:themeShade="FF"/>
        </w:rPr>
      </w:pPr>
      <w:r w:rsidRPr="6B74284E" w:rsidR="6B74284E">
        <w:rPr>
          <w:color w:val="000000" w:themeColor="text1" w:themeTint="FF" w:themeShade="FF"/>
        </w:rPr>
        <w:t xml:space="preserve">Accurate modeling of foliage’s channel propagation is vital for wireless network design, particularly in diverse environments like rural, suburban, and urban settings. The blockage effects of foliage, especially at millimeter-wave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(Anzum, 2021; </w:t>
      </w:r>
      <w:r w:rsidRPr="6B74284E" w:rsidR="6B74284E">
        <w:rPr>
          <w:rStyle w:val="Contrib"/>
          <w:color w:val="000000" w:themeColor="text1" w:themeTint="FF" w:themeShade="FF"/>
        </w:rPr>
        <w:t>Chiehping</w:t>
      </w:r>
      <w:r w:rsidRPr="6B74284E" w:rsidR="6B74284E">
        <w:rPr>
          <w:rStyle w:val="citation"/>
          <w:color w:val="000000" w:themeColor="text1" w:themeTint="FF" w:themeShade="FF"/>
        </w:rPr>
        <w:t xml:space="preserve"> et al., 2023; </w:t>
      </w:r>
      <w:r w:rsidRPr="6B74284E" w:rsidR="6B74284E">
        <w:rPr>
          <w:rStyle w:val="Contrib"/>
          <w:color w:val="000000" w:themeColor="text1" w:themeTint="FF" w:themeShade="FF"/>
        </w:rPr>
        <w:t>Chikhale</w:t>
      </w:r>
      <w:r w:rsidRPr="6B74284E" w:rsidR="6B74284E">
        <w:rPr>
          <w:rStyle w:val="citation"/>
          <w:color w:val="000000" w:themeColor="text1" w:themeTint="FF" w:themeShade="FF"/>
        </w:rPr>
        <w:t xml:space="preserve"> et al., 2022). Network operators must consider all these factors while deploying </w:t>
      </w:r>
      <w:del w:author="Guest User" w:date="2024-03-04T05:04:50.372Z" w:id="151697823">
        <w:r w:rsidRPr="6B74284E" w:rsidDel="6B74284E">
          <w:rPr>
            <w:rStyle w:val="citation"/>
            <w:color w:val="000000" w:themeColor="text1" w:themeTint="FF" w:themeShade="FF"/>
          </w:rPr>
          <w:delText>millimeter-wave</w:delText>
        </w:r>
      </w:del>
      <w:ins w:author="Guest User" w:date="2024-03-04T05:04:50.82Z" w:id="1284640343">
        <w:r w:rsidRPr="6B74284E" w:rsidR="6B74284E">
          <w:rPr>
            <w:color w:val="000000" w:themeColor="text1" w:themeTint="FF" w:themeShade="FF"/>
          </w:rPr>
          <w:t>mmW</w:t>
        </w:r>
      </w:ins>
      <w:r w:rsidRPr="6B74284E" w:rsidR="6B74284E">
        <w:rPr>
          <w:color w:val="000000" w:themeColor="text1" w:themeTint="FF" w:themeShade="FF"/>
        </w:rPr>
        <w:t> technologies (5G, 6G) to improve user coverage and throughput.</w:t>
      </w:r>
    </w:p>
    <w:p w:rsidR="00D17B2D" w:rsidP="00D17B2D" w:rsidRDefault="00D17B2D" w14:paraId="50FE2D11" w14:textId="46D28B0E">
      <w:pPr>
        <w:spacing w:line="480" w:lineRule="auto"/>
        <w:ind w:firstLine="720"/>
        <w:rPr>
          <w:color w:val="000000"/>
        </w:rPr>
      </w:pPr>
      <w:r>
        <w:rPr>
          <w:color w:val="000000"/>
        </w:rPr>
        <w:t xml:space="preserve">Currently, foliage data is acquired using costly methods such as UAVs and LiDAR, </w:t>
      </w:r>
      <w:r w:rsidR="00A353B7">
        <w:rPr>
          <w:color w:val="000000"/>
        </w:rPr>
        <w:t>requiring</w:t>
      </w:r>
      <w:r>
        <w:rPr>
          <w:color w:val="000000"/>
        </w:rPr>
        <w:t xml:space="preserve"> substantial physical effort </w:t>
      </w:r>
      <w:r w:rsidR="0037601D">
        <w:rPr>
          <w:color w:val="000000"/>
        </w:rPr>
        <w:t>(</w:t>
      </w:r>
      <w:r w:rsidR="0037601D">
        <w:rPr>
          <w:rStyle w:val="Contrib"/>
          <w:color w:val="000000"/>
        </w:rPr>
        <w:t>Q. Chen</w:t>
      </w:r>
      <w:r w:rsidR="0037601D">
        <w:rPr>
          <w:rStyle w:val="citation"/>
          <w:color w:val="000000"/>
        </w:rPr>
        <w:t xml:space="preserve"> et al.</w:t>
      </w:r>
      <w:r w:rsidR="0037601D">
        <w:rPr>
          <w:color w:val="000000"/>
        </w:rPr>
        <w:t xml:space="preserve">, </w:t>
      </w:r>
      <w:r w:rsidR="0037601D">
        <w:rPr>
          <w:rStyle w:val="citation"/>
          <w:color w:val="000000"/>
        </w:rPr>
        <w:t>2022</w:t>
      </w:r>
      <w:r w:rsidR="0037601D">
        <w:rPr>
          <w:color w:val="000000"/>
        </w:rPr>
        <w:t xml:space="preserve">; </w:t>
      </w:r>
      <w:r w:rsidR="0037601D">
        <w:rPr>
          <w:rStyle w:val="Contrib"/>
          <w:color w:val="000000"/>
        </w:rPr>
        <w:t>Hematang</w:t>
      </w:r>
      <w:r w:rsidR="0037601D">
        <w:rPr>
          <w:rStyle w:val="citation"/>
          <w:color w:val="000000"/>
        </w:rPr>
        <w:t xml:space="preserve"> et al.</w:t>
      </w:r>
      <w:r w:rsidR="0037601D">
        <w:rPr>
          <w:color w:val="000000"/>
        </w:rPr>
        <w:t xml:space="preserve">, </w:t>
      </w:r>
      <w:r w:rsidR="0037601D">
        <w:rPr>
          <w:rStyle w:val="citation"/>
          <w:color w:val="000000"/>
        </w:rPr>
        <w:t>2022</w:t>
      </w:r>
      <w:r w:rsidR="0037601D">
        <w:rPr>
          <w:color w:val="000000"/>
        </w:rPr>
        <w:t xml:space="preserve">; </w:t>
      </w:r>
      <w:r w:rsidR="0037601D">
        <w:rPr>
          <w:rStyle w:val="Contrib"/>
          <w:color w:val="000000"/>
        </w:rPr>
        <w:t>Mazzacca</w:t>
      </w:r>
      <w:r w:rsidR="0037601D">
        <w:rPr>
          <w:rStyle w:val="citation"/>
          <w:color w:val="000000"/>
        </w:rPr>
        <w:t xml:space="preserve"> et al.</w:t>
      </w:r>
      <w:r w:rsidR="0037601D">
        <w:rPr>
          <w:color w:val="000000"/>
        </w:rPr>
        <w:t xml:space="preserve">, </w:t>
      </w:r>
      <w:r w:rsidR="0037601D">
        <w:rPr>
          <w:rStyle w:val="citation"/>
          <w:color w:val="000000"/>
        </w:rPr>
        <w:t>2022</w:t>
      </w:r>
      <w:r w:rsidR="0037601D">
        <w:rPr>
          <w:color w:val="000000"/>
        </w:rPr>
        <w:t xml:space="preserve">; </w:t>
      </w:r>
      <w:r w:rsidR="0037601D">
        <w:rPr>
          <w:rStyle w:val="Contrib"/>
          <w:color w:val="000000"/>
        </w:rPr>
        <w:t>Shen</w:t>
      </w:r>
      <w:r w:rsidR="0037601D">
        <w:rPr>
          <w:rStyle w:val="citation"/>
          <w:color w:val="000000"/>
        </w:rPr>
        <w:t xml:space="preserve"> et al.</w:t>
      </w:r>
      <w:r w:rsidR="0037601D">
        <w:rPr>
          <w:color w:val="000000"/>
        </w:rPr>
        <w:t xml:space="preserve">, </w:t>
      </w:r>
      <w:r w:rsidR="0037601D">
        <w:rPr>
          <w:rStyle w:val="citation"/>
          <w:color w:val="000000"/>
        </w:rPr>
        <w:t>2023</w:t>
      </w:r>
      <w:r w:rsidR="0037601D">
        <w:rPr>
          <w:color w:val="000000"/>
        </w:rPr>
        <w:t xml:space="preserve">; </w:t>
      </w:r>
      <w:r w:rsidR="0037601D">
        <w:rPr>
          <w:rStyle w:val="Contrib"/>
          <w:color w:val="000000"/>
        </w:rPr>
        <w:t>Song</w:t>
      </w:r>
      <w:r w:rsidR="0037601D">
        <w:rPr>
          <w:rStyle w:val="citation"/>
          <w:color w:val="000000"/>
        </w:rPr>
        <w:t xml:space="preserve"> et al.</w:t>
      </w:r>
      <w:r w:rsidR="0037601D">
        <w:rPr>
          <w:color w:val="000000"/>
        </w:rPr>
        <w:t xml:space="preserve">, </w:t>
      </w:r>
      <w:r w:rsidR="0037601D">
        <w:rPr>
          <w:rStyle w:val="citation"/>
          <w:color w:val="000000"/>
        </w:rPr>
        <w:t>2022</w:t>
      </w:r>
      <w:r w:rsidR="0037601D">
        <w:rPr>
          <w:color w:val="000000"/>
        </w:rPr>
        <w:t xml:space="preserve">; </w:t>
      </w:r>
      <w:r w:rsidR="0037601D">
        <w:rPr>
          <w:rStyle w:val="Contrib"/>
          <w:color w:val="000000"/>
        </w:rPr>
        <w:t>Suhaizad</w:t>
      </w:r>
      <w:r w:rsidR="0037601D">
        <w:rPr>
          <w:rStyle w:val="citation"/>
          <w:color w:val="000000"/>
        </w:rPr>
        <w:t xml:space="preserve"> et al.</w:t>
      </w:r>
      <w:r w:rsidR="0037601D">
        <w:rPr>
          <w:color w:val="000000"/>
        </w:rPr>
        <w:t xml:space="preserve">, </w:t>
      </w:r>
      <w:r w:rsidR="0037601D">
        <w:rPr>
          <w:rStyle w:val="citation"/>
          <w:color w:val="000000"/>
        </w:rPr>
        <w:t>2023</w:t>
      </w:r>
      <w:r w:rsidR="0037601D">
        <w:rPr>
          <w:color w:val="000000"/>
        </w:rPr>
        <w:t>).</w:t>
      </w:r>
      <w:r>
        <w:rPr>
          <w:color w:val="000000"/>
        </w:rPr>
        <w:t xml:space="preserve">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 presenting a promising way forward to address the challenges on collecting foliage or vegetation data.</w:t>
      </w:r>
    </w:p>
    <w:p w:rsidR="00D17B2D" w:rsidP="00D17B2D" w:rsidRDefault="00D17B2D" w14:paraId="4213D4BF" w14:textId="25A68892">
      <w:pPr>
        <w:spacing w:line="480" w:lineRule="auto"/>
        <w:ind w:firstLine="720"/>
        <w:rPr>
          <w:color w:val="000000"/>
        </w:rPr>
      </w:pPr>
      <w:r>
        <w:rPr>
          <w:color w:val="000000"/>
        </w:rPr>
        <w:lastRenderedPageBreak/>
        <w:t xml:space="preserve">As foliage is one of the main characteristics impacting the higher frequency like mmW network deployment, this study addresses the problem of providing foliage information by creating a digital twin (DT) of an environment with foliage with which </w:t>
      </w:r>
      <w:r w:rsidR="00D20BC7">
        <w:rPr>
          <w:color w:val="000000"/>
        </w:rPr>
        <w:t xml:space="preserve">network </w:t>
      </w:r>
      <w:r>
        <w:rPr>
          <w:color w:val="000000"/>
        </w:rPr>
        <w:t xml:space="preserve">operators planning to deploy networks with higher frequency can use in their network planning to place the nodes at right locations for better coverage and user experience </w:t>
      </w:r>
      <w:r w:rsidR="0037601D">
        <w:rPr>
          <w:color w:val="000000"/>
        </w:rPr>
        <w:t>(</w:t>
      </w:r>
      <w:r w:rsidR="0037601D">
        <w:rPr>
          <w:rStyle w:val="Contrib"/>
          <w:color w:val="000000"/>
        </w:rPr>
        <w:t>Gabriele</w:t>
      </w:r>
      <w:r w:rsidR="0037601D">
        <w:rPr>
          <w:rStyle w:val="citation"/>
          <w:color w:val="000000"/>
        </w:rPr>
        <w:t xml:space="preserve"> et al.</w:t>
      </w:r>
      <w:r w:rsidR="0037601D">
        <w:rPr>
          <w:color w:val="000000"/>
        </w:rPr>
        <w:t xml:space="preserve">, </w:t>
      </w:r>
      <w:r w:rsidR="0037601D">
        <w:rPr>
          <w:rStyle w:val="citation"/>
          <w:color w:val="000000"/>
        </w:rPr>
        <w:t>2023</w:t>
      </w:r>
      <w:r w:rsidR="0037601D">
        <w:rPr>
          <w:color w:val="000000"/>
        </w:rPr>
        <w:t xml:space="preserve">; </w:t>
      </w:r>
      <w:r w:rsidR="0037601D">
        <w:rPr>
          <w:rStyle w:val="Contrib"/>
          <w:color w:val="000000"/>
        </w:rPr>
        <w:t>Nguyen</w:t>
      </w:r>
      <w:r w:rsidR="0037601D">
        <w:rPr>
          <w:rStyle w:val="citation"/>
          <w:color w:val="000000"/>
        </w:rPr>
        <w:t xml:space="preserve"> et al.</w:t>
      </w:r>
      <w:r w:rsidR="0037601D">
        <w:rPr>
          <w:color w:val="000000"/>
        </w:rPr>
        <w:t xml:space="preserve">, </w:t>
      </w:r>
      <w:r w:rsidR="0037601D">
        <w:rPr>
          <w:rStyle w:val="citation"/>
          <w:color w:val="000000"/>
        </w:rPr>
        <w:t>2021</w:t>
      </w:r>
      <w:r w:rsidR="0037601D">
        <w:rPr>
          <w:color w:val="000000"/>
        </w:rPr>
        <w:t xml:space="preserve">; </w:t>
      </w:r>
      <w:r w:rsidR="0037601D">
        <w:rPr>
          <w:rStyle w:val="Contrib"/>
          <w:color w:val="000000"/>
        </w:rPr>
        <w:t>Qi</w:t>
      </w:r>
      <w:r w:rsidR="0037601D">
        <w:rPr>
          <w:rStyle w:val="citation"/>
          <w:color w:val="000000"/>
        </w:rPr>
        <w:t xml:space="preserve"> &amp; </w:t>
      </w:r>
      <w:r w:rsidR="0037601D">
        <w:rPr>
          <w:rStyle w:val="Contrib"/>
          <w:color w:val="000000"/>
        </w:rPr>
        <w:t>Tao</w:t>
      </w:r>
      <w:r w:rsidR="0037601D">
        <w:rPr>
          <w:color w:val="000000"/>
        </w:rPr>
        <w:t xml:space="preserve">, </w:t>
      </w:r>
      <w:r w:rsidR="0037601D">
        <w:rPr>
          <w:rStyle w:val="citation"/>
          <w:color w:val="000000"/>
        </w:rPr>
        <w:t>2018</w:t>
      </w:r>
      <w:r w:rsidR="0037601D">
        <w:rPr>
          <w:color w:val="000000"/>
        </w:rPr>
        <w:t xml:space="preserve">; </w:t>
      </w:r>
      <w:r w:rsidR="0037601D">
        <w:rPr>
          <w:rStyle w:val="Contrib"/>
          <w:color w:val="000000"/>
        </w:rPr>
        <w:t>Thuvander</w:t>
      </w:r>
      <w:r w:rsidR="0037601D">
        <w:rPr>
          <w:rStyle w:val="citation"/>
          <w:color w:val="000000"/>
        </w:rPr>
        <w:t xml:space="preserve"> et al.</w:t>
      </w:r>
      <w:r w:rsidR="0037601D">
        <w:rPr>
          <w:color w:val="000000"/>
        </w:rPr>
        <w:t xml:space="preserve">, </w:t>
      </w:r>
      <w:r w:rsidR="0037601D">
        <w:rPr>
          <w:rStyle w:val="citation"/>
          <w:color w:val="000000"/>
        </w:rPr>
        <w:t>2022</w:t>
      </w:r>
      <w:r w:rsidR="0037601D">
        <w:rPr>
          <w:color w:val="000000"/>
        </w:rPr>
        <w:t xml:space="preserve">; </w:t>
      </w:r>
      <w:r w:rsidR="0037601D">
        <w:rPr>
          <w:rStyle w:val="Contrib"/>
          <w:color w:val="000000"/>
        </w:rPr>
        <w:t>D. Zhao</w:t>
      </w:r>
      <w:r w:rsidR="0037601D">
        <w:rPr>
          <w:rStyle w:val="citation"/>
          <w:color w:val="000000"/>
        </w:rPr>
        <w:t xml:space="preserve"> et al.</w:t>
      </w:r>
      <w:r w:rsidR="0037601D">
        <w:rPr>
          <w:color w:val="000000"/>
        </w:rPr>
        <w:t xml:space="preserve">, </w:t>
      </w:r>
      <w:r w:rsidR="0037601D">
        <w:rPr>
          <w:rStyle w:val="citation"/>
          <w:color w:val="000000"/>
        </w:rPr>
        <w:t>2022</w:t>
      </w:r>
      <w:r w:rsidR="0037601D">
        <w:rPr>
          <w:color w:val="000000"/>
        </w:rPr>
        <w:t>)</w:t>
      </w:r>
      <w:r w:rsidR="00752EDB">
        <w:rPr>
          <w:color w:val="000000"/>
        </w:rPr>
        <w:t>.</w:t>
      </w:r>
    </w:p>
    <w:p w:rsidRPr="00887A22" w:rsidR="00887A22" w:rsidP="005F7564" w:rsidRDefault="00887A22" w14:paraId="612B04A0" w14:textId="2B55C7D9">
      <w:pPr>
        <w:pStyle w:val="Heading2"/>
      </w:pPr>
      <w:bookmarkStart w:name="_Toc159877199" w:id="20"/>
      <w:r>
        <w:t>Purpose of the Study</w:t>
      </w:r>
      <w:bookmarkEnd w:id="18"/>
      <w:bookmarkEnd w:id="19"/>
      <w:bookmarkEnd w:id="20"/>
    </w:p>
    <w:p w:rsidR="003A6905" w:rsidP="001C799B" w:rsidRDefault="001C799B" w14:paraId="2B1A987E" w14:textId="62EAE6B1">
      <w:pPr>
        <w:spacing w:line="480" w:lineRule="auto"/>
        <w:ind w:firstLine="720"/>
        <w:rPr>
          <w:color w:val="000000"/>
        </w:rPr>
      </w:pPr>
      <w:bookmarkStart w:name="_Toc229316235" w:id="21"/>
      <w:bookmarkStart w:name="_Toc464831637" w:id="22"/>
      <w:bookmarkStart w:name="_Toc465328382" w:id="23"/>
      <w:r w:rsidRPr="6B74284E" w:rsidR="6B74284E">
        <w:rPr>
          <w:color w:val="000000" w:themeColor="text1" w:themeTint="FF" w:themeShade="FF"/>
        </w:rPr>
        <w:t xml:space="preserve">The purpose of this study is to build a digital twin of the physical environment </w:t>
      </w:r>
      <w:r w:rsidRPr="6B74284E" w:rsidR="6B74284E">
        <w:rPr>
          <w:color w:val="000000" w:themeColor="text1" w:themeTint="FF" w:themeShade="FF"/>
        </w:rPr>
        <w:t>containing</w:t>
      </w:r>
      <w:r w:rsidRPr="6B74284E" w:rsidR="6B74284E">
        <w:rPr>
          <w:color w:val="000000" w:themeColor="text1" w:themeTint="FF" w:themeShade="FF"/>
        </w:rPr>
        <w:t xml:space="preserve"> foliage information that can be used by network operators for estimating path loss caused by foliage in high-frequency </w:t>
      </w:r>
      <w:del w:author="Guest User" w:date="2024-03-04T05:11:31.234Z" w:id="1881771070">
        <w:r w:rsidRPr="6B74284E" w:rsidDel="6B74284E">
          <w:rPr>
            <w:color w:val="000000" w:themeColor="text1" w:themeTint="FF" w:themeShade="FF"/>
          </w:rPr>
          <w:delText>millimeter-wave</w:delText>
        </w:r>
      </w:del>
      <w:ins w:author="Guest User" w:date="2024-03-04T05:11:31.685Z" w:id="1961999759">
        <w:r w:rsidRPr="6B74284E" w:rsidR="6B74284E">
          <w:rPr>
            <w:color w:val="000000" w:themeColor="text1" w:themeTint="FF" w:themeShade="FF"/>
          </w:rPr>
          <w:t>mmW</w:t>
        </w:r>
      </w:ins>
      <w:r w:rsidRPr="6B74284E" w:rsidR="6B74284E">
        <w:rPr>
          <w:color w:val="000000" w:themeColor="text1" w:themeTint="FF" w:themeShade="FF"/>
        </w:rPr>
        <w:t xml:space="preserve"> network planning.</w:t>
      </w:r>
    </w:p>
    <w:p w:rsidR="001C799B" w:rsidP="008F415A" w:rsidRDefault="001C799B" w14:paraId="240737A4" w14:textId="753A03BB">
      <w:pPr>
        <w:spacing w:line="480" w:lineRule="auto"/>
        <w:ind w:firstLine="720"/>
        <w:rPr>
          <w:color w:val="000000"/>
        </w:rPr>
      </w:pPr>
      <w:r>
        <w:rPr>
          <w:color w:val="000000"/>
        </w:rPr>
        <w:t xml:space="preserve">A trained </w:t>
      </w:r>
      <w:r w:rsidR="00A353B7">
        <w:rPr>
          <w:color w:val="000000"/>
        </w:rPr>
        <w:t xml:space="preserve">computer vision based </w:t>
      </w:r>
      <w:r>
        <w:rPr>
          <w:color w:val="000000"/>
        </w:rPr>
        <w:t xml:space="preserve">machine learning model </w:t>
      </w:r>
      <w:r w:rsidR="00A353B7">
        <w:rPr>
          <w:color w:val="000000"/>
        </w:rPr>
        <w:t xml:space="preserve">on foliage imagery </w:t>
      </w:r>
      <w:r>
        <w:rPr>
          <w:color w:val="000000"/>
        </w:rPr>
        <w:t xml:space="preserve">with instance semantic segmentation </w:t>
      </w:r>
      <w:r w:rsidR="008F415A">
        <w:rPr>
          <w:color w:val="000000"/>
        </w:rPr>
        <w:t>will be employed to</w:t>
      </w:r>
      <w:r>
        <w:rPr>
          <w:color w:val="000000"/>
        </w:rPr>
        <w:t xml:space="preserve"> determine whether foliage or vegetation is present in an image. </w:t>
      </w:r>
      <w:r w:rsidRPr="008F415A" w:rsidR="008F415A">
        <w:rPr>
          <w:color w:val="000000"/>
        </w:rPr>
        <w:t>Segmentation of images, classification, and object detection will be conducted, involving partitioning them into distinct regions or objects</w:t>
      </w:r>
      <w:r w:rsidR="008F415A">
        <w:rPr>
          <w:color w:val="000000"/>
        </w:rPr>
        <w:t xml:space="preserve"> </w:t>
      </w:r>
      <w:r w:rsidR="000A4EA8">
        <w:rPr>
          <w:color w:val="000000"/>
        </w:rPr>
        <w:t>(</w:t>
      </w:r>
      <w:r w:rsidR="000A4EA8">
        <w:rPr>
          <w:rStyle w:val="Contrib"/>
          <w:color w:val="000000"/>
        </w:rPr>
        <w:t>Chen</w:t>
      </w:r>
      <w:r w:rsidR="000A4EA8">
        <w:rPr>
          <w:rStyle w:val="citation"/>
          <w:color w:val="000000"/>
        </w:rPr>
        <w:t xml:space="preserve"> et al.</w:t>
      </w:r>
      <w:r w:rsidR="000A4EA8">
        <w:rPr>
          <w:color w:val="000000"/>
        </w:rPr>
        <w:t xml:space="preserve">, </w:t>
      </w:r>
      <w:r w:rsidR="000A4EA8">
        <w:rPr>
          <w:rStyle w:val="citation"/>
          <w:color w:val="000000"/>
        </w:rPr>
        <w:t>2021</w:t>
      </w:r>
      <w:r w:rsidR="000A4EA8">
        <w:rPr>
          <w:color w:val="000000"/>
        </w:rPr>
        <w:t xml:space="preserve">; </w:t>
      </w:r>
      <w:r w:rsidR="000A4EA8">
        <w:rPr>
          <w:rStyle w:val="Contrib"/>
          <w:color w:val="000000"/>
        </w:rPr>
        <w:t>He</w:t>
      </w:r>
      <w:r w:rsidR="000A4EA8">
        <w:rPr>
          <w:rStyle w:val="citation"/>
          <w:color w:val="000000"/>
        </w:rPr>
        <w:t xml:space="preserve"> et al.</w:t>
      </w:r>
      <w:r w:rsidR="000A4EA8">
        <w:rPr>
          <w:color w:val="000000"/>
        </w:rPr>
        <w:t xml:space="preserve">, </w:t>
      </w:r>
      <w:r w:rsidR="000A4EA8">
        <w:rPr>
          <w:rStyle w:val="citation"/>
          <w:color w:val="000000"/>
        </w:rPr>
        <w:t>2018</w:t>
      </w:r>
      <w:r w:rsidR="000A4EA8">
        <w:rPr>
          <w:color w:val="000000"/>
        </w:rPr>
        <w:t xml:space="preserve">; </w:t>
      </w:r>
      <w:r w:rsidR="000A4EA8">
        <w:rPr>
          <w:rStyle w:val="Contrib"/>
          <w:color w:val="000000"/>
        </w:rPr>
        <w:t>Sun</w:t>
      </w:r>
      <w:r w:rsidR="000A4EA8">
        <w:rPr>
          <w:rStyle w:val="citation"/>
          <w:color w:val="000000"/>
        </w:rPr>
        <w:t xml:space="preserve"> et al.</w:t>
      </w:r>
      <w:r w:rsidR="000A4EA8">
        <w:rPr>
          <w:color w:val="000000"/>
        </w:rPr>
        <w:t xml:space="preserve">, </w:t>
      </w:r>
      <w:r w:rsidR="000A4EA8">
        <w:rPr>
          <w:rStyle w:val="citation"/>
          <w:color w:val="000000"/>
        </w:rPr>
        <w:t>2023</w:t>
      </w:r>
      <w:r w:rsidR="000A4EA8">
        <w:rPr>
          <w:color w:val="000000"/>
        </w:rPr>
        <w:t xml:space="preserve">; </w:t>
      </w:r>
      <w:r w:rsidR="000A4EA8">
        <w:rPr>
          <w:rStyle w:val="Contrib"/>
          <w:color w:val="000000"/>
        </w:rPr>
        <w:t>Y. Zhao</w:t>
      </w:r>
      <w:r w:rsidR="000A4EA8">
        <w:rPr>
          <w:rStyle w:val="citation"/>
          <w:color w:val="000000"/>
        </w:rPr>
        <w:t xml:space="preserve"> et al.</w:t>
      </w:r>
      <w:r w:rsidR="000A4EA8">
        <w:rPr>
          <w:color w:val="000000"/>
        </w:rPr>
        <w:t xml:space="preserve">, </w:t>
      </w:r>
      <w:r w:rsidR="000A4EA8">
        <w:rPr>
          <w:rStyle w:val="citation"/>
          <w:color w:val="000000"/>
        </w:rPr>
        <w:t>2023</w:t>
      </w:r>
      <w:r w:rsidR="000A4EA8">
        <w:rPr>
          <w:color w:val="000000"/>
        </w:rPr>
        <w:t>)</w:t>
      </w:r>
      <w:r w:rsidRPr="008F415A" w:rsidR="008F415A">
        <w:rPr>
          <w:color w:val="000000"/>
        </w:rPr>
        <w:t>, enabling pixel-level understanding of the scene</w:t>
      </w:r>
      <w:r>
        <w:rPr>
          <w:color w:val="000000"/>
        </w:rPr>
        <w:t xml:space="preserve">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w:t>
      </w:r>
    </w:p>
    <w:p w:rsidR="001C799B" w:rsidP="001C799B" w:rsidRDefault="001C799B" w14:paraId="43EE4C18" w14:textId="634F141C">
      <w:pPr>
        <w:spacing w:line="480" w:lineRule="auto"/>
        <w:ind w:firstLine="720"/>
        <w:rPr>
          <w:color w:val="000000"/>
        </w:rPr>
      </w:pPr>
      <w:r>
        <w:rPr>
          <w:color w:val="000000"/>
        </w:rPr>
        <w:t xml:space="preserve">This study </w:t>
      </w:r>
      <w:r w:rsidR="00294A62">
        <w:rPr>
          <w:color w:val="000000"/>
        </w:rPr>
        <w:t>will be</w:t>
      </w:r>
      <w:r>
        <w:rPr>
          <w:color w:val="000000"/>
        </w:rPr>
        <w:t xml:space="preserve"> conducted in Philadelphia, the United States of America. In the city of Philadelphia, Pennsylvania, it has been estimated that there are 2.9 million trees in the city, covering 20 percent of its area with greenery (</w:t>
      </w:r>
      <w:r>
        <w:rPr>
          <w:rStyle w:val="StyledTitlenotem"/>
          <w:i w:val="0"/>
          <w:color w:val="000000"/>
        </w:rPr>
        <w:t>Research Natural Areas</w:t>
      </w:r>
      <w:r>
        <w:rPr>
          <w:color w:val="000000"/>
        </w:rPr>
        <w:t xml:space="preserve">, </w:t>
      </w:r>
      <w:r>
        <w:rPr>
          <w:rStyle w:val="citation"/>
          <w:color w:val="000000"/>
        </w:rPr>
        <w:t>2023</w:t>
      </w:r>
      <w:r>
        <w:rPr>
          <w:color w:val="000000"/>
        </w:rPr>
        <w:t xml:space="preserve">; </w:t>
      </w:r>
      <w:r>
        <w:rPr>
          <w:rStyle w:val="StyledTitlenotem"/>
          <w:i w:val="0"/>
          <w:color w:val="000000"/>
        </w:rPr>
        <w:t>OCM Partners</w:t>
      </w:r>
      <w:r>
        <w:rPr>
          <w:color w:val="000000"/>
        </w:rPr>
        <w:t xml:space="preserve">, </w:t>
      </w:r>
      <w:r>
        <w:rPr>
          <w:rStyle w:val="citation"/>
          <w:color w:val="000000"/>
        </w:rPr>
        <w:t>2024</w:t>
      </w:r>
      <w:r>
        <w:rPr>
          <w:color w:val="000000"/>
        </w:rPr>
        <w:t xml:space="preserve">; </w:t>
      </w:r>
      <w:r>
        <w:rPr>
          <w:rStyle w:val="StyledTitlenotem"/>
          <w:i w:val="0"/>
          <w:color w:val="000000"/>
        </w:rPr>
        <w:t>Philadelphia LiDAR - LAS Files 2022 {2022} - Big Ten Academic Alliance Geoportal</w:t>
      </w:r>
      <w:r>
        <w:rPr>
          <w:color w:val="000000"/>
        </w:rPr>
        <w:t xml:space="preserve">, </w:t>
      </w:r>
      <w:r>
        <w:rPr>
          <w:rStyle w:val="citation"/>
          <w:color w:val="000000"/>
        </w:rPr>
        <w:t>2022</w:t>
      </w:r>
      <w:r>
        <w:rPr>
          <w:color w:val="000000"/>
        </w:rPr>
        <w:t>).</w:t>
      </w:r>
    </w:p>
    <w:p w:rsidR="004F4C4B" w:rsidP="004F4C4B" w:rsidRDefault="001C799B" w14:paraId="0FFA151F" w14:textId="3B855D76">
      <w:pPr>
        <w:spacing w:line="480" w:lineRule="auto"/>
        <w:ind w:firstLine="720"/>
        <w:rPr>
          <w:rStyle w:val="citation"/>
          <w:color w:val="000000"/>
        </w:rPr>
      </w:pPr>
      <w:r>
        <w:rPr>
          <w:color w:val="000000"/>
        </w:rPr>
        <w:lastRenderedPageBreak/>
        <w:t xml:space="preserve">Images </w:t>
      </w:r>
      <w:r w:rsidR="00294A62">
        <w:rPr>
          <w:color w:val="000000"/>
        </w:rPr>
        <w:t>will be</w:t>
      </w:r>
      <w:r>
        <w:rPr>
          <w:color w:val="000000"/>
        </w:rPr>
        <w:t xml:space="preserve"> collected </w:t>
      </w:r>
      <w:r w:rsidR="00755B07">
        <w:rPr>
          <w:color w:val="000000"/>
        </w:rPr>
        <w:t>either</w:t>
      </w:r>
      <w:r>
        <w:rPr>
          <w:color w:val="000000"/>
        </w:rPr>
        <w:t xml:space="preserve"> </w:t>
      </w:r>
      <w:r w:rsidR="00755B07">
        <w:rPr>
          <w:color w:val="000000"/>
        </w:rPr>
        <w:t>from the aerial or street view image vendors</w:t>
      </w:r>
      <w:r>
        <w:rPr>
          <w:color w:val="000000"/>
        </w:rPr>
        <w:t xml:space="preserve"> (</w:t>
      </w:r>
      <w:r>
        <w:rPr>
          <w:rStyle w:val="StyledTitlenotem"/>
          <w:i w:val="0"/>
          <w:color w:val="000000"/>
        </w:rPr>
        <w:t>Google for Developers Maps Static API</w:t>
      </w:r>
      <w:r>
        <w:rPr>
          <w:color w:val="000000"/>
        </w:rPr>
        <w:t xml:space="preserve">, </w:t>
      </w:r>
      <w:r>
        <w:rPr>
          <w:rStyle w:val="citation"/>
          <w:color w:val="000000"/>
        </w:rPr>
        <w:t>n.d.</w:t>
      </w:r>
      <w:r>
        <w:rPr>
          <w:color w:val="000000"/>
        </w:rPr>
        <w:t xml:space="preserve">; </w:t>
      </w:r>
      <w:r>
        <w:rPr>
          <w:rStyle w:val="StyledTitlenotem"/>
          <w:i w:val="0"/>
          <w:color w:val="000000"/>
        </w:rPr>
        <w:t>Google for Developers Street View Static API Overview</w:t>
      </w:r>
      <w:r>
        <w:rPr>
          <w:color w:val="000000"/>
        </w:rPr>
        <w:t xml:space="preserve">, </w:t>
      </w:r>
      <w:r>
        <w:rPr>
          <w:rStyle w:val="citation"/>
          <w:color w:val="000000"/>
        </w:rPr>
        <w:t>n.d.</w:t>
      </w:r>
      <w:r>
        <w:rPr>
          <w:color w:val="000000"/>
        </w:rPr>
        <w:t>)</w:t>
      </w:r>
      <w:r w:rsidR="00FA519A">
        <w:rPr>
          <w:color w:val="000000"/>
        </w:rPr>
        <w:t>,</w:t>
      </w:r>
      <w:r w:rsidR="00755B07">
        <w:rPr>
          <w:color w:val="000000"/>
        </w:rPr>
        <w:t xml:space="preserve"> and </w:t>
      </w:r>
      <w:r>
        <w:rPr>
          <w:color w:val="000000"/>
        </w:rPr>
        <w:t>all the images</w:t>
      </w:r>
      <w:r w:rsidR="004F4C4B">
        <w:rPr>
          <w:color w:val="000000"/>
        </w:rPr>
        <w:t xml:space="preserve"> will be annotated</w:t>
      </w:r>
      <w:r>
        <w:rPr>
          <w:color w:val="000000"/>
        </w:rPr>
        <w:t xml:space="preserve"> for the purpose of training a machine-learning model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w:t>
      </w:r>
      <w:r w:rsidR="003A6905">
        <w:rPr>
          <w:color w:val="000000"/>
        </w:rPr>
        <w:t xml:space="preserve"> </w:t>
      </w:r>
      <w:r w:rsidRPr="004F4C4B" w:rsidR="004F4C4B">
        <w:rPr>
          <w:rStyle w:val="citation"/>
          <w:color w:val="000000"/>
        </w:rPr>
        <w:t>A fusion of aerial (satellite) and street view images will be performed for foliage estimation</w:t>
      </w:r>
      <w:r w:rsidRPr="004F4C4B" w:rsidR="004F4C4B">
        <w:rPr>
          <w:color w:val="000000"/>
        </w:rPr>
        <w:t xml:space="preserve"> </w:t>
      </w:r>
      <w:r w:rsidR="004F4C4B">
        <w:rPr>
          <w:color w:val="000000"/>
        </w:rPr>
        <w:t>(</w:t>
      </w:r>
      <w:r w:rsidR="004F4C4B">
        <w:rPr>
          <w:rStyle w:val="Contrib"/>
          <w:color w:val="000000"/>
        </w:rPr>
        <w:t>Aikoh</w:t>
      </w:r>
      <w:r w:rsidR="004F4C4B">
        <w:rPr>
          <w:rStyle w:val="citation"/>
          <w:color w:val="000000"/>
        </w:rPr>
        <w:t xml:space="preserve"> et al.</w:t>
      </w:r>
      <w:r w:rsidR="004F4C4B">
        <w:rPr>
          <w:color w:val="000000"/>
        </w:rPr>
        <w:t xml:space="preserve">, </w:t>
      </w:r>
      <w:r w:rsidR="004F4C4B">
        <w:rPr>
          <w:rStyle w:val="citation"/>
          <w:color w:val="000000"/>
        </w:rPr>
        <w:t>2023</w:t>
      </w:r>
      <w:r w:rsidR="004F4C4B">
        <w:rPr>
          <w:color w:val="000000"/>
        </w:rPr>
        <w:t xml:space="preserve">; </w:t>
      </w:r>
      <w:r w:rsidR="004F4C4B">
        <w:rPr>
          <w:rStyle w:val="Contrib"/>
          <w:color w:val="000000"/>
        </w:rPr>
        <w:t>Y. Zhao</w:t>
      </w:r>
      <w:r w:rsidR="004F4C4B">
        <w:rPr>
          <w:rStyle w:val="citation"/>
          <w:color w:val="000000"/>
        </w:rPr>
        <w:t xml:space="preserve"> et al.</w:t>
      </w:r>
      <w:r w:rsidR="004F4C4B">
        <w:rPr>
          <w:color w:val="000000"/>
        </w:rPr>
        <w:t xml:space="preserve">, </w:t>
      </w:r>
      <w:r w:rsidR="004F4C4B">
        <w:rPr>
          <w:rStyle w:val="citation"/>
          <w:color w:val="000000"/>
        </w:rPr>
        <w:t>2023</w:t>
      </w:r>
      <w:r w:rsidR="004F4C4B">
        <w:rPr>
          <w:color w:val="000000"/>
        </w:rPr>
        <w:t>),</w:t>
      </w:r>
      <w:r w:rsidRPr="004F4C4B" w:rsidR="004F4C4B">
        <w:rPr>
          <w:rStyle w:val="citation"/>
          <w:color w:val="000000"/>
        </w:rPr>
        <w:t xml:space="preserve"> followed by normalization, with a known reference object serving as a scale for measuring the presence of foliage or vegetation.</w:t>
      </w:r>
    </w:p>
    <w:p w:rsidRPr="004F4C4B" w:rsidR="001C799B" w:rsidP="004F4C4B" w:rsidRDefault="004F4C4B" w14:paraId="035C9994" w14:textId="44A4B01C">
      <w:pPr>
        <w:spacing w:line="480" w:lineRule="auto"/>
        <w:ind w:firstLine="720"/>
      </w:pPr>
      <w:commentRangeStart w:id="1266336732"/>
      <w:r w:rsidRPr="6B74284E" w:rsidR="6B74284E">
        <w:rPr>
          <w:rStyle w:val="citation"/>
          <w:color w:val="000000" w:themeColor="text1" w:themeTint="FF" w:themeShade="FF"/>
        </w:rPr>
        <w:t>LiDAR or UAV datasets</w:t>
      </w:r>
      <w:commentRangeEnd w:id="1266336732"/>
      <w:r>
        <w:rPr>
          <w:rStyle w:val="CommentReference"/>
        </w:rPr>
        <w:commentReference w:id="1266336732"/>
      </w:r>
      <w:r w:rsidRPr="6B74284E" w:rsidR="6B74284E">
        <w:rPr>
          <w:rStyle w:val="citation"/>
          <w:color w:val="000000" w:themeColor="text1" w:themeTint="FF" w:themeShade="FF"/>
        </w:rPr>
        <w:t xml:space="preserve"> will be cross-referenced with measured foliage for model validation using regular grid divisions in the region of interest. The presence of foliage in both digital twin and LiDAR/UAV datasets will be assessed per grid, visualized with Venn diagrams. Mean Intersection over Union (MIoU) will be the primary metric, calculating the average intersection over union ratio to evaluate segmentation accuracy</w:t>
      </w:r>
      <w:r w:rsidR="6B74284E">
        <w:rPr/>
        <w:t xml:space="preserve"> </w:t>
      </w:r>
      <w:r w:rsidRPr="6B74284E" w:rsidR="6B74284E">
        <w:rPr>
          <w:color w:val="000000" w:themeColor="text1" w:themeTint="FF" w:themeShade="FF"/>
        </w:rPr>
        <w:t>(</w:t>
      </w:r>
      <w:r w:rsidRPr="6B74284E" w:rsidR="6B74284E">
        <w:rPr>
          <w:rStyle w:val="Contrib"/>
          <w:color w:val="000000" w:themeColor="text1" w:themeTint="FF" w:themeShade="FF"/>
        </w:rPr>
        <w:t>Rezatofighi</w:t>
      </w:r>
      <w:r w:rsidRPr="6B74284E" w:rsidR="6B74284E">
        <w:rPr>
          <w:rStyle w:val="citation"/>
          <w:color w:val="000000" w:themeColor="text1" w:themeTint="FF" w:themeShade="FF"/>
        </w:rPr>
        <w:t xml:space="preserve"> et al.</w:t>
      </w:r>
      <w:r w:rsidRPr="6B74284E" w:rsidR="6B74284E">
        <w:rPr>
          <w:color w:val="000000" w:themeColor="text1" w:themeTint="FF" w:themeShade="FF"/>
        </w:rPr>
        <w:t xml:space="preserve">, </w:t>
      </w:r>
      <w:r w:rsidRPr="6B74284E" w:rsidR="6B74284E">
        <w:rPr>
          <w:rStyle w:val="citation"/>
          <w:color w:val="000000" w:themeColor="text1" w:themeTint="FF" w:themeShade="FF"/>
        </w:rPr>
        <w:t>2019</w:t>
      </w:r>
      <w:r w:rsidRPr="6B74284E" w:rsidR="6B74284E">
        <w:rPr>
          <w:color w:val="000000" w:themeColor="text1" w:themeTint="FF" w:themeShade="FF"/>
        </w:rPr>
        <w:t xml:space="preserve">; </w:t>
      </w:r>
      <w:r w:rsidRPr="6B74284E" w:rsidR="6B74284E">
        <w:rPr>
          <w:rStyle w:val="Contrib"/>
          <w:color w:val="000000" w:themeColor="text1" w:themeTint="FF" w:themeShade="FF"/>
        </w:rPr>
        <w:t>Y. Zhao</w:t>
      </w:r>
      <w:r w:rsidRPr="6B74284E" w:rsidR="6B74284E">
        <w:rPr>
          <w:rStyle w:val="citation"/>
          <w:color w:val="000000" w:themeColor="text1" w:themeTint="FF" w:themeShade="FF"/>
        </w:rPr>
        <w:t xml:space="preserve"> et al.</w:t>
      </w:r>
      <w:r w:rsidRPr="6B74284E" w:rsidR="6B74284E">
        <w:rPr>
          <w:color w:val="000000" w:themeColor="text1" w:themeTint="FF" w:themeShade="FF"/>
        </w:rPr>
        <w:t xml:space="preserve">, </w:t>
      </w:r>
      <w:r w:rsidRPr="6B74284E" w:rsidR="6B74284E">
        <w:rPr>
          <w:rStyle w:val="citation"/>
          <w:color w:val="000000" w:themeColor="text1" w:themeTint="FF" w:themeShade="FF"/>
        </w:rPr>
        <w:t>2023</w:t>
      </w:r>
      <w:r w:rsidRPr="6B74284E" w:rsidR="6B74284E">
        <w:rPr>
          <w:color w:val="000000" w:themeColor="text1" w:themeTint="FF" w:themeShade="FF"/>
        </w:rPr>
        <w:t>).</w:t>
      </w:r>
    </w:p>
    <w:p w:rsidR="003A6905" w:rsidP="001C799B" w:rsidRDefault="003A6905" w14:paraId="51754A32" w14:textId="404628A2">
      <w:pPr>
        <w:spacing w:line="480" w:lineRule="auto"/>
        <w:ind w:firstLine="720"/>
        <w:rPr>
          <w:color w:val="000000"/>
        </w:rPr>
      </w:pPr>
      <w:r>
        <w:rPr>
          <w:color w:val="000000"/>
        </w:rPr>
        <w:t xml:space="preserve">Future developments of Digital Twins will include elements such as building facades, traffic signs, and pedestrian crossings. Network operators </w:t>
      </w:r>
      <w:r w:rsidR="004F4C4B">
        <w:rPr>
          <w:color w:val="000000"/>
        </w:rPr>
        <w:t>will be able to use</w:t>
      </w:r>
      <w:r>
        <w:rPr>
          <w:color w:val="000000"/>
        </w:rPr>
        <w:t xml:space="preserve"> these DT models for efficient, intelligent network planning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Chang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Saravanan</w:t>
      </w:r>
      <w:r>
        <w:rPr>
          <w:rStyle w:val="citation"/>
          <w:color w:val="000000"/>
        </w:rPr>
        <w:t xml:space="preserve"> et al.</w:t>
      </w:r>
      <w:r>
        <w:rPr>
          <w:color w:val="000000"/>
        </w:rPr>
        <w:t xml:space="preserve">, </w:t>
      </w:r>
      <w:r>
        <w:rPr>
          <w:rStyle w:val="citation"/>
          <w:color w:val="000000"/>
        </w:rPr>
        <w:t>2022</w:t>
      </w:r>
      <w:r>
        <w:rPr>
          <w:color w:val="000000"/>
        </w:rPr>
        <w:t>). This extension holds promise for various practical applications, contributing to the development of a better world and the realization of smart cities.</w:t>
      </w:r>
    </w:p>
    <w:p w:rsidRPr="00887A22" w:rsidR="00887A22" w:rsidP="00C23A48" w:rsidRDefault="00887A22" w14:paraId="2CFB8C71" w14:textId="4CA5AFB9">
      <w:pPr>
        <w:pStyle w:val="Heading2"/>
      </w:pPr>
      <w:bookmarkStart w:name="_Toc159877200" w:id="24"/>
      <w:r w:rsidRPr="00887A22">
        <w:t>Research Questions</w:t>
      </w:r>
      <w:bookmarkEnd w:id="21"/>
      <w:bookmarkEnd w:id="22"/>
      <w:bookmarkEnd w:id="23"/>
      <w:bookmarkEnd w:id="24"/>
    </w:p>
    <w:p w:rsidRPr="00B51D82" w:rsidR="00887A22" w:rsidP="00B51D82" w:rsidRDefault="00532D5B" w14:paraId="494783D9" w14:textId="4DAE0742">
      <w:pPr>
        <w:spacing w:line="480" w:lineRule="auto"/>
        <w:ind w:firstLine="720"/>
        <w:rPr>
          <w:color w:val="000000"/>
        </w:rPr>
      </w:pPr>
      <w:r w:rsidRPr="00532D5B">
        <w:rPr>
          <w:rFonts w:eastAsia="Times New Roman" w:cs="Times New Roman"/>
          <w:szCs w:val="24"/>
        </w:rPr>
        <w:t>The research questions aim to drive innovation and practical applications in</w:t>
      </w:r>
      <w:r w:rsidR="00B51D82">
        <w:rPr>
          <w:rFonts w:eastAsia="Times New Roman" w:cs="Times New Roman"/>
          <w:szCs w:val="24"/>
        </w:rPr>
        <w:t xml:space="preserve"> </w:t>
      </w:r>
      <w:r w:rsidRPr="00B51D82">
        <w:rPr>
          <w:color w:val="000000"/>
        </w:rPr>
        <w:t>the field of digital twin technology for foliage representation, fostering interdisciplinary collaboration and knowledge exchange among researchers, practitioners, and stakeholders</w:t>
      </w:r>
      <w:r w:rsidRPr="00B51D82" w:rsidR="00B51D82">
        <w:rPr>
          <w:color w:val="000000"/>
        </w:rPr>
        <w:t xml:space="preserve">. By addressing these </w:t>
      </w:r>
      <w:r w:rsidRPr="00B51D82" w:rsidR="00B51D82">
        <w:rPr>
          <w:color w:val="000000"/>
        </w:rPr>
        <w:lastRenderedPageBreak/>
        <w:t>research questions and hypotheses, the study aims to evaluate the feasibility, accuracy, and practicality of using digital twin technology for</w:t>
      </w:r>
      <w:r w:rsidRPr="00B51D82" w:rsidR="00B51D82">
        <w:rPr>
          <w:rFonts w:eastAsia="Times New Roman" w:cs="Times New Roman"/>
          <w:szCs w:val="24"/>
        </w:rPr>
        <w:t xml:space="preserve"> foliage representation, offering valuable insights for future research and practical applications in wireless network planning and environmental monitoring.</w:t>
      </w:r>
    </w:p>
    <w:p w:rsidR="00B51D82" w:rsidP="00B51D82" w:rsidRDefault="00B51D82" w14:paraId="06510E63" w14:textId="298F0921">
      <w:pPr>
        <w:pStyle w:val="Heading3"/>
        <w:rPr>
          <w:rFonts w:eastAsia="Times New Roman"/>
        </w:rPr>
      </w:pPr>
      <w:r w:rsidRPr="00D00B18">
        <w:rPr>
          <w:rFonts w:eastAsia="Times New Roman"/>
        </w:rPr>
        <w:t>RQ</w:t>
      </w:r>
      <w:r>
        <w:rPr>
          <w:rFonts w:eastAsia="Times New Roman"/>
        </w:rPr>
        <w:t>1</w:t>
      </w:r>
    </w:p>
    <w:p w:rsidRPr="001F3B2C" w:rsidR="00B51D82" w:rsidP="00B51D82" w:rsidRDefault="00B51D82" w14:paraId="6EA1AAD4" w14:textId="54C0DE3F">
      <w:pPr>
        <w:suppressAutoHyphens/>
        <w:spacing w:after="0" w:line="480" w:lineRule="auto"/>
        <w:ind w:firstLine="720"/>
        <w:contextualSpacing/>
      </w:pPr>
      <w:r w:rsidRPr="00887A22">
        <w:rPr>
          <w:rFonts w:eastAsia="Times New Roman" w:cs="Times New Roman"/>
          <w:b/>
          <w:szCs w:val="24"/>
        </w:rPr>
        <w:t xml:space="preserve"> </w:t>
      </w:r>
      <w:r w:rsidRPr="001F3B2C">
        <w:t>How can a digital twin effectively represent the spatial distribution and characteristics of foliage in natural environments?</w:t>
      </w:r>
    </w:p>
    <w:p w:rsidR="00D00B18" w:rsidP="00B5397A" w:rsidRDefault="00887A22" w14:paraId="636761B4" w14:textId="041AA4D3">
      <w:pPr>
        <w:pStyle w:val="Heading3"/>
        <w:rPr>
          <w:rFonts w:eastAsia="Times New Roman"/>
        </w:rPr>
      </w:pPr>
      <w:r w:rsidRPr="00D00B18">
        <w:rPr>
          <w:rFonts w:eastAsia="Times New Roman"/>
        </w:rPr>
        <w:t>RQ</w:t>
      </w:r>
      <w:r w:rsidR="00B51D82">
        <w:rPr>
          <w:rFonts w:eastAsia="Times New Roman"/>
        </w:rPr>
        <w:t>2</w:t>
      </w:r>
      <w:r w:rsidRPr="00887A22">
        <w:rPr>
          <w:rFonts w:eastAsia="Times New Roman"/>
        </w:rPr>
        <w:t xml:space="preserve"> </w:t>
      </w:r>
    </w:p>
    <w:p w:rsidR="00887A22" w:rsidP="00D00B18" w:rsidRDefault="00532D5B" w14:paraId="5799E988" w14:textId="78F64C71">
      <w:pPr>
        <w:suppressAutoHyphens/>
        <w:spacing w:after="0" w:line="480" w:lineRule="auto"/>
        <w:ind w:firstLine="720"/>
        <w:contextualSpacing/>
      </w:pPr>
      <w:r>
        <w:t>How c</w:t>
      </w:r>
      <w:r w:rsidRPr="00D50229" w:rsidR="00D50229">
        <w:t xml:space="preserve">an the integration of </w:t>
      </w:r>
      <w:r w:rsidR="00D50229">
        <w:t xml:space="preserve">image analysis of </w:t>
      </w:r>
      <w:r>
        <w:t>s</w:t>
      </w:r>
      <w:r w:rsidRPr="00D50229" w:rsidR="00D50229">
        <w:t xml:space="preserve">treet </w:t>
      </w:r>
      <w:r>
        <w:t>v</w:t>
      </w:r>
      <w:r w:rsidRPr="00D50229" w:rsidR="00D50229">
        <w:t xml:space="preserve">iew and aerial </w:t>
      </w:r>
      <w:r w:rsidR="00D50229">
        <w:t xml:space="preserve">view </w:t>
      </w:r>
      <w:r w:rsidRPr="00D50229" w:rsidR="00D50229">
        <w:t>images, coupled with computer vision techniques, provide a cost-effective alternative for obtaining foliage information compared to traditional methods?</w:t>
      </w:r>
    </w:p>
    <w:p w:rsidRPr="00135052" w:rsidR="00135052" w:rsidP="00135052" w:rsidRDefault="00135052" w14:paraId="1BDF9419" w14:textId="3D0E1DD2">
      <w:pPr>
        <w:pStyle w:val="Heading3"/>
        <w:rPr>
          <w:rFonts w:eastAsia="Times New Roman"/>
        </w:rPr>
      </w:pPr>
      <w:r w:rsidRPr="00D00B18">
        <w:rPr>
          <w:rFonts w:eastAsia="Times New Roman"/>
        </w:rPr>
        <w:t>RQ</w:t>
      </w:r>
      <w:r>
        <w:rPr>
          <w:rFonts w:eastAsia="Times New Roman"/>
        </w:rPr>
        <w:t>3</w:t>
      </w:r>
    </w:p>
    <w:p w:rsidR="00135052" w:rsidP="00135052" w:rsidRDefault="00135052" w14:paraId="58AEA1EC" w14:textId="6A8EC290">
      <w:pPr>
        <w:suppressAutoHyphens/>
        <w:spacing w:after="0" w:line="480" w:lineRule="auto"/>
        <w:ind w:firstLine="720"/>
        <w:contextualSpacing/>
      </w:pPr>
      <w:r w:rsidRPr="00135052">
        <w:t xml:space="preserve">How </w:t>
      </w:r>
      <w:r w:rsidR="005F2167">
        <w:t>are</w:t>
      </w:r>
      <w:r w:rsidRPr="00135052">
        <w:t xml:space="preserve"> the accuracy and performance of digital twin models for foliage</w:t>
      </w:r>
      <w:r>
        <w:rPr>
          <w:rFonts w:ascii="Söhne" w:hAnsi="Söhne" w:cs="Calibri"/>
          <w:color w:val="374151"/>
        </w:rPr>
        <w:t xml:space="preserve"> </w:t>
      </w:r>
      <w:r w:rsidRPr="00135052">
        <w:t>representation compared to traditional methods such as LiDAR and UAV datasets, and what factors influence their effectiveness?</w:t>
      </w:r>
    </w:p>
    <w:p w:rsidRPr="00135052" w:rsidR="00135052" w:rsidP="00135052" w:rsidRDefault="00135052" w14:paraId="74EE476A" w14:textId="6D77161B">
      <w:pPr>
        <w:pStyle w:val="Heading3"/>
        <w:rPr>
          <w:rFonts w:eastAsia="Times New Roman"/>
        </w:rPr>
      </w:pPr>
      <w:r w:rsidRPr="00D00B18">
        <w:rPr>
          <w:rFonts w:eastAsia="Times New Roman"/>
        </w:rPr>
        <w:t>RQ</w:t>
      </w:r>
      <w:r>
        <w:rPr>
          <w:rFonts w:eastAsia="Times New Roman"/>
        </w:rPr>
        <w:t>4</w:t>
      </w:r>
    </w:p>
    <w:p w:rsidRPr="00D50229" w:rsidR="00135052" w:rsidP="00135052" w:rsidRDefault="00135052" w14:paraId="18CAAE18" w14:textId="639EA862">
      <w:pPr>
        <w:suppressAutoHyphens/>
        <w:spacing w:after="0" w:line="480" w:lineRule="auto"/>
        <w:ind w:firstLine="720"/>
        <w:contextualSpacing/>
      </w:pPr>
      <w:commentRangeStart w:id="1003619975"/>
      <w:r w:rsidR="6B74284E">
        <w:rPr/>
        <w:t>How can digital twin models incorporating foliage representation contribute to more effective urban planning, environmental monitoring, and wireless network optimization in smart city environments?</w:t>
      </w:r>
      <w:commentRangeEnd w:id="1003619975"/>
      <w:r>
        <w:rPr>
          <w:rStyle w:val="CommentReference"/>
        </w:rPr>
        <w:commentReference w:id="1003619975"/>
      </w:r>
    </w:p>
    <w:p w:rsidR="00CB4875" w:rsidP="00C23A48" w:rsidRDefault="00887A22" w14:paraId="1313D749" w14:textId="77777777">
      <w:pPr>
        <w:pStyle w:val="Heading2"/>
      </w:pPr>
      <w:bookmarkStart w:name="_Toc159877201" w:id="25"/>
      <w:r w:rsidRPr="00887A22">
        <w:t>Hypotheses</w:t>
      </w:r>
      <w:bookmarkEnd w:id="25"/>
    </w:p>
    <w:p w:rsidRPr="00B51D82" w:rsidR="00887A22" w:rsidP="00B51D82" w:rsidRDefault="00CB4875" w14:paraId="26DB6AA3" w14:textId="250C9FE5">
      <w:pPr>
        <w:spacing w:line="480" w:lineRule="auto"/>
        <w:ind w:firstLine="720"/>
        <w:rPr>
          <w:color w:val="000000"/>
        </w:rPr>
      </w:pPr>
      <w:r w:rsidRPr="00B51D82">
        <w:rPr>
          <w:rFonts w:eastAsia="Times New Roman" w:cs="Times New Roman"/>
          <w:szCs w:val="24"/>
        </w:rPr>
        <w:t>With the use of computer vision-based machine learning methods and image analysis</w:t>
      </w:r>
      <w:r w:rsidR="00B51D82">
        <w:rPr>
          <w:rFonts w:eastAsia="Times New Roman" w:cs="Times New Roman"/>
          <w:szCs w:val="24"/>
        </w:rPr>
        <w:t xml:space="preserve"> </w:t>
      </w:r>
      <w:r w:rsidRPr="00B51D82">
        <w:rPr>
          <w:rFonts w:eastAsia="Times New Roman" w:cs="Times New Roman"/>
          <w:szCs w:val="24"/>
        </w:rPr>
        <w:t xml:space="preserve">techniques on images collected through aerial (satellite) and street view images, DT models can </w:t>
      </w:r>
      <w:r w:rsidRPr="00B51D82">
        <w:rPr>
          <w:rFonts w:eastAsia="Times New Roman" w:cs="Times New Roman"/>
          <w:szCs w:val="24"/>
        </w:rPr>
        <w:lastRenderedPageBreak/>
        <w:t xml:space="preserve">be generated that provide information about foliage so </w:t>
      </w:r>
      <w:r w:rsidR="007A2433">
        <w:rPr>
          <w:rFonts w:eastAsia="Times New Roman" w:cs="Times New Roman"/>
          <w:szCs w:val="24"/>
        </w:rPr>
        <w:t xml:space="preserve">that </w:t>
      </w:r>
      <w:r w:rsidRPr="00B51D82">
        <w:rPr>
          <w:rFonts w:eastAsia="Times New Roman" w:cs="Times New Roman"/>
          <w:szCs w:val="24"/>
        </w:rPr>
        <w:t>mmW networks can be deployed more intelligently and efficiently with better information about foliage.</w:t>
      </w:r>
      <w:r w:rsidRPr="00B51D82" w:rsidR="00887A22">
        <w:rPr>
          <w:rFonts w:eastAsia="Times New Roman" w:cs="Times New Roman"/>
          <w:szCs w:val="24"/>
        </w:rPr>
        <w:t xml:space="preserve"> </w:t>
      </w:r>
    </w:p>
    <w:p w:rsidR="00B51D82" w:rsidP="00B51D82" w:rsidRDefault="00B51D82" w14:paraId="2890E055" w14:textId="02811EEB">
      <w:pPr>
        <w:pStyle w:val="Heading3"/>
        <w:rPr>
          <w:rFonts w:eastAsia="Times New Roman"/>
        </w:rPr>
      </w:pPr>
      <w:r w:rsidRPr="002A25CE">
        <w:rPr>
          <w:rFonts w:eastAsia="Times New Roman"/>
        </w:rPr>
        <w:t>H</w:t>
      </w:r>
      <w:r>
        <w:rPr>
          <w:rFonts w:eastAsia="Times New Roman"/>
        </w:rPr>
        <w:t>1</w:t>
      </w:r>
      <w:r w:rsidRPr="002A25CE">
        <w:rPr>
          <w:rFonts w:eastAsia="Times New Roman"/>
          <w:vertAlign w:val="subscript"/>
        </w:rPr>
        <w:t>0</w:t>
      </w:r>
      <w:r w:rsidRPr="00887A22">
        <w:rPr>
          <w:rFonts w:eastAsia="Times New Roman"/>
        </w:rPr>
        <w:t xml:space="preserve"> </w:t>
      </w:r>
    </w:p>
    <w:p w:rsidRPr="00887A22" w:rsidR="00B51D82" w:rsidP="00B51D82" w:rsidRDefault="00B51D82" w14:paraId="58FADAB2" w14:textId="28593F3A">
      <w:pPr>
        <w:suppressAutoHyphens/>
        <w:spacing w:after="0" w:line="480" w:lineRule="auto"/>
        <w:ind w:firstLine="720"/>
        <w:contextualSpacing/>
        <w:rPr>
          <w:rFonts w:eastAsia="Times New Roman" w:cs="Times New Roman"/>
          <w:szCs w:val="24"/>
        </w:rPr>
      </w:pPr>
      <w:r w:rsidRPr="00AC5750">
        <w:rPr>
          <w:color w:val="000000"/>
        </w:rPr>
        <w:t xml:space="preserve">The DT generated through </w:t>
      </w:r>
      <w:r>
        <w:rPr>
          <w:color w:val="000000"/>
        </w:rPr>
        <w:t>computer vision and image analysis</w:t>
      </w:r>
      <w:r w:rsidRPr="00AC5750">
        <w:rPr>
          <w:color w:val="000000"/>
        </w:rPr>
        <w:t xml:space="preserve"> approach</w:t>
      </w:r>
      <w:r w:rsidR="007A2433">
        <w:rPr>
          <w:color w:val="000000"/>
        </w:rPr>
        <w:t>es</w:t>
      </w:r>
      <w:r w:rsidRPr="00AC5750">
        <w:rPr>
          <w:color w:val="000000"/>
        </w:rPr>
        <w:t xml:space="preserve"> </w:t>
      </w:r>
      <w:r>
        <w:rPr>
          <w:color w:val="000000"/>
        </w:rPr>
        <w:t xml:space="preserve">do </w:t>
      </w:r>
      <w:r w:rsidRPr="00AC5750">
        <w:rPr>
          <w:color w:val="000000"/>
        </w:rPr>
        <w:t>not provide foliage information levels comparable to those obtained through more expensive LiDAR or UAV methods.</w:t>
      </w:r>
    </w:p>
    <w:p w:rsidR="00B51D82" w:rsidP="00B51D82" w:rsidRDefault="00B51D82" w14:paraId="2AA4B2E3" w14:textId="4211E673">
      <w:pPr>
        <w:pStyle w:val="Heading3"/>
        <w:rPr>
          <w:rFonts w:eastAsia="Times New Roman"/>
        </w:rPr>
      </w:pPr>
      <w:r w:rsidRPr="002A25CE">
        <w:rPr>
          <w:rFonts w:eastAsia="Times New Roman"/>
        </w:rPr>
        <w:t>H</w:t>
      </w:r>
      <w:r>
        <w:rPr>
          <w:rFonts w:eastAsia="Times New Roman"/>
        </w:rPr>
        <w:t>1</w:t>
      </w:r>
      <w:r w:rsidRPr="002A25CE">
        <w:rPr>
          <w:rFonts w:eastAsia="Times New Roman"/>
          <w:vertAlign w:val="subscript"/>
        </w:rPr>
        <w:t>a</w:t>
      </w:r>
    </w:p>
    <w:p w:rsidRPr="00887A22" w:rsidR="00B51D82" w:rsidP="00B51D82" w:rsidRDefault="00B51D82" w14:paraId="0B6F683D" w14:textId="02DB5C28">
      <w:pPr>
        <w:suppressAutoHyphens/>
        <w:spacing w:after="0" w:line="480" w:lineRule="auto"/>
        <w:ind w:firstLine="720"/>
        <w:contextualSpacing/>
        <w:rPr>
          <w:rFonts w:eastAsia="Times New Roman" w:cs="Times New Roman"/>
          <w:szCs w:val="24"/>
        </w:rPr>
      </w:pPr>
      <w:r w:rsidRPr="00AC5750">
        <w:rPr>
          <w:color w:val="000000"/>
        </w:rPr>
        <w:t xml:space="preserve">The DT generated through </w:t>
      </w:r>
      <w:r>
        <w:rPr>
          <w:color w:val="000000"/>
        </w:rPr>
        <w:t>computer vision and image analysis</w:t>
      </w:r>
      <w:r w:rsidRPr="00AC5750">
        <w:rPr>
          <w:color w:val="000000"/>
        </w:rPr>
        <w:t xml:space="preserve"> approach provide</w:t>
      </w:r>
      <w:r w:rsidR="007A2433">
        <w:rPr>
          <w:color w:val="000000"/>
        </w:rPr>
        <w:t>s</w:t>
      </w:r>
      <w:r w:rsidRPr="00AC5750">
        <w:rPr>
          <w:color w:val="000000"/>
        </w:rPr>
        <w:t xml:space="preserve"> foliage information levels comparable to those obtained through more expensive LiDAR or UAV methods.</w:t>
      </w:r>
    </w:p>
    <w:p w:rsidR="002A25CE" w:rsidP="00BD6D10" w:rsidRDefault="00887A22" w14:paraId="0178D678" w14:textId="1DBDEE0E">
      <w:pPr>
        <w:pStyle w:val="Heading3"/>
        <w:rPr>
          <w:rFonts w:eastAsia="Times New Roman"/>
        </w:rPr>
      </w:pPr>
      <w:r w:rsidRPr="002A25CE">
        <w:rPr>
          <w:rFonts w:eastAsia="Times New Roman"/>
        </w:rPr>
        <w:t>H</w:t>
      </w:r>
      <w:r w:rsidR="00B51D82">
        <w:rPr>
          <w:rFonts w:eastAsia="Times New Roman"/>
        </w:rPr>
        <w:t>2</w:t>
      </w:r>
      <w:r w:rsidRPr="002A25CE">
        <w:rPr>
          <w:rFonts w:eastAsia="Times New Roman"/>
          <w:vertAlign w:val="subscript"/>
        </w:rPr>
        <w:t>0</w:t>
      </w:r>
    </w:p>
    <w:p w:rsidRPr="00887A22" w:rsidR="00887A22" w:rsidP="009665AC" w:rsidRDefault="008A787D" w14:paraId="4A96A71C" w14:textId="24B2F572">
      <w:pPr>
        <w:suppressAutoHyphens/>
        <w:spacing w:after="0" w:line="480" w:lineRule="auto"/>
        <w:ind w:firstLine="720"/>
        <w:contextualSpacing/>
        <w:rPr>
          <w:rFonts w:eastAsia="Times New Roman" w:cs="Times New Roman"/>
          <w:szCs w:val="24"/>
        </w:rPr>
      </w:pPr>
      <w:r>
        <w:rPr>
          <w:rFonts w:eastAsia="Times New Roman" w:cs="Times New Roman"/>
          <w:szCs w:val="24"/>
        </w:rPr>
        <w:t>The DT generated through t</w:t>
      </w:r>
      <w:r w:rsidRPr="008A787D">
        <w:rPr>
          <w:rFonts w:eastAsia="Times New Roman" w:cs="Times New Roman"/>
          <w:szCs w:val="24"/>
        </w:rPr>
        <w:t xml:space="preserve">he integration of </w:t>
      </w:r>
      <w:r>
        <w:rPr>
          <w:rFonts w:eastAsia="Times New Roman" w:cs="Times New Roman"/>
          <w:szCs w:val="24"/>
        </w:rPr>
        <w:t>image analysis of aerial</w:t>
      </w:r>
      <w:r w:rsidRPr="008A787D">
        <w:rPr>
          <w:rFonts w:eastAsia="Times New Roman" w:cs="Times New Roman"/>
          <w:szCs w:val="24"/>
        </w:rPr>
        <w:t xml:space="preserve"> </w:t>
      </w:r>
      <w:r>
        <w:rPr>
          <w:rFonts w:eastAsia="Times New Roman" w:cs="Times New Roman"/>
          <w:szCs w:val="24"/>
        </w:rPr>
        <w:t>v</w:t>
      </w:r>
      <w:r w:rsidRPr="008A787D">
        <w:rPr>
          <w:rFonts w:eastAsia="Times New Roman" w:cs="Times New Roman"/>
          <w:szCs w:val="24"/>
        </w:rPr>
        <w:t xml:space="preserve">iew and </w:t>
      </w:r>
      <w:r>
        <w:rPr>
          <w:rFonts w:eastAsia="Times New Roman" w:cs="Times New Roman"/>
          <w:szCs w:val="24"/>
        </w:rPr>
        <w:t>street</w:t>
      </w:r>
      <w:r w:rsidRPr="008A787D">
        <w:rPr>
          <w:rFonts w:eastAsia="Times New Roman" w:cs="Times New Roman"/>
          <w:szCs w:val="24"/>
        </w:rPr>
        <w:t xml:space="preserve"> </w:t>
      </w:r>
      <w:r>
        <w:rPr>
          <w:rFonts w:eastAsia="Times New Roman" w:cs="Times New Roman"/>
          <w:szCs w:val="24"/>
        </w:rPr>
        <w:t xml:space="preserve">view </w:t>
      </w:r>
      <w:r w:rsidRPr="008A787D">
        <w:rPr>
          <w:rFonts w:eastAsia="Times New Roman" w:cs="Times New Roman"/>
          <w:szCs w:val="24"/>
        </w:rPr>
        <w:t>images, along with computer vision techniques, is not a cost-effective alternative for obtaining foliage information.</w:t>
      </w:r>
    </w:p>
    <w:p w:rsidR="002A25CE" w:rsidP="00BD6D10" w:rsidRDefault="00887A22" w14:paraId="1757A621" w14:textId="48834A42">
      <w:pPr>
        <w:pStyle w:val="Heading3"/>
        <w:rPr>
          <w:rFonts w:eastAsia="Times New Roman"/>
        </w:rPr>
      </w:pPr>
      <w:r w:rsidRPr="002A25CE">
        <w:rPr>
          <w:rFonts w:eastAsia="Times New Roman"/>
        </w:rPr>
        <w:t>H</w:t>
      </w:r>
      <w:r w:rsidR="00B51D82">
        <w:rPr>
          <w:rFonts w:eastAsia="Times New Roman"/>
        </w:rPr>
        <w:t>2</w:t>
      </w:r>
      <w:r w:rsidRPr="002A25CE">
        <w:rPr>
          <w:rFonts w:eastAsia="Times New Roman"/>
          <w:vertAlign w:val="subscript"/>
        </w:rPr>
        <w:t>a</w:t>
      </w:r>
      <w:r w:rsidRPr="00887A22">
        <w:rPr>
          <w:rFonts w:eastAsia="Times New Roman"/>
        </w:rPr>
        <w:t xml:space="preserve"> </w:t>
      </w:r>
    </w:p>
    <w:p w:rsidR="00887A22" w:rsidP="002A25CE" w:rsidRDefault="008A787D" w14:paraId="1095CA58" w14:textId="3DB68CF8">
      <w:pPr>
        <w:suppressAutoHyphens/>
        <w:spacing w:after="0" w:line="480" w:lineRule="auto"/>
        <w:ind w:firstLine="720"/>
        <w:contextualSpacing/>
        <w:rPr>
          <w:rFonts w:eastAsia="Times New Roman" w:cs="Times New Roman"/>
          <w:szCs w:val="24"/>
        </w:rPr>
      </w:pPr>
      <w:r>
        <w:rPr>
          <w:rFonts w:eastAsia="Times New Roman" w:cs="Times New Roman"/>
          <w:szCs w:val="24"/>
        </w:rPr>
        <w:t>The DT generated through t</w:t>
      </w:r>
      <w:r w:rsidRPr="008A787D">
        <w:rPr>
          <w:rFonts w:eastAsia="Times New Roman" w:cs="Times New Roman"/>
          <w:szCs w:val="24"/>
        </w:rPr>
        <w:t xml:space="preserve">he integration of </w:t>
      </w:r>
      <w:r>
        <w:rPr>
          <w:rFonts w:eastAsia="Times New Roman" w:cs="Times New Roman"/>
          <w:szCs w:val="24"/>
        </w:rPr>
        <w:t>image analysis of aerial</w:t>
      </w:r>
      <w:r w:rsidRPr="008A787D">
        <w:rPr>
          <w:rFonts w:eastAsia="Times New Roman" w:cs="Times New Roman"/>
          <w:szCs w:val="24"/>
        </w:rPr>
        <w:t xml:space="preserve"> </w:t>
      </w:r>
      <w:r>
        <w:rPr>
          <w:rFonts w:eastAsia="Times New Roman" w:cs="Times New Roman"/>
          <w:szCs w:val="24"/>
        </w:rPr>
        <w:t>v</w:t>
      </w:r>
      <w:r w:rsidRPr="008A787D">
        <w:rPr>
          <w:rFonts w:eastAsia="Times New Roman" w:cs="Times New Roman"/>
          <w:szCs w:val="24"/>
        </w:rPr>
        <w:t xml:space="preserve">iew and </w:t>
      </w:r>
      <w:r>
        <w:rPr>
          <w:rFonts w:eastAsia="Times New Roman" w:cs="Times New Roman"/>
          <w:szCs w:val="24"/>
        </w:rPr>
        <w:t>street view</w:t>
      </w:r>
      <w:r w:rsidRPr="008A787D">
        <w:rPr>
          <w:rFonts w:eastAsia="Times New Roman" w:cs="Times New Roman"/>
          <w:szCs w:val="24"/>
        </w:rPr>
        <w:t xml:space="preserve"> images, along with computer vision techniques, is a cost-effective alternative for obtaining foliage information.</w:t>
      </w:r>
    </w:p>
    <w:p w:rsidR="003502B9" w:rsidP="003502B9" w:rsidRDefault="003502B9" w14:paraId="1597AFD8" w14:textId="64C40A3A">
      <w:pPr>
        <w:pStyle w:val="Heading3"/>
        <w:rPr>
          <w:rFonts w:eastAsia="Times New Roman"/>
        </w:rPr>
      </w:pPr>
      <w:r w:rsidRPr="002A25CE">
        <w:rPr>
          <w:rFonts w:eastAsia="Times New Roman"/>
        </w:rPr>
        <w:t>H</w:t>
      </w:r>
      <w:r>
        <w:rPr>
          <w:rFonts w:eastAsia="Times New Roman"/>
        </w:rPr>
        <w:t>3</w:t>
      </w:r>
      <w:r w:rsidRPr="002A25CE">
        <w:rPr>
          <w:rFonts w:eastAsia="Times New Roman"/>
          <w:vertAlign w:val="subscript"/>
        </w:rPr>
        <w:t>0</w:t>
      </w:r>
    </w:p>
    <w:p w:rsidRPr="00887A22" w:rsidR="003502B9" w:rsidP="003502B9" w:rsidRDefault="003502B9" w14:paraId="7741BB45" w14:textId="6FC90F27">
      <w:pPr>
        <w:suppressAutoHyphens/>
        <w:spacing w:after="0" w:line="480" w:lineRule="auto"/>
        <w:ind w:firstLine="720"/>
        <w:contextualSpacing/>
        <w:rPr>
          <w:rFonts w:eastAsia="Times New Roman" w:cs="Times New Roman"/>
          <w:szCs w:val="24"/>
        </w:rPr>
      </w:pPr>
      <w:r w:rsidRPr="003502B9">
        <w:rPr>
          <w:rFonts w:eastAsia="Times New Roman" w:cs="Times New Roman"/>
          <w:szCs w:val="24"/>
        </w:rPr>
        <w:t>The accuracy of the digital twin is comparable to or worse than traditional methods like LiDAR or UAV datasets.</w:t>
      </w:r>
    </w:p>
    <w:p w:rsidR="003502B9" w:rsidP="003502B9" w:rsidRDefault="003502B9" w14:paraId="2FBA430C" w14:textId="772271E7">
      <w:pPr>
        <w:pStyle w:val="Heading3"/>
        <w:rPr>
          <w:rFonts w:eastAsia="Times New Roman"/>
        </w:rPr>
      </w:pPr>
      <w:r w:rsidRPr="002A25CE">
        <w:rPr>
          <w:rFonts w:eastAsia="Times New Roman"/>
        </w:rPr>
        <w:lastRenderedPageBreak/>
        <w:t>H</w:t>
      </w:r>
      <w:r>
        <w:rPr>
          <w:rFonts w:eastAsia="Times New Roman"/>
        </w:rPr>
        <w:t>3</w:t>
      </w:r>
      <w:r w:rsidRPr="002A25CE">
        <w:rPr>
          <w:rFonts w:eastAsia="Times New Roman"/>
          <w:vertAlign w:val="subscript"/>
        </w:rPr>
        <w:t>a</w:t>
      </w:r>
      <w:r w:rsidRPr="00887A22">
        <w:rPr>
          <w:rFonts w:eastAsia="Times New Roman"/>
        </w:rPr>
        <w:t xml:space="preserve"> </w:t>
      </w:r>
    </w:p>
    <w:p w:rsidRPr="003502B9" w:rsidR="003502B9" w:rsidP="003502B9" w:rsidRDefault="003502B9" w14:paraId="3534AF4B" w14:textId="1CD6DA6F">
      <w:pPr>
        <w:suppressAutoHyphens/>
        <w:spacing w:after="0" w:line="480" w:lineRule="auto"/>
        <w:ind w:firstLine="720"/>
        <w:contextualSpacing/>
        <w:rPr>
          <w:rFonts w:eastAsia="Times New Roman" w:cs="Times New Roman"/>
          <w:szCs w:val="24"/>
        </w:rPr>
      </w:pPr>
      <w:r w:rsidRPr="003502B9">
        <w:rPr>
          <w:rFonts w:eastAsia="Times New Roman" w:cs="Times New Roman"/>
          <w:szCs w:val="24"/>
        </w:rPr>
        <w:t>The digital twin offers an accurate and dependable representation of various types of foliage, comparable to or at the level of precision achieved by traditional methods.</w:t>
      </w:r>
    </w:p>
    <w:p w:rsidR="001220D8" w:rsidP="001220D8" w:rsidRDefault="001220D8" w14:paraId="38038BB9" w14:textId="6B0595B4">
      <w:pPr>
        <w:pStyle w:val="Heading3"/>
        <w:rPr>
          <w:rFonts w:eastAsia="Times New Roman"/>
        </w:rPr>
      </w:pPr>
      <w:r w:rsidRPr="002A25CE">
        <w:rPr>
          <w:rFonts w:eastAsia="Times New Roman"/>
        </w:rPr>
        <w:t>H</w:t>
      </w:r>
      <w:r>
        <w:rPr>
          <w:rFonts w:eastAsia="Times New Roman"/>
        </w:rPr>
        <w:t>4</w:t>
      </w:r>
      <w:r w:rsidRPr="002A25CE">
        <w:rPr>
          <w:rFonts w:eastAsia="Times New Roman"/>
          <w:vertAlign w:val="subscript"/>
        </w:rPr>
        <w:t>0</w:t>
      </w:r>
    </w:p>
    <w:p w:rsidRPr="00887A22" w:rsidR="001220D8" w:rsidP="001220D8" w:rsidRDefault="001220D8" w14:paraId="7B1418C9" w14:textId="6ACBDD43">
      <w:pPr>
        <w:suppressAutoHyphens/>
        <w:spacing w:after="0" w:line="480" w:lineRule="auto"/>
        <w:ind w:firstLine="720"/>
        <w:contextualSpacing/>
        <w:rPr>
          <w:rFonts w:eastAsia="Times New Roman" w:cs="Times New Roman"/>
          <w:szCs w:val="24"/>
        </w:rPr>
      </w:pPr>
      <w:r w:rsidRPr="003502B9">
        <w:rPr>
          <w:rFonts w:eastAsia="Times New Roman" w:cs="Times New Roman"/>
          <w:szCs w:val="24"/>
        </w:rPr>
        <w:t xml:space="preserve">The </w:t>
      </w:r>
      <w:r w:rsidRPr="001220D8">
        <w:rPr>
          <w:rFonts w:eastAsia="Times New Roman" w:cs="Times New Roman"/>
          <w:szCs w:val="24"/>
        </w:rPr>
        <w:t>Accurate foliage representation does not significantly contribute to more efficient and intelligent network planning.</w:t>
      </w:r>
    </w:p>
    <w:p w:rsidR="001220D8" w:rsidP="001220D8" w:rsidRDefault="001220D8" w14:paraId="4D07DC64" w14:textId="34FA1952">
      <w:pPr>
        <w:pStyle w:val="Heading3"/>
        <w:rPr>
          <w:rFonts w:eastAsia="Times New Roman"/>
        </w:rPr>
      </w:pPr>
      <w:r w:rsidRPr="002A25CE">
        <w:rPr>
          <w:rFonts w:eastAsia="Times New Roman"/>
        </w:rPr>
        <w:t>H</w:t>
      </w:r>
      <w:r>
        <w:rPr>
          <w:rFonts w:eastAsia="Times New Roman"/>
        </w:rPr>
        <w:t>4</w:t>
      </w:r>
      <w:r w:rsidRPr="002A25CE">
        <w:rPr>
          <w:rFonts w:eastAsia="Times New Roman"/>
          <w:vertAlign w:val="subscript"/>
        </w:rPr>
        <w:t>a</w:t>
      </w:r>
      <w:r w:rsidRPr="00887A22">
        <w:rPr>
          <w:rFonts w:eastAsia="Times New Roman"/>
        </w:rPr>
        <w:t xml:space="preserve"> </w:t>
      </w:r>
    </w:p>
    <w:p w:rsidR="003502B9" w:rsidP="00AC0561" w:rsidRDefault="001220D8" w14:paraId="742445EA" w14:textId="25CE4BC8">
      <w:pPr>
        <w:suppressAutoHyphens/>
        <w:spacing w:after="0" w:line="480" w:lineRule="auto"/>
        <w:ind w:firstLine="720"/>
        <w:contextualSpacing/>
        <w:rPr>
          <w:rFonts w:eastAsia="Times New Roman" w:cs="Times New Roman"/>
          <w:szCs w:val="24"/>
        </w:rPr>
      </w:pPr>
      <w:r w:rsidRPr="001220D8">
        <w:rPr>
          <w:rFonts w:eastAsia="Times New Roman" w:cs="Times New Roman"/>
          <w:szCs w:val="24"/>
        </w:rPr>
        <w:t>The digital twin's accurate foliage representation enhances the efficiency and intelligence of network planning, especially in high-frequency scenarios like 5G.</w:t>
      </w:r>
    </w:p>
    <w:p w:rsidRPr="00887A22" w:rsidR="00AC0561" w:rsidP="00AC0561" w:rsidRDefault="00AC0561" w14:paraId="763DFDA3" w14:textId="77777777">
      <w:pPr>
        <w:suppressAutoHyphens/>
        <w:spacing w:after="0" w:line="480" w:lineRule="auto"/>
        <w:ind w:firstLine="720"/>
        <w:contextualSpacing/>
        <w:rPr>
          <w:rFonts w:eastAsia="Times New Roman" w:cs="Times New Roman"/>
          <w:szCs w:val="24"/>
        </w:rPr>
      </w:pPr>
    </w:p>
    <w:p w:rsidRPr="00C23A48" w:rsidR="009366C5" w:rsidP="009366C5" w:rsidRDefault="009366C5" w14:paraId="1D0AC30C" w14:textId="77777777">
      <w:pPr>
        <w:pStyle w:val="Heading2"/>
      </w:pPr>
      <w:bookmarkStart w:name="_Toc159877202" w:id="26"/>
      <w:bookmarkStart w:name="_Toc251423637" w:id="27"/>
      <w:bookmarkStart w:name="_Toc464831646" w:id="28"/>
      <w:bookmarkStart w:name="_Toc465328385" w:id="29"/>
      <w:r>
        <w:t>Introduction to Research Methodology and Design</w:t>
      </w:r>
      <w:bookmarkEnd w:id="26"/>
    </w:p>
    <w:p w:rsidR="00B84AB3" w:rsidP="00B84AB3" w:rsidRDefault="009366C5" w14:paraId="692EAAE3" w14:textId="4AF2CF41">
      <w:pPr>
        <w:spacing w:line="480" w:lineRule="auto"/>
        <w:ind w:firstLine="720"/>
        <w:rPr>
          <w:color w:val="000000"/>
        </w:rPr>
      </w:pPr>
      <w:r w:rsidRPr="00887A22">
        <w:tab/>
      </w:r>
      <w:bookmarkStart w:name="_Toc464831682" w:id="30"/>
      <w:bookmarkStart w:name="_Toc465328414" w:id="31"/>
      <w:bookmarkEnd w:id="27"/>
      <w:bookmarkEnd w:id="28"/>
      <w:bookmarkEnd w:id="29"/>
      <w:r w:rsidR="00F21748">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w:t>
      </w:r>
      <w:r w:rsidR="00B512BB">
        <w:rPr>
          <w:color w:val="000000"/>
        </w:rPr>
        <w:t xml:space="preserve"> Below (</w:t>
      </w:r>
      <w:r w:rsidR="00B512BB">
        <w:rPr>
          <w:rStyle w:val="citation"/>
          <w:color w:val="000000"/>
        </w:rPr>
        <w:t>Figure</w:t>
      </w:r>
      <w:r w:rsidR="00B512BB">
        <w:rPr>
          <w:color w:val="000000"/>
        </w:rPr>
        <w:t xml:space="preserve"> </w:t>
      </w:r>
      <w:r w:rsidR="00B512BB">
        <w:rPr>
          <w:rStyle w:val="citation"/>
          <w:color w:val="000000"/>
        </w:rPr>
        <w:t>2</w:t>
      </w:r>
      <w:r w:rsidR="00B512BB">
        <w:rPr>
          <w:color w:val="000000"/>
        </w:rPr>
        <w:t xml:space="preserve">) is a sample of </w:t>
      </w:r>
      <w:r w:rsidR="00EE0147">
        <w:rPr>
          <w:color w:val="000000"/>
        </w:rPr>
        <w:t xml:space="preserve">a </w:t>
      </w:r>
      <w:r w:rsidR="00B512BB">
        <w:rPr>
          <w:color w:val="000000"/>
        </w:rPr>
        <w:t>Digital twin representation of foliage</w:t>
      </w:r>
      <w:r w:rsidR="005045C4">
        <w:rPr>
          <w:color w:val="000000"/>
        </w:rPr>
        <w:t xml:space="preserve"> (</w:t>
      </w:r>
      <w:r w:rsidR="005045C4">
        <w:rPr>
          <w:rStyle w:val="Contrib"/>
          <w:color w:val="000000"/>
        </w:rPr>
        <w:t>Z. Li</w:t>
      </w:r>
      <w:r w:rsidR="005045C4">
        <w:rPr>
          <w:rStyle w:val="citation"/>
          <w:color w:val="000000"/>
        </w:rPr>
        <w:t xml:space="preserve"> et al.</w:t>
      </w:r>
      <w:r w:rsidR="005045C4">
        <w:rPr>
          <w:color w:val="000000"/>
        </w:rPr>
        <w:t xml:space="preserve">, </w:t>
      </w:r>
      <w:r w:rsidR="005045C4">
        <w:rPr>
          <w:rStyle w:val="citation"/>
          <w:color w:val="000000"/>
        </w:rPr>
        <w:t>2023</w:t>
      </w:r>
      <w:r w:rsidR="005045C4">
        <w:rPr>
          <w:color w:val="000000"/>
        </w:rPr>
        <w:t xml:space="preserve">; </w:t>
      </w:r>
      <w:r w:rsidR="005045C4">
        <w:rPr>
          <w:rStyle w:val="Contrib"/>
          <w:color w:val="000000"/>
        </w:rPr>
        <w:t>S. Song</w:t>
      </w:r>
      <w:r w:rsidR="005045C4">
        <w:rPr>
          <w:rStyle w:val="citation"/>
          <w:color w:val="000000"/>
        </w:rPr>
        <w:t xml:space="preserve"> &amp; </w:t>
      </w:r>
      <w:r w:rsidR="005045C4">
        <w:rPr>
          <w:rStyle w:val="Contrib"/>
          <w:color w:val="000000"/>
        </w:rPr>
        <w:t>Qin</w:t>
      </w:r>
      <w:r w:rsidR="005045C4">
        <w:rPr>
          <w:color w:val="000000"/>
        </w:rPr>
        <w:t xml:space="preserve">, </w:t>
      </w:r>
      <w:r w:rsidR="005045C4">
        <w:rPr>
          <w:rStyle w:val="citation"/>
          <w:color w:val="000000"/>
        </w:rPr>
        <w:t>2022</w:t>
      </w:r>
      <w:r w:rsidR="005045C4">
        <w:rPr>
          <w:color w:val="000000"/>
        </w:rPr>
        <w:t xml:space="preserve">; </w:t>
      </w:r>
      <w:r w:rsidR="005045C4">
        <w:rPr>
          <w:rStyle w:val="Contrib"/>
          <w:color w:val="000000"/>
        </w:rPr>
        <w:t>Wilk</w:t>
      </w:r>
      <w:r w:rsidR="005045C4">
        <w:rPr>
          <w:rStyle w:val="citation"/>
          <w:color w:val="000000"/>
        </w:rPr>
        <w:t xml:space="preserve"> et al.</w:t>
      </w:r>
      <w:r w:rsidR="005045C4">
        <w:rPr>
          <w:color w:val="000000"/>
        </w:rPr>
        <w:t xml:space="preserve">, </w:t>
      </w:r>
      <w:r w:rsidR="005045C4">
        <w:rPr>
          <w:rStyle w:val="citation"/>
          <w:color w:val="000000"/>
        </w:rPr>
        <w:t>2022</w:t>
      </w:r>
      <w:r w:rsidR="005045C4">
        <w:rPr>
          <w:color w:val="000000"/>
        </w:rPr>
        <w:t>)</w:t>
      </w:r>
      <w:r w:rsidR="00B512BB">
        <w:rPr>
          <w:color w:val="000000"/>
        </w:rPr>
        <w:t>.</w:t>
      </w:r>
    </w:p>
    <w:p w:rsidR="00B84AB3" w:rsidP="00B512BB" w:rsidRDefault="00B84AB3" w14:paraId="75DD01D0" w14:textId="77777777">
      <w:pPr>
        <w:pStyle w:val="embeddedapa-figure-label"/>
        <w:spacing w:line="480" w:lineRule="auto"/>
        <w:rPr>
          <w:color w:val="000000"/>
        </w:rPr>
      </w:pPr>
    </w:p>
    <w:p w:rsidR="00B84AB3" w:rsidP="00B512BB" w:rsidRDefault="00B84AB3" w14:paraId="77F245F4" w14:textId="77777777">
      <w:pPr>
        <w:pStyle w:val="embeddedapa-figure-label"/>
        <w:spacing w:line="480" w:lineRule="auto"/>
        <w:rPr>
          <w:color w:val="000000"/>
        </w:rPr>
      </w:pPr>
    </w:p>
    <w:p w:rsidR="00B84AB3" w:rsidP="00B512BB" w:rsidRDefault="00B84AB3" w14:paraId="5A256AE8" w14:textId="77777777">
      <w:pPr>
        <w:pStyle w:val="embeddedapa-figure-label"/>
        <w:spacing w:line="480" w:lineRule="auto"/>
        <w:rPr>
          <w:color w:val="000000"/>
        </w:rPr>
      </w:pPr>
    </w:p>
    <w:p w:rsidR="00B84AB3" w:rsidP="00B512BB" w:rsidRDefault="00B84AB3" w14:paraId="092C3A2C" w14:textId="77777777">
      <w:pPr>
        <w:pStyle w:val="embeddedapa-figure-label"/>
        <w:spacing w:line="480" w:lineRule="auto"/>
        <w:rPr>
          <w:color w:val="000000"/>
        </w:rPr>
      </w:pPr>
    </w:p>
    <w:p w:rsidR="00B84AB3" w:rsidP="00B512BB" w:rsidRDefault="00B84AB3" w14:paraId="6CEE3F22" w14:textId="77777777">
      <w:pPr>
        <w:pStyle w:val="embeddedapa-figure-label"/>
        <w:spacing w:line="480" w:lineRule="auto"/>
        <w:rPr>
          <w:color w:val="000000"/>
        </w:rPr>
      </w:pPr>
    </w:p>
    <w:p w:rsidR="00B84AB3" w:rsidP="00B512BB" w:rsidRDefault="00B84AB3" w14:paraId="0C6CF896" w14:textId="77777777">
      <w:pPr>
        <w:pStyle w:val="embeddedapa-figure-label"/>
        <w:spacing w:line="480" w:lineRule="auto"/>
        <w:rPr>
          <w:color w:val="000000"/>
        </w:rPr>
      </w:pPr>
    </w:p>
    <w:p w:rsidR="00B84AB3" w:rsidP="00B512BB" w:rsidRDefault="00B84AB3" w14:paraId="6BEF3108" w14:textId="77777777">
      <w:pPr>
        <w:pStyle w:val="embeddedapa-figure-label"/>
        <w:spacing w:line="480" w:lineRule="auto"/>
        <w:rPr>
          <w:color w:val="000000"/>
        </w:rPr>
      </w:pPr>
    </w:p>
    <w:p w:rsidR="00B512BB" w:rsidP="00B512BB" w:rsidRDefault="00B512BB" w14:paraId="683FF05A" w14:textId="4B89437F">
      <w:pPr>
        <w:pStyle w:val="embeddedapa-figure-label"/>
        <w:spacing w:line="480" w:lineRule="auto"/>
        <w:rPr>
          <w:color w:val="000000"/>
        </w:rPr>
      </w:pPr>
      <w:r>
        <w:rPr>
          <w:color w:val="000000"/>
        </w:rPr>
        <w:t>Figure 2</w:t>
      </w:r>
    </w:p>
    <w:p w:rsidR="00B512BB" w:rsidP="00B512BB" w:rsidRDefault="00B512BB" w14:paraId="7827173D" w14:textId="68AD627A">
      <w:pPr>
        <w:pStyle w:val="embeddedapa-figure-title"/>
        <w:spacing w:line="480" w:lineRule="auto"/>
        <w:rPr>
          <w:color w:val="000000"/>
        </w:rPr>
      </w:pPr>
      <w:r>
        <w:rPr>
          <w:color w:val="000000"/>
        </w:rPr>
        <w:t xml:space="preserve">Digital Twin Representation of Foliage - </w:t>
      </w:r>
      <w:r w:rsidR="00973FE8">
        <w:rPr>
          <w:color w:val="000000"/>
        </w:rPr>
        <w:t>Example</w:t>
      </w:r>
    </w:p>
    <w:p w:rsidR="004C650A" w:rsidP="00F21748" w:rsidRDefault="0026603E" w14:paraId="2EDAB7F1" w14:textId="5E35B68C">
      <w:pPr>
        <w:spacing w:line="480" w:lineRule="auto"/>
        <w:ind w:firstLine="720"/>
        <w:rPr>
          <w:color w:val="000000"/>
        </w:rPr>
      </w:pPr>
      <w:r w:rsidRPr="0026603E">
        <w:rPr>
          <w:noProof/>
          <w:color w:val="000000"/>
        </w:rPr>
        <w:drawing>
          <wp:inline distT="0" distB="0" distL="0" distR="0" wp14:anchorId="77E91EEA" wp14:editId="589BC93E">
            <wp:extent cx="4309607" cy="3452010"/>
            <wp:effectExtent l="0" t="0" r="0" b="254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17"/>
                    <a:stretch>
                      <a:fillRect/>
                    </a:stretch>
                  </pic:blipFill>
                  <pic:spPr>
                    <a:xfrm>
                      <a:off x="0" y="0"/>
                      <a:ext cx="4354616" cy="3488063"/>
                    </a:xfrm>
                    <a:prstGeom prst="rect">
                      <a:avLst/>
                    </a:prstGeom>
                  </pic:spPr>
                </pic:pic>
              </a:graphicData>
            </a:graphic>
          </wp:inline>
        </w:drawing>
      </w:r>
    </w:p>
    <w:p w:rsidR="0026603E" w:rsidP="00F21748" w:rsidRDefault="0026603E" w14:paraId="4DA8F120" w14:textId="005C3CD8">
      <w:pPr>
        <w:spacing w:line="480" w:lineRule="auto"/>
        <w:ind w:firstLine="720"/>
        <w:rPr>
          <w:color w:val="000000"/>
        </w:rPr>
      </w:pPr>
      <w:r>
        <w:rPr>
          <w:i/>
          <w:iCs/>
          <w:color w:val="000000"/>
        </w:rPr>
        <w:t>Note.</w:t>
      </w:r>
      <w:r>
        <w:rPr>
          <w:color w:val="000000"/>
        </w:rPr>
        <w:t xml:space="preserve"> This image was generated with the assistance of AI.</w:t>
      </w:r>
    </w:p>
    <w:p w:rsidR="00973FE8" w:rsidP="00973FE8" w:rsidRDefault="004C650A" w14:paraId="65F8E375" w14:textId="348BB1AB">
      <w:pPr>
        <w:spacing w:line="480" w:lineRule="auto"/>
        <w:rPr>
          <w:color w:val="000000"/>
        </w:rPr>
      </w:pPr>
      <w:r>
        <w:rPr>
          <w:color w:val="000000"/>
        </w:rPr>
        <w:t xml:space="preserve">The current approach focuses on constructing a digital twin model to accurately represent foliage in various environments, leveraging cutting-edge computer vision and machine learning techniques. Additionally, this section describes the population size, sampling approach, and </w:t>
      </w:r>
      <w:r w:rsidR="00973FE8">
        <w:rPr>
          <w:color w:val="000000"/>
        </w:rPr>
        <w:t xml:space="preserve">sample size justification. This section also describes the instruments that are going to be used, information on their origin, and evidence of their reliability and validity. Furthermore, this </w:t>
      </w:r>
      <w:r w:rsidR="00973FE8">
        <w:rPr>
          <w:color w:val="000000"/>
        </w:rPr>
        <w:lastRenderedPageBreak/>
        <w:t>section explains the data collection steps and the data wrangling procedure. This section then presents the strategies used to analyze the data and develop the models to test the research and answer the research questions. Finally, this section concludes with the study’s assumptions and summary. The flowchart below (</w:t>
      </w:r>
      <w:r w:rsidR="00973FE8">
        <w:rPr>
          <w:rStyle w:val="citation"/>
          <w:color w:val="000000"/>
        </w:rPr>
        <w:t>Figure</w:t>
      </w:r>
      <w:r w:rsidR="00973FE8">
        <w:rPr>
          <w:color w:val="000000"/>
        </w:rPr>
        <w:t xml:space="preserve"> </w:t>
      </w:r>
      <w:r w:rsidR="00973FE8">
        <w:rPr>
          <w:rStyle w:val="citation"/>
          <w:color w:val="000000"/>
        </w:rPr>
        <w:t>3</w:t>
      </w:r>
      <w:r w:rsidR="00973FE8">
        <w:rPr>
          <w:color w:val="000000"/>
        </w:rPr>
        <w:t>) outlines the process for constructing a Digital Twin model of foliage, starting with the region of interest as the initial input.</w:t>
      </w:r>
    </w:p>
    <w:p w:rsidR="00B512BB" w:rsidP="00B512BB" w:rsidRDefault="00B512BB" w14:paraId="64183C40" w14:textId="77777777">
      <w:pPr>
        <w:pStyle w:val="embeddedapa-figure-label"/>
        <w:spacing w:line="480" w:lineRule="auto"/>
        <w:rPr>
          <w:color w:val="000000"/>
        </w:rPr>
      </w:pPr>
      <w:r>
        <w:rPr>
          <w:color w:val="000000"/>
        </w:rPr>
        <w:t>Figure 3</w:t>
      </w:r>
    </w:p>
    <w:p w:rsidR="00B512BB" w:rsidP="00B512BB" w:rsidRDefault="00B512BB" w14:paraId="10CC5E6F" w14:textId="77777777">
      <w:pPr>
        <w:pStyle w:val="embeddedapa-figure-title"/>
        <w:spacing w:line="480" w:lineRule="auto"/>
        <w:rPr>
          <w:color w:val="000000"/>
        </w:rPr>
      </w:pPr>
      <w:commentRangeStart w:id="1825886673"/>
      <w:r w:rsidRPr="6B74284E" w:rsidR="6B74284E">
        <w:rPr>
          <w:color w:val="000000" w:themeColor="text1" w:themeTint="FF" w:themeShade="FF"/>
        </w:rPr>
        <w:t>Flowchart:</w:t>
      </w:r>
      <w:commentRangeEnd w:id="1825886673"/>
      <w:r>
        <w:rPr>
          <w:rStyle w:val="CommentReference"/>
        </w:rPr>
        <w:commentReference w:id="1825886673"/>
      </w:r>
      <w:r w:rsidRPr="6B74284E" w:rsidR="6B74284E">
        <w:rPr>
          <w:color w:val="000000" w:themeColor="text1" w:themeTint="FF" w:themeShade="FF"/>
        </w:rPr>
        <w:t xml:space="preserve"> Digital Twin Representation of Foliage (AI-Driven Foliage Detection Using Machine Learning and Computer Vision)</w:t>
      </w:r>
    </w:p>
    <w:p w:rsidRPr="005045C4" w:rsidR="00C737DC" w:rsidP="005045C4" w:rsidRDefault="00B512BB" w14:paraId="24FC6D61" w14:textId="5F403AEC">
      <w:pPr>
        <w:pStyle w:val="embeddedembedded-img"/>
        <w:spacing w:line="480" w:lineRule="auto"/>
        <w:rPr>
          <w:color w:val="000000"/>
        </w:rPr>
      </w:pPr>
      <w:commentRangeStart w:id="1768456562"/>
      <w:commentRangeStart w:id="2129911132"/>
      <w:r>
        <w:drawing>
          <wp:inline wp14:editId="7CFD8CFF" wp14:anchorId="6380CF47">
            <wp:extent cx="5894688" cy="5724940"/>
            <wp:effectExtent l="0" t="0" r="0" b="3175"/>
            <wp:docPr id="100005" name="Picture 100005" descr="A diagram of a computer&#10;&#10;Description automatically generated with medium confidence" title=""/>
            <wp:cNvGraphicFramePr>
              <a:graphicFrameLocks noChangeAspect="1"/>
            </wp:cNvGraphicFramePr>
            <a:graphic>
              <a:graphicData uri="http://schemas.openxmlformats.org/drawingml/2006/picture">
                <pic:pic>
                  <pic:nvPicPr>
                    <pic:cNvPr id="0" name="Picture 100005"/>
                    <pic:cNvPicPr/>
                  </pic:nvPicPr>
                  <pic:blipFill>
                    <a:blip r:embed="R1747b6f78dfc4949">
                      <a:extLst>
                        <a:ext xmlns:a="http://schemas.openxmlformats.org/drawingml/2006/main" uri="{28A0092B-C50C-407E-A947-70E740481C1C}">
                          <a14:useLocalDpi val="0"/>
                        </a:ext>
                      </a:extLst>
                    </a:blip>
                    <a:stretch>
                      <a:fillRect/>
                    </a:stretch>
                  </pic:blipFill>
                  <pic:spPr>
                    <a:xfrm rot="0" flipH="0" flipV="0">
                      <a:off x="0" y="0"/>
                      <a:ext cx="5894688" cy="5724940"/>
                    </a:xfrm>
                    <a:prstGeom prst="rect">
                      <a:avLst/>
                    </a:prstGeom>
                  </pic:spPr>
                </pic:pic>
              </a:graphicData>
            </a:graphic>
          </wp:inline>
        </w:drawing>
      </w:r>
      <w:commentRangeEnd w:id="1768456562"/>
      <w:r>
        <w:rPr>
          <w:rStyle w:val="CommentReference"/>
        </w:rPr>
        <w:commentReference w:id="1768456562"/>
      </w:r>
      <w:commentRangeEnd w:id="2129911132"/>
      <w:r>
        <w:rPr>
          <w:rStyle w:val="CommentReference"/>
        </w:rPr>
        <w:commentReference w:id="2129911132"/>
      </w:r>
    </w:p>
    <w:p w:rsidR="00731E55" w:rsidRDefault="00731E55" w14:paraId="596CCD00" w14:textId="77777777">
      <w:pPr>
        <w:rPr>
          <w:b/>
          <w:bCs/>
          <w:color w:val="000000"/>
        </w:rPr>
      </w:pPr>
      <w:r>
        <w:rPr>
          <w:b/>
          <w:bCs/>
          <w:color w:val="000000"/>
        </w:rPr>
        <w:br w:type="page"/>
      </w:r>
    </w:p>
    <w:p w:rsidR="00F21748" w:rsidP="00F21748" w:rsidRDefault="00F21748" w14:paraId="1200B3FD" w14:textId="7BF0A166">
      <w:pPr>
        <w:spacing w:line="480" w:lineRule="auto"/>
        <w:jc w:val="center"/>
        <w:rPr>
          <w:b/>
          <w:bCs/>
          <w:color w:val="000000"/>
        </w:rPr>
      </w:pPr>
      <w:r>
        <w:rPr>
          <w:b/>
          <w:bCs/>
          <w:color w:val="000000"/>
        </w:rPr>
        <w:lastRenderedPageBreak/>
        <w:t>Research Method</w:t>
      </w:r>
      <w:r w:rsidR="00DC7FFC">
        <w:rPr>
          <w:b/>
          <w:bCs/>
          <w:color w:val="000000"/>
        </w:rPr>
        <w:t>ology</w:t>
      </w:r>
    </w:p>
    <w:p w:rsidR="00F21748" w:rsidP="00F21748" w:rsidRDefault="00F21748" w14:paraId="4005AD14" w14:textId="77777777">
      <w:pPr>
        <w:spacing w:line="480" w:lineRule="auto"/>
        <w:rPr>
          <w:b/>
          <w:bCs/>
          <w:color w:val="000000"/>
        </w:rPr>
      </w:pPr>
      <w:r>
        <w:rPr>
          <w:b/>
          <w:bCs/>
          <w:color w:val="000000"/>
        </w:rPr>
        <w:t>Data Collection</w:t>
      </w:r>
    </w:p>
    <w:p w:rsidR="00EE779E" w:rsidP="00EE779E" w:rsidRDefault="00EE779E" w14:paraId="47BC4256" w14:textId="20DE007F">
      <w:pPr>
        <w:spacing w:line="480" w:lineRule="auto"/>
        <w:ind w:firstLine="720"/>
        <w:rPr>
          <w:color w:val="000000"/>
        </w:rPr>
      </w:pPr>
      <w:r w:rsidRPr="6B74284E" w:rsidR="6B74284E">
        <w:rPr>
          <w:color w:val="000000" w:themeColor="text1" w:themeTint="FF" w:themeShade="FF"/>
        </w:rPr>
        <w:t xml:space="preserve">To gather comprehensive data on foliage, high-resolution street view and aerial imagery are obtained using </w:t>
      </w:r>
      <w:commentRangeStart w:id="70892906"/>
      <w:r w:rsidRPr="6B74284E" w:rsidR="6B74284E">
        <w:rPr>
          <w:color w:val="000000" w:themeColor="text1" w:themeTint="FF" w:themeShade="FF"/>
        </w:rPr>
        <w:t>platforms</w:t>
      </w:r>
      <w:commentRangeEnd w:id="70892906"/>
      <w:r>
        <w:rPr>
          <w:rStyle w:val="CommentReference"/>
        </w:rPr>
        <w:commentReference w:id="70892906"/>
      </w:r>
      <w:r w:rsidRPr="6B74284E" w:rsidR="6B74284E">
        <w:rPr>
          <w:color w:val="000000" w:themeColor="text1" w:themeTint="FF" w:themeShade="FF"/>
        </w:rPr>
        <w:t xml:space="preserve"> like Google Maps, supplemented by </w:t>
      </w:r>
      <w:commentRangeStart w:id="208494264"/>
      <w:r w:rsidRPr="6B74284E" w:rsidR="6B74284E">
        <w:rPr>
          <w:color w:val="000000" w:themeColor="text1" w:themeTint="FF" w:themeShade="FF"/>
        </w:rPr>
        <w:t>LiDAR data</w:t>
      </w:r>
      <w:commentRangeEnd w:id="208494264"/>
      <w:r>
        <w:rPr>
          <w:rStyle w:val="CommentReference"/>
        </w:rPr>
        <w:commentReference w:id="208494264"/>
      </w:r>
      <w:r w:rsidRPr="6B74284E" w:rsidR="6B74284E">
        <w:rPr>
          <w:color w:val="000000" w:themeColor="text1" w:themeTint="FF" w:themeShade="FF"/>
        </w:rPr>
        <w:t xml:space="preserve"> for detailed three-dimensional foliage structure insights. The process involves </w:t>
      </w:r>
      <w:r w:rsidRPr="6B74284E" w:rsidR="6B74284E">
        <w:rPr>
          <w:color w:val="000000" w:themeColor="text1" w:themeTint="FF" w:themeShade="FF"/>
        </w:rPr>
        <w:t>leveraging</w:t>
      </w:r>
      <w:r w:rsidRPr="6B74284E" w:rsidR="6B74284E">
        <w:rPr>
          <w:color w:val="000000" w:themeColor="text1" w:themeTint="FF" w:themeShade="FF"/>
        </w:rPr>
        <w:t xml:space="preserve"> Google's APIs to collect high-resolution street view</w:t>
      </w:r>
      <w:r w:rsidRPr="6B74284E" w:rsidR="6B74284E">
        <w:rPr>
          <w:color w:val="000000" w:themeColor="text1" w:themeTint="FF" w:themeShade="FF"/>
        </w:rPr>
        <w:t>s</w:t>
      </w:r>
      <w:r w:rsidRPr="6B74284E" w:rsidR="6B74284E">
        <w:rPr>
          <w:color w:val="000000" w:themeColor="text1" w:themeTint="FF" w:themeShade="FF"/>
        </w:rPr>
        <w:t xml:space="preserve"> and aerial images of the target areas</w:t>
      </w:r>
      <w:r w:rsidRPr="6B74284E" w:rsidR="6B74284E">
        <w:rPr>
          <w:color w:val="000000" w:themeColor="text1" w:themeTint="FF" w:themeShade="FF"/>
        </w:rPr>
        <w:t xml:space="preserve"> (</w:t>
      </w:r>
      <w:r w:rsidRPr="6B74284E" w:rsidR="6B74284E">
        <w:rPr>
          <w:rStyle w:val="citation"/>
          <w:color w:val="000000" w:themeColor="text1" w:themeTint="FF" w:themeShade="FF"/>
        </w:rPr>
        <w:t>Figure</w:t>
      </w:r>
      <w:r w:rsidRPr="6B74284E" w:rsidR="6B74284E">
        <w:rPr>
          <w:color w:val="000000" w:themeColor="text1" w:themeTint="FF" w:themeShade="FF"/>
        </w:rPr>
        <w:t xml:space="preserve"> </w:t>
      </w:r>
      <w:r w:rsidRPr="6B74284E" w:rsidR="6B74284E">
        <w:rPr>
          <w:rStyle w:val="citation"/>
          <w:color w:val="000000" w:themeColor="text1" w:themeTint="FF" w:themeShade="FF"/>
        </w:rPr>
        <w:t>4</w:t>
      </w:r>
      <w:r w:rsidRPr="6B74284E" w:rsidR="6B74284E">
        <w:rPr>
          <w:color w:val="000000" w:themeColor="text1" w:themeTint="FF" w:themeShade="FF"/>
        </w:rPr>
        <w:t>)</w:t>
      </w:r>
      <w:r w:rsidRPr="6B74284E" w:rsidR="6B74284E">
        <w:rPr>
          <w:color w:val="000000" w:themeColor="text1" w:themeTint="FF" w:themeShade="FF"/>
        </w:rPr>
        <w:t xml:space="preserve">, which serve as the primary data sources for </w:t>
      </w:r>
      <w:r w:rsidRPr="6B74284E" w:rsidR="6B74284E">
        <w:rPr>
          <w:color w:val="000000" w:themeColor="text1" w:themeTint="FF" w:themeShade="FF"/>
        </w:rPr>
        <w:t>identifying</w:t>
      </w:r>
      <w:r w:rsidRPr="6B74284E" w:rsidR="6B74284E">
        <w:rPr>
          <w:color w:val="000000" w:themeColor="text1" w:themeTint="FF" w:themeShade="FF"/>
        </w:rPr>
        <w:t xml:space="preserve"> and analyzing foliage</w:t>
      </w:r>
      <w:r w:rsidRPr="6B74284E" w:rsidR="6B74284E">
        <w:rPr>
          <w:color w:val="000000" w:themeColor="text1" w:themeTint="FF" w:themeShade="FF"/>
        </w:rPr>
        <w:t xml:space="preserve"> (</w:t>
      </w:r>
      <w:r w:rsidRPr="6B74284E" w:rsidR="6B74284E">
        <w:rPr>
          <w:rStyle w:val="StyledText"/>
          <w:i w:val="0"/>
          <w:iCs w:val="0"/>
          <w:color w:val="000000" w:themeColor="text1" w:themeTint="FF" w:themeShade="FF"/>
        </w:rPr>
        <w:t>Google for Developers Maps Static API</w:t>
      </w:r>
      <w:r w:rsidRPr="6B74284E" w:rsidR="6B74284E">
        <w:rPr>
          <w:color w:val="000000" w:themeColor="text1" w:themeTint="FF" w:themeShade="FF"/>
        </w:rPr>
        <w:t xml:space="preserve">, </w:t>
      </w:r>
      <w:r w:rsidRPr="6B74284E" w:rsidR="6B74284E">
        <w:rPr>
          <w:rStyle w:val="citation"/>
          <w:color w:val="000000" w:themeColor="text1" w:themeTint="FF" w:themeShade="FF"/>
        </w:rPr>
        <w:t>n.d.</w:t>
      </w:r>
      <w:r w:rsidRPr="6B74284E" w:rsidR="6B74284E">
        <w:rPr>
          <w:color w:val="000000" w:themeColor="text1" w:themeTint="FF" w:themeShade="FF"/>
        </w:rPr>
        <w:t xml:space="preserve">; </w:t>
      </w:r>
      <w:r w:rsidRPr="6B74284E" w:rsidR="6B74284E">
        <w:rPr>
          <w:rStyle w:val="StyledText"/>
          <w:i w:val="0"/>
          <w:iCs w:val="0"/>
          <w:color w:val="000000" w:themeColor="text1" w:themeTint="FF" w:themeShade="FF"/>
        </w:rPr>
        <w:t>Google for Developers Street View Static API Overview</w:t>
      </w:r>
      <w:r w:rsidRPr="6B74284E" w:rsidR="6B74284E">
        <w:rPr>
          <w:color w:val="000000" w:themeColor="text1" w:themeTint="FF" w:themeShade="FF"/>
        </w:rPr>
        <w:t xml:space="preserve">, </w:t>
      </w:r>
      <w:r w:rsidRPr="6B74284E" w:rsidR="6B74284E">
        <w:rPr>
          <w:rStyle w:val="citation"/>
          <w:color w:val="000000" w:themeColor="text1" w:themeTint="FF" w:themeShade="FF"/>
        </w:rPr>
        <w:t>n.d.</w:t>
      </w:r>
      <w:r w:rsidRPr="6B74284E" w:rsidR="6B74284E">
        <w:rPr>
          <w:color w:val="000000" w:themeColor="text1" w:themeTint="FF" w:themeShade="FF"/>
        </w:rPr>
        <w:t>)</w:t>
      </w:r>
      <w:r w:rsidRPr="6B74284E" w:rsidR="6B74284E">
        <w:rPr>
          <w:color w:val="000000" w:themeColor="text1" w:themeTint="FF" w:themeShade="FF"/>
        </w:rPr>
        <w:t xml:space="preserve">. Additionally, LiDAR and UAV datasets of the same areas are obtained for validation purposes, allowing for comparison against the digital twin models created from Google imagery. This multi-faceted approach ensures robust and </w:t>
      </w:r>
      <w:r w:rsidRPr="6B74284E" w:rsidR="6B74284E">
        <w:rPr>
          <w:color w:val="000000" w:themeColor="text1" w:themeTint="FF" w:themeShade="FF"/>
        </w:rPr>
        <w:t>accurate</w:t>
      </w:r>
      <w:r w:rsidRPr="6B74284E" w:rsidR="6B74284E">
        <w:rPr>
          <w:color w:val="000000" w:themeColor="text1" w:themeTint="FF" w:themeShade="FF"/>
        </w:rPr>
        <w:t xml:space="preserve"> representations of foliage within the digital twin framework.</w:t>
      </w:r>
    </w:p>
    <w:p w:rsidR="00B512BB" w:rsidP="00B512BB" w:rsidRDefault="00B512BB" w14:paraId="0923CF11" w14:textId="77777777">
      <w:pPr>
        <w:pStyle w:val="embeddedapa-figure-label"/>
        <w:spacing w:line="480" w:lineRule="auto"/>
        <w:rPr>
          <w:color w:val="000000"/>
        </w:rPr>
      </w:pPr>
      <w:r>
        <w:rPr>
          <w:color w:val="000000"/>
        </w:rPr>
        <w:t>Figure 4</w:t>
      </w:r>
    </w:p>
    <w:p w:rsidR="00B512BB" w:rsidP="00B512BB" w:rsidRDefault="00B512BB" w14:paraId="3DCB853C" w14:textId="4FB2257B">
      <w:pPr>
        <w:pStyle w:val="embeddedapa-figure-title"/>
        <w:spacing w:line="480" w:lineRule="auto"/>
        <w:rPr>
          <w:color w:val="000000"/>
        </w:rPr>
      </w:pPr>
      <w:r w:rsidRPr="6B74284E" w:rsidR="6B74284E">
        <w:rPr>
          <w:color w:val="000000" w:themeColor="text1" w:themeTint="FF" w:themeShade="FF"/>
        </w:rPr>
        <w:t xml:space="preserve">Data Collection </w:t>
      </w:r>
      <w:commentRangeStart w:id="310236833"/>
      <w:r w:rsidRPr="6B74284E" w:rsidR="6B74284E">
        <w:rPr>
          <w:color w:val="000000" w:themeColor="text1" w:themeTint="FF" w:themeShade="FF"/>
        </w:rPr>
        <w:t>Strategy</w:t>
      </w:r>
      <w:commentRangeEnd w:id="310236833"/>
      <w:r>
        <w:rPr>
          <w:rStyle w:val="CommentReference"/>
        </w:rPr>
        <w:commentReference w:id="310236833"/>
      </w:r>
    </w:p>
    <w:p w:rsidRPr="005045C4" w:rsidR="007A64B8" w:rsidP="005045C4" w:rsidRDefault="00940538" w14:paraId="380359B0" w14:textId="66978E70">
      <w:pPr>
        <w:pStyle w:val="embeddedembedded-img"/>
        <w:spacing w:line="480" w:lineRule="auto"/>
        <w:rPr>
          <w:color w:val="000000"/>
        </w:rPr>
      </w:pPr>
      <w:commentRangeStart w:id="1705539454"/>
      <w:r>
        <w:drawing>
          <wp:inline wp14:editId="473D054D" wp14:anchorId="4D91D906">
            <wp:extent cx="6048170" cy="2895600"/>
            <wp:effectExtent l="0" t="0" r="0" b="0"/>
            <wp:docPr id="1" name="Picture 1" descr="A collage of a map&#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6c362dd099fc4b9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48170" cy="2895600"/>
                    </a:xfrm>
                    <a:prstGeom prst="rect">
                      <a:avLst/>
                    </a:prstGeom>
                  </pic:spPr>
                </pic:pic>
              </a:graphicData>
            </a:graphic>
          </wp:inline>
        </w:drawing>
      </w:r>
      <w:commentRangeEnd w:id="1705539454"/>
      <w:r>
        <w:rPr>
          <w:rStyle w:val="CommentReference"/>
        </w:rPr>
        <w:commentReference w:id="1705539454"/>
      </w:r>
    </w:p>
    <w:p w:rsidR="00F21748" w:rsidP="00F21748" w:rsidRDefault="00F21748" w14:paraId="30D4EF54" w14:textId="3BBC0B1E">
      <w:pPr>
        <w:spacing w:line="480" w:lineRule="auto"/>
        <w:rPr>
          <w:b/>
          <w:bCs/>
          <w:color w:val="000000"/>
        </w:rPr>
      </w:pPr>
      <w:r>
        <w:rPr>
          <w:b/>
          <w:bCs/>
          <w:color w:val="000000"/>
        </w:rPr>
        <w:lastRenderedPageBreak/>
        <w:t>Image Processing</w:t>
      </w:r>
    </w:p>
    <w:p w:rsidR="00DA4867" w:rsidP="00DA4867" w:rsidRDefault="00DA4867" w14:paraId="6147EFBA" w14:textId="76E5BD2E">
      <w:pPr>
        <w:spacing w:line="480" w:lineRule="auto"/>
        <w:ind w:firstLine="720"/>
        <w:rPr>
          <w:rFonts w:cs="Times New Roman"/>
          <w:color w:val="000000"/>
          <w:szCs w:val="24"/>
        </w:rPr>
      </w:pPr>
      <w:r w:rsidRPr="00DA4867">
        <w:rPr>
          <w:rFonts w:cs="Times New Roman"/>
          <w:color w:val="000000"/>
          <w:szCs w:val="24"/>
        </w:rPr>
        <w:t>In the realm of image processing for foliage analysis, segmentation algorithms play a crucial role in distinguishing and classifying foliage from other elements captured within images. This involves employing advanced techniques such as edge detection, color analysis, and texture classification to accurately identify vegetation. Further steps include normalization and calibration of the collected images to address variations in lighting, scale, and perspective. This process often utilizes known reference objects within the images, enabling precise calibration for distance and height measurements. Additionally, image processing techniques are applied to extract salient features relevant to foliage, including tree canopy outlines, heights, and densities, thereby providing a c</w:t>
      </w:r>
      <w:r w:rsidR="005045C4">
        <w:rPr>
          <w:rFonts w:cs="Times New Roman"/>
          <w:color w:val="000000"/>
          <w:szCs w:val="24"/>
        </w:rPr>
        <w:t>omprehensive</w:t>
      </w:r>
      <w:r w:rsidRPr="00DA4867">
        <w:rPr>
          <w:rFonts w:cs="Times New Roman"/>
          <w:color w:val="000000"/>
          <w:szCs w:val="24"/>
        </w:rPr>
        <w:t xml:space="preserve"> understanding of the vegetation in the analyzed area.</w:t>
      </w:r>
    </w:p>
    <w:p w:rsidR="00A179C5" w:rsidP="00DA4867" w:rsidRDefault="00A179C5" w14:paraId="1E5D7325" w14:textId="3169911B">
      <w:pPr>
        <w:spacing w:line="480" w:lineRule="auto"/>
        <w:ind w:firstLine="720"/>
        <w:rPr>
          <w:rFonts w:cs="Times New Roman"/>
          <w:color w:val="000000"/>
          <w:szCs w:val="24"/>
        </w:rPr>
      </w:pPr>
      <w:r w:rsidRPr="00A179C5">
        <w:rPr>
          <w:rFonts w:cs="Times New Roman"/>
          <w:color w:val="000000"/>
          <w:szCs w:val="24"/>
        </w:rPr>
        <w:t>In the current research methodology, road width will be strategically utilized as a key reference object during the calibration phase, serving a critical role in accurately measuring the dimensions of surrounding objects, notably the heights of trees</w:t>
      </w:r>
      <w:r w:rsidR="007364AC">
        <w:rPr>
          <w:rFonts w:cs="Times New Roman"/>
          <w:color w:val="000000"/>
          <w:szCs w:val="24"/>
        </w:rPr>
        <w:t xml:space="preserve"> </w:t>
      </w:r>
      <w:r w:rsidR="007364AC">
        <w:t>(</w:t>
      </w:r>
      <w:r w:rsidR="007364AC">
        <w:rPr>
          <w:rStyle w:val="contrib0"/>
        </w:rPr>
        <w:t>Wang</w:t>
      </w:r>
      <w:r w:rsidR="007364AC">
        <w:rPr>
          <w:rStyle w:val="contriblist"/>
        </w:rPr>
        <w:t xml:space="preserve"> et al.</w:t>
      </w:r>
      <w:r w:rsidR="007364AC">
        <w:t xml:space="preserve">, </w:t>
      </w:r>
      <w:r w:rsidR="007364AC">
        <w:rPr>
          <w:rStyle w:val="Date1"/>
        </w:rPr>
        <w:t>2018</w:t>
      </w:r>
      <w:r w:rsidR="007364AC">
        <w:t>)</w:t>
      </w:r>
      <w:r w:rsidRPr="00A179C5">
        <w:rPr>
          <w:rFonts w:cs="Times New Roman"/>
          <w:color w:val="000000"/>
          <w:szCs w:val="24"/>
        </w:rPr>
        <w:t>. This approach is grounded in the principle that road widths, which are typically standardized or can be accurately measured, provide a reliable scale against which the sizes of nearby objects can be gauged. By establishing the road width as a constant reference point, we can apply mathematical and imaging algorithms to extrapolate the dimensions of other entities within the image, such as trees</w:t>
      </w:r>
      <w:r w:rsidR="007A3C69">
        <w:rPr>
          <w:rFonts w:cs="Times New Roman"/>
          <w:color w:val="000000"/>
          <w:szCs w:val="24"/>
        </w:rPr>
        <w:t xml:space="preserve"> </w:t>
      </w:r>
      <w:r w:rsidR="007A3C69">
        <w:t>(</w:t>
      </w:r>
      <w:r w:rsidR="007A3C69">
        <w:rPr>
          <w:rStyle w:val="contrib0"/>
        </w:rPr>
        <w:t>Yang</w:t>
      </w:r>
      <w:r w:rsidR="007A3C69">
        <w:rPr>
          <w:rStyle w:val="contriblist"/>
        </w:rPr>
        <w:t xml:space="preserve"> et al.</w:t>
      </w:r>
      <w:r w:rsidR="007A3C69">
        <w:t xml:space="preserve">, </w:t>
      </w:r>
      <w:r w:rsidR="007A3C69">
        <w:rPr>
          <w:rStyle w:val="Date1"/>
        </w:rPr>
        <w:t>2022</w:t>
      </w:r>
      <w:r w:rsidR="007A3C69">
        <w:t>)</w:t>
      </w:r>
      <w:r w:rsidRPr="00A179C5">
        <w:rPr>
          <w:rFonts w:cs="Times New Roman"/>
          <w:color w:val="000000"/>
          <w:szCs w:val="24"/>
        </w:rPr>
        <w:t>. This process involves analyzing the proportional relationship between the known width of the road and the pixel dimensions of trees in aerial or street view images, thereby enabling the precise calculation of tree heights. This calibration technique is pivotal, as it ensures that our measurements of natural features within the environment are both accurate and consistent, laying a solid foundation for further analysis and the development of digital twin models that reflect the true characteristics of the physical world</w:t>
      </w:r>
      <w:r w:rsidR="00B11BE5">
        <w:rPr>
          <w:rFonts w:cs="Times New Roman"/>
          <w:color w:val="000000"/>
          <w:szCs w:val="24"/>
        </w:rPr>
        <w:t xml:space="preserve"> </w:t>
      </w:r>
      <w:r w:rsidR="00B11BE5">
        <w:rPr>
          <w:color w:val="000000"/>
        </w:rPr>
        <w:t>(</w:t>
      </w:r>
      <w:r w:rsidR="00B11BE5">
        <w:rPr>
          <w:rStyle w:val="citation"/>
          <w:color w:val="000000"/>
        </w:rPr>
        <w:t>Figure</w:t>
      </w:r>
      <w:r w:rsidR="00B11BE5">
        <w:rPr>
          <w:color w:val="000000"/>
        </w:rPr>
        <w:t xml:space="preserve"> </w:t>
      </w:r>
      <w:r w:rsidR="00B11BE5">
        <w:rPr>
          <w:rStyle w:val="citation"/>
          <w:color w:val="000000"/>
        </w:rPr>
        <w:t>5</w:t>
      </w:r>
      <w:r w:rsidR="00B11BE5">
        <w:rPr>
          <w:color w:val="000000"/>
        </w:rPr>
        <w:t>)</w:t>
      </w:r>
      <w:r w:rsidRPr="00A179C5">
        <w:rPr>
          <w:rFonts w:cs="Times New Roman"/>
          <w:color w:val="000000"/>
          <w:szCs w:val="24"/>
        </w:rPr>
        <w:t>.</w:t>
      </w:r>
    </w:p>
    <w:p w:rsidR="00B11BE5" w:rsidP="00B11BE5" w:rsidRDefault="00B11BE5" w14:paraId="7E329896" w14:textId="77777777">
      <w:pPr>
        <w:pStyle w:val="embeddedapa-figure-label"/>
        <w:spacing w:line="480" w:lineRule="auto"/>
        <w:rPr>
          <w:color w:val="000000"/>
        </w:rPr>
      </w:pPr>
      <w:r>
        <w:rPr>
          <w:color w:val="000000"/>
        </w:rPr>
        <w:lastRenderedPageBreak/>
        <w:t>Figure 5</w:t>
      </w:r>
    </w:p>
    <w:p w:rsidRPr="003F452B" w:rsidR="003F452B" w:rsidP="00B11BE5" w:rsidRDefault="00B11BE5" w14:paraId="4FB8DC41" w14:textId="0F6FD5F0">
      <w:pPr>
        <w:pStyle w:val="embeddedapa-figure-title"/>
        <w:spacing w:line="480" w:lineRule="auto"/>
        <w:rPr>
          <w:color w:val="000000"/>
        </w:rPr>
      </w:pPr>
      <w:r>
        <w:rPr>
          <w:color w:val="000000"/>
        </w:rPr>
        <w:t xml:space="preserve">Measuring Unknown Objects </w:t>
      </w:r>
      <w:r w:rsidR="00606366">
        <w:rPr>
          <w:color w:val="000000"/>
        </w:rPr>
        <w:t>from</w:t>
      </w:r>
      <w:r>
        <w:rPr>
          <w:color w:val="000000"/>
        </w:rPr>
        <w:t xml:space="preserve"> Known Reference Objects (From a Calibrated Image)</w:t>
      </w:r>
      <w:r w:rsidRPr="003F452B" w:rsidR="003F452B">
        <w:rPr>
          <w:rFonts w:ascii="Calibri" w:hAnsi="Calibri" w:cs="Calibri"/>
          <w:sz w:val="22"/>
        </w:rPr>
        <w:t> </w:t>
      </w:r>
    </w:p>
    <w:p w:rsidRPr="003F452B" w:rsidR="003F452B" w:rsidP="003F452B" w:rsidRDefault="003F452B" w14:paraId="01E697E9" w14:textId="258B579F">
      <w:pPr>
        <w:spacing w:after="0" w:line="240" w:lineRule="auto"/>
        <w:rPr>
          <w:rFonts w:ascii="Calibri" w:hAnsi="Calibri" w:eastAsia="Times New Roman" w:cs="Calibri"/>
          <w:sz w:val="22"/>
        </w:rPr>
      </w:pPr>
      <w:r w:rsidRPr="003F452B">
        <w:rPr>
          <w:rFonts w:cs="Times New Roman"/>
          <w:noProof/>
          <w:color w:val="000000"/>
          <w:szCs w:val="24"/>
        </w:rPr>
        <w:drawing>
          <wp:inline distT="0" distB="0" distL="0" distR="0" wp14:anchorId="5007B96D" wp14:editId="5FF0D0A7">
            <wp:extent cx="5630926" cy="4524292"/>
            <wp:effectExtent l="0" t="0" r="0" b="0"/>
            <wp:docPr id="3" name="Picture 3" descr="A coin and a few p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in and a few pill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8512" cy="4658942"/>
                    </a:xfrm>
                    <a:prstGeom prst="rect">
                      <a:avLst/>
                    </a:prstGeom>
                    <a:noFill/>
                    <a:ln>
                      <a:noFill/>
                    </a:ln>
                  </pic:spPr>
                </pic:pic>
              </a:graphicData>
            </a:graphic>
          </wp:inline>
        </w:drawing>
      </w:r>
    </w:p>
    <w:p w:rsidR="00B11BE5" w:rsidP="00B11BE5" w:rsidRDefault="00B11BE5" w14:paraId="053C68B7" w14:textId="0830ED68">
      <w:pPr>
        <w:spacing w:line="480" w:lineRule="auto"/>
        <w:rPr>
          <w:i/>
          <w:iCs/>
          <w:color w:val="000000"/>
        </w:rPr>
      </w:pPr>
      <w:r>
        <w:rPr>
          <w:i/>
          <w:iCs/>
          <w:color w:val="000000"/>
        </w:rPr>
        <w:t>Note.</w:t>
      </w:r>
    </w:p>
    <w:p w:rsidRPr="00B11BE5" w:rsidR="003F452B" w:rsidP="00B11BE5" w:rsidRDefault="00B11BE5" w14:paraId="4DB07EA6" w14:textId="680DC0BD">
      <w:pPr>
        <w:spacing w:before="240" w:line="480" w:lineRule="auto"/>
        <w:rPr>
          <w:color w:val="000000"/>
        </w:rPr>
      </w:pPr>
      <w:r>
        <w:rPr>
          <w:color w:val="000000"/>
        </w:rPr>
        <w:t>Measuring the size of pills in an image by using US</w:t>
      </w:r>
      <w:r w:rsidR="00CB3BAA">
        <w:rPr>
          <w:color w:val="000000"/>
        </w:rPr>
        <w:t>A</w:t>
      </w:r>
      <w:r>
        <w:rPr>
          <w:color w:val="000000"/>
        </w:rPr>
        <w:t xml:space="preserve"> Quarter coin as</w:t>
      </w:r>
      <w:r w:rsidR="00065781">
        <w:rPr>
          <w:color w:val="000000"/>
        </w:rPr>
        <w:t xml:space="preserve"> a</w:t>
      </w:r>
      <w:r>
        <w:rPr>
          <w:color w:val="000000"/>
        </w:rPr>
        <w:t xml:space="preserve"> reference object</w:t>
      </w:r>
      <w:r w:rsidR="007628BF">
        <w:rPr>
          <w:color w:val="000000"/>
        </w:rPr>
        <w:t xml:space="preserve"> </w:t>
      </w:r>
      <w:r w:rsidR="007628BF">
        <w:t>(</w:t>
      </w:r>
      <w:r w:rsidR="007628BF">
        <w:rPr>
          <w:rStyle w:val="contrib0"/>
        </w:rPr>
        <w:t>Yang</w:t>
      </w:r>
      <w:r w:rsidR="007628BF">
        <w:rPr>
          <w:rStyle w:val="contriblist"/>
        </w:rPr>
        <w:t xml:space="preserve"> et al.</w:t>
      </w:r>
      <w:r w:rsidR="007628BF">
        <w:t xml:space="preserve">, </w:t>
      </w:r>
      <w:r w:rsidR="007628BF">
        <w:rPr>
          <w:rStyle w:val="Date1"/>
        </w:rPr>
        <w:t>2022</w:t>
      </w:r>
      <w:r w:rsidR="007628BF">
        <w:t>)</w:t>
      </w:r>
      <w:r>
        <w:rPr>
          <w:color w:val="000000"/>
        </w:rPr>
        <w:t>.</w:t>
      </w:r>
    </w:p>
    <w:p w:rsidR="00F21748" w:rsidP="00F21748" w:rsidRDefault="00F21748" w14:paraId="21D0AF1B" w14:textId="77777777">
      <w:pPr>
        <w:spacing w:line="480" w:lineRule="auto"/>
        <w:rPr>
          <w:b/>
          <w:bCs/>
          <w:color w:val="000000"/>
        </w:rPr>
      </w:pPr>
      <w:r>
        <w:rPr>
          <w:b/>
          <w:bCs/>
          <w:color w:val="000000"/>
        </w:rPr>
        <w:t>Machine Learning Model Development</w:t>
      </w:r>
    </w:p>
    <w:p w:rsidR="005045C4" w:rsidP="005045C4" w:rsidRDefault="00CB3BAA" w14:paraId="5A3B9617" w14:textId="49B60C96">
      <w:pPr>
        <w:spacing w:line="480" w:lineRule="auto"/>
        <w:ind w:firstLine="720"/>
        <w:rPr>
          <w:color w:val="000000"/>
        </w:rPr>
      </w:pPr>
      <w:r w:rsidRPr="6B74284E" w:rsidR="6B74284E">
        <w:rPr>
          <w:color w:val="000000" w:themeColor="text1" w:themeTint="FF" w:themeShade="FF"/>
        </w:rPr>
        <w:t xml:space="preserve">Utilizing machine learning models, particularly deep learning frameworks like YOLOv3, YOLOv4, and Mask R-CNN, for instance, segmentation to distinguish individual trees and types of vegetation </w:t>
      </w:r>
      <w:r w:rsidRPr="6B74284E" w:rsidR="6B74284E">
        <w:rPr>
          <w:color w:val="000000" w:themeColor="text1" w:themeTint="FF" w:themeShade="FF"/>
        </w:rPr>
        <w:t>(</w:t>
      </w:r>
      <w:r w:rsidRPr="6B74284E" w:rsidR="6B74284E">
        <w:rPr>
          <w:rStyle w:val="Contrib"/>
          <w:color w:val="000000" w:themeColor="text1" w:themeTint="FF" w:themeShade="FF"/>
        </w:rPr>
        <w:t>J. Zhang</w:t>
      </w:r>
      <w:r w:rsidRPr="6B74284E" w:rsidR="6B74284E">
        <w:rPr>
          <w:rStyle w:val="citation"/>
          <w:color w:val="000000" w:themeColor="text1" w:themeTint="FF" w:themeShade="FF"/>
        </w:rPr>
        <w:t xml:space="preserve"> et al.</w:t>
      </w:r>
      <w:r w:rsidRPr="6B74284E" w:rsidR="6B74284E">
        <w:rPr>
          <w:color w:val="000000" w:themeColor="text1" w:themeTint="FF" w:themeShade="FF"/>
        </w:rPr>
        <w:t xml:space="preserve">, </w:t>
      </w:r>
      <w:r w:rsidRPr="6B74284E" w:rsidR="6B74284E">
        <w:rPr>
          <w:rStyle w:val="citation"/>
          <w:color w:val="000000" w:themeColor="text1" w:themeTint="FF" w:themeShade="FF"/>
        </w:rPr>
        <w:t>2021</w:t>
      </w:r>
      <w:r w:rsidRPr="6B74284E" w:rsidR="6B74284E">
        <w:rPr>
          <w:color w:val="000000" w:themeColor="text1" w:themeTint="FF" w:themeShade="FF"/>
        </w:rPr>
        <w:t xml:space="preserve">). Overall, </w:t>
      </w:r>
      <w:commentRangeStart w:id="1046474163"/>
      <w:r w:rsidRPr="6B74284E" w:rsidR="6B74284E">
        <w:rPr>
          <w:color w:val="000000" w:themeColor="text1" w:themeTint="FF" w:themeShade="FF"/>
        </w:rPr>
        <w:t>Mask R-CNN achieved the highest detection</w:t>
      </w:r>
      <w:commentRangeEnd w:id="1046474163"/>
      <w:r>
        <w:rPr>
          <w:rStyle w:val="CommentReference"/>
        </w:rPr>
        <w:commentReference w:id="1046474163"/>
      </w:r>
      <w:r w:rsidRPr="6B74284E" w:rsidR="6B74284E">
        <w:rPr>
          <w:color w:val="000000" w:themeColor="text1" w:themeTint="FF" w:themeShade="FF"/>
        </w:rPr>
        <w:t xml:space="preserve"> </w:t>
      </w:r>
      <w:r w:rsidRPr="6B74284E" w:rsidR="6B74284E">
        <w:rPr>
          <w:color w:val="000000" w:themeColor="text1" w:themeTint="FF" w:themeShade="FF"/>
        </w:rPr>
        <w:t xml:space="preserve">performance among the three algorithms, with superior results in terms of </w:t>
      </w:r>
      <w:r w:rsidRPr="6B74284E" w:rsidR="6B74284E">
        <w:rPr>
          <w:color w:val="000000" w:themeColor="text1" w:themeTint="FF" w:themeShade="FF"/>
        </w:rPr>
        <w:t>mAP</w:t>
      </w:r>
      <w:r w:rsidRPr="6B74284E" w:rsidR="6B74284E">
        <w:rPr>
          <w:color w:val="000000" w:themeColor="text1" w:themeTint="FF" w:themeShade="FF"/>
        </w:rPr>
        <w:t>, PBA, RR, and FLR (</w:t>
      </w:r>
      <w:r w:rsidRPr="6B74284E" w:rsidR="6B74284E">
        <w:rPr>
          <w:rStyle w:val="citation"/>
          <w:color w:val="000000" w:themeColor="text1" w:themeTint="FF" w:themeShade="FF"/>
        </w:rPr>
        <w:t>Table</w:t>
      </w:r>
      <w:r w:rsidRPr="6B74284E" w:rsidR="6B74284E">
        <w:rPr>
          <w:color w:val="000000" w:themeColor="text1" w:themeTint="FF" w:themeShade="FF"/>
        </w:rPr>
        <w:t xml:space="preserve"> </w:t>
      </w:r>
      <w:r w:rsidRPr="6B74284E" w:rsidR="6B74284E">
        <w:rPr>
          <w:rStyle w:val="citation"/>
          <w:color w:val="000000" w:themeColor="text1" w:themeTint="FF" w:themeShade="FF"/>
        </w:rPr>
        <w:t>1</w:t>
      </w:r>
      <w:r w:rsidRPr="6B74284E" w:rsidR="6B74284E">
        <w:rPr>
          <w:color w:val="000000" w:themeColor="text1" w:themeTint="FF" w:themeShade="FF"/>
        </w:rPr>
        <w:t>) (</w:t>
      </w:r>
      <w:r w:rsidRPr="6B74284E" w:rsidR="6B74284E">
        <w:rPr>
          <w:rStyle w:val="Contrib"/>
          <w:color w:val="000000" w:themeColor="text1" w:themeTint="FF" w:themeShade="FF"/>
        </w:rPr>
        <w:t>J. Zhang</w:t>
      </w:r>
      <w:r w:rsidRPr="6B74284E" w:rsidR="6B74284E">
        <w:rPr>
          <w:rStyle w:val="citation"/>
          <w:color w:val="000000" w:themeColor="text1" w:themeTint="FF" w:themeShade="FF"/>
        </w:rPr>
        <w:t xml:space="preserve"> et al.</w:t>
      </w:r>
      <w:r w:rsidRPr="6B74284E" w:rsidR="6B74284E">
        <w:rPr>
          <w:color w:val="000000" w:themeColor="text1" w:themeTint="FF" w:themeShade="FF"/>
        </w:rPr>
        <w:t xml:space="preserve">, </w:t>
      </w:r>
      <w:r w:rsidRPr="6B74284E" w:rsidR="6B74284E">
        <w:rPr>
          <w:rStyle w:val="citation"/>
          <w:color w:val="000000" w:themeColor="text1" w:themeTint="FF" w:themeShade="FF"/>
        </w:rPr>
        <w:t>2021</w:t>
      </w:r>
      <w:r w:rsidRPr="6B74284E" w:rsidR="6B74284E">
        <w:rPr>
          <w:color w:val="000000" w:themeColor="text1" w:themeTint="FF" w:themeShade="FF"/>
        </w:rPr>
        <w:t>).</w:t>
      </w:r>
    </w:p>
    <w:p w:rsidR="005045C4" w:rsidP="005045C4" w:rsidRDefault="005045C4" w14:paraId="26C146C1" w14:textId="77777777">
      <w:pPr>
        <w:pStyle w:val="embeddedapa-table-label"/>
        <w:spacing w:line="480" w:lineRule="auto"/>
        <w:rPr>
          <w:color w:val="000000"/>
        </w:rPr>
      </w:pPr>
      <w:r>
        <w:rPr>
          <w:color w:val="000000"/>
        </w:rPr>
        <w:t>Table 1</w:t>
      </w:r>
    </w:p>
    <w:p w:rsidR="005045C4" w:rsidP="005045C4" w:rsidRDefault="005045C4" w14:paraId="5FC42EDB" w14:textId="0785D5B0">
      <w:pPr>
        <w:pStyle w:val="embeddedapa-table-title"/>
        <w:pBdr>
          <w:right w:val="none" w:color="auto" w:sz="0" w:space="31"/>
        </w:pBdr>
        <w:spacing w:line="480" w:lineRule="auto"/>
        <w:ind w:right="720"/>
        <w:rPr>
          <w:color w:val="000000"/>
        </w:rPr>
      </w:pPr>
      <w:r>
        <w:rPr>
          <w:color w:val="000000"/>
        </w:rPr>
        <w:t>Performance Metrics Comparison Among Mask R-CNN, Yolov3, Yolov4</w:t>
      </w:r>
    </w:p>
    <w:tbl>
      <w:tblPr>
        <w:tblStyle w:val="embeddedtable"/>
        <w:tblW w:w="8968" w:type="dxa"/>
        <w:tblCellSpacing w:w="15" w:type="dxa"/>
        <w:tblInd w:w="24" w:type="dxa"/>
        <w:tblBorders>
          <w:top w:val="single" w:color="000000" w:sz="6" w:space="0"/>
          <w:left w:val="single" w:color="000000" w:sz="6" w:space="0"/>
          <w:bottom w:val="single" w:color="000000" w:sz="6" w:space="0"/>
          <w:right w:val="single" w:color="000000" w:sz="6" w:space="0"/>
        </w:tblBorders>
        <w:tblCellMar>
          <w:left w:w="0" w:type="dxa"/>
          <w:right w:w="0" w:type="dxa"/>
        </w:tblCellMar>
        <w:tblLook w:val="05E0" w:firstRow="1" w:lastRow="1" w:firstColumn="1" w:lastColumn="1" w:noHBand="0" w:noVBand="1"/>
      </w:tblPr>
      <w:tblGrid>
        <w:gridCol w:w="1408"/>
        <w:gridCol w:w="1606"/>
        <w:gridCol w:w="1544"/>
        <w:gridCol w:w="1530"/>
        <w:gridCol w:w="1350"/>
        <w:gridCol w:w="1530"/>
      </w:tblGrid>
      <w:tr w:rsidR="005045C4" w:rsidTr="005045C4" w14:paraId="5EE6CDA6" w14:textId="77777777">
        <w:trPr>
          <w:tblHeader/>
          <w:tblCellSpacing w:w="15" w:type="dxa"/>
        </w:trPr>
        <w:tc>
          <w:tcPr>
            <w:tcW w:w="1363"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0446721C" w14:textId="6B60E4A1">
            <w:pPr>
              <w:jc w:val="center"/>
              <w:rPr>
                <w:color w:val="000000"/>
                <w:sz w:val="21"/>
                <w:szCs w:val="21"/>
              </w:rPr>
            </w:pPr>
            <w:r>
              <w:rPr>
                <w:b/>
                <w:bCs/>
                <w:color w:val="000000"/>
                <w:sz w:val="21"/>
                <w:szCs w:val="21"/>
              </w:rPr>
              <w:t>Algorithm</w:t>
            </w:r>
          </w:p>
        </w:tc>
        <w:tc>
          <w:tcPr>
            <w:tcW w:w="1576"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1D945AE4" w14:textId="77777777">
            <w:pPr>
              <w:jc w:val="center"/>
              <w:rPr>
                <w:color w:val="000000"/>
                <w:sz w:val="21"/>
                <w:szCs w:val="21"/>
              </w:rPr>
            </w:pPr>
            <w:r>
              <w:rPr>
                <w:b/>
                <w:bCs/>
                <w:color w:val="000000"/>
                <w:sz w:val="21"/>
                <w:szCs w:val="21"/>
              </w:rPr>
              <w:t>mAP@IoU(0.5)</w:t>
            </w:r>
          </w:p>
        </w:tc>
        <w:tc>
          <w:tcPr>
            <w:tcW w:w="1514"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5F6F9193" w14:textId="77777777">
            <w:pPr>
              <w:jc w:val="center"/>
              <w:rPr>
                <w:color w:val="000000"/>
                <w:sz w:val="21"/>
                <w:szCs w:val="21"/>
              </w:rPr>
            </w:pPr>
            <w:r>
              <w:rPr>
                <w:b/>
                <w:bCs/>
                <w:color w:val="000000"/>
                <w:sz w:val="21"/>
                <w:szCs w:val="21"/>
              </w:rPr>
              <w:t>Mean Weighted Average (mWA)</w:t>
            </w:r>
          </w:p>
        </w:tc>
        <w:tc>
          <w:tcPr>
            <w:tcW w:w="1500"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5630AFCF" w14:textId="77777777">
            <w:pPr>
              <w:jc w:val="center"/>
              <w:rPr>
                <w:color w:val="000000"/>
                <w:sz w:val="21"/>
                <w:szCs w:val="21"/>
              </w:rPr>
            </w:pPr>
            <w:r>
              <w:rPr>
                <w:b/>
                <w:bCs/>
                <w:color w:val="000000"/>
                <w:sz w:val="21"/>
                <w:szCs w:val="21"/>
              </w:rPr>
              <w:t>Prediction Box Accuracy (PBA)</w:t>
            </w:r>
          </w:p>
        </w:tc>
        <w:tc>
          <w:tcPr>
            <w:tcW w:w="1320"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24D57842" w14:textId="77777777">
            <w:pPr>
              <w:jc w:val="center"/>
              <w:rPr>
                <w:color w:val="000000"/>
                <w:sz w:val="21"/>
                <w:szCs w:val="21"/>
              </w:rPr>
            </w:pPr>
            <w:r>
              <w:rPr>
                <w:b/>
                <w:bCs/>
                <w:color w:val="000000"/>
                <w:sz w:val="21"/>
                <w:szCs w:val="21"/>
              </w:rPr>
              <w:t>Recognition Rate (RR)</w:t>
            </w:r>
          </w:p>
        </w:tc>
        <w:tc>
          <w:tcPr>
            <w:tcW w:w="1485"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2C735092" w14:textId="77777777">
            <w:pPr>
              <w:jc w:val="center"/>
              <w:rPr>
                <w:color w:val="000000"/>
                <w:sz w:val="21"/>
                <w:szCs w:val="21"/>
              </w:rPr>
            </w:pPr>
            <w:r>
              <w:rPr>
                <w:b/>
                <w:bCs/>
                <w:color w:val="000000"/>
                <w:sz w:val="21"/>
                <w:szCs w:val="21"/>
              </w:rPr>
              <w:t>False Label Rate (FLR)</w:t>
            </w:r>
          </w:p>
        </w:tc>
      </w:tr>
      <w:tr w:rsidR="005045C4" w:rsidTr="005045C4" w14:paraId="318A8F39" w14:textId="77777777">
        <w:trPr>
          <w:tblCellSpacing w:w="15" w:type="dxa"/>
        </w:trPr>
        <w:tc>
          <w:tcPr>
            <w:tcW w:w="1363"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576C46A0" w14:textId="77777777">
            <w:pPr>
              <w:rPr>
                <w:color w:val="000000"/>
                <w:sz w:val="21"/>
                <w:szCs w:val="21"/>
              </w:rPr>
            </w:pPr>
            <w:r>
              <w:rPr>
                <w:color w:val="000000"/>
                <w:sz w:val="21"/>
                <w:szCs w:val="21"/>
              </w:rPr>
              <w:t>Mask R-CNN</w:t>
            </w:r>
          </w:p>
        </w:tc>
        <w:tc>
          <w:tcPr>
            <w:tcW w:w="1576"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6FDE427C" w14:textId="77777777">
            <w:pPr>
              <w:rPr>
                <w:color w:val="000000"/>
                <w:sz w:val="21"/>
                <w:szCs w:val="21"/>
              </w:rPr>
            </w:pPr>
            <w:r>
              <w:rPr>
                <w:color w:val="000000"/>
                <w:sz w:val="21"/>
                <w:szCs w:val="21"/>
              </w:rPr>
              <w:t>84.21%</w:t>
            </w:r>
          </w:p>
        </w:tc>
        <w:tc>
          <w:tcPr>
            <w:tcW w:w="1514"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3CA9917F" w14:textId="77777777">
            <w:pPr>
              <w:rPr>
                <w:color w:val="000000"/>
                <w:sz w:val="21"/>
                <w:szCs w:val="21"/>
              </w:rPr>
            </w:pPr>
            <w:r>
              <w:rPr>
                <w:color w:val="000000"/>
                <w:sz w:val="21"/>
                <w:szCs w:val="21"/>
              </w:rPr>
              <w:t>86.82%</w:t>
            </w:r>
          </w:p>
        </w:tc>
        <w:tc>
          <w:tcPr>
            <w:tcW w:w="1500"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503F981E" w14:textId="77777777">
            <w:pPr>
              <w:rPr>
                <w:color w:val="000000"/>
                <w:sz w:val="21"/>
                <w:szCs w:val="21"/>
              </w:rPr>
            </w:pPr>
            <w:r>
              <w:rPr>
                <w:color w:val="000000"/>
                <w:sz w:val="21"/>
                <w:szCs w:val="21"/>
              </w:rPr>
              <w:t>88.76%</w:t>
            </w:r>
          </w:p>
        </w:tc>
        <w:tc>
          <w:tcPr>
            <w:tcW w:w="1320"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32BB8EB7" w14:textId="77777777">
            <w:pPr>
              <w:rPr>
                <w:color w:val="000000"/>
                <w:sz w:val="21"/>
                <w:szCs w:val="21"/>
              </w:rPr>
            </w:pPr>
            <w:r>
              <w:rPr>
                <w:color w:val="000000"/>
                <w:sz w:val="21"/>
                <w:szCs w:val="21"/>
              </w:rPr>
              <w:t>84.97%</w:t>
            </w:r>
          </w:p>
        </w:tc>
        <w:tc>
          <w:tcPr>
            <w:tcW w:w="1485"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605ED7D2" w14:textId="77777777">
            <w:pPr>
              <w:rPr>
                <w:color w:val="000000"/>
                <w:sz w:val="21"/>
                <w:szCs w:val="21"/>
              </w:rPr>
            </w:pPr>
            <w:r>
              <w:rPr>
                <w:color w:val="000000"/>
                <w:sz w:val="21"/>
                <w:szCs w:val="21"/>
              </w:rPr>
              <w:t>3.6%</w:t>
            </w:r>
          </w:p>
        </w:tc>
      </w:tr>
      <w:tr w:rsidR="005045C4" w:rsidTr="005045C4" w14:paraId="67A0F853" w14:textId="77777777">
        <w:trPr>
          <w:tblCellSpacing w:w="15" w:type="dxa"/>
        </w:trPr>
        <w:tc>
          <w:tcPr>
            <w:tcW w:w="1363"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2BA541D2" w14:textId="77777777">
            <w:pPr>
              <w:rPr>
                <w:color w:val="000000"/>
                <w:sz w:val="21"/>
                <w:szCs w:val="21"/>
              </w:rPr>
            </w:pPr>
            <w:r>
              <w:rPr>
                <w:color w:val="000000"/>
                <w:sz w:val="21"/>
                <w:szCs w:val="21"/>
              </w:rPr>
              <w:t>YOLOv3</w:t>
            </w:r>
          </w:p>
        </w:tc>
        <w:tc>
          <w:tcPr>
            <w:tcW w:w="1576"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7DDACD08" w14:textId="77777777">
            <w:pPr>
              <w:rPr>
                <w:color w:val="000000"/>
                <w:sz w:val="21"/>
                <w:szCs w:val="21"/>
              </w:rPr>
            </w:pPr>
            <w:r>
              <w:rPr>
                <w:color w:val="000000"/>
                <w:sz w:val="21"/>
                <w:szCs w:val="21"/>
              </w:rPr>
              <w:t>70.08%</w:t>
            </w:r>
          </w:p>
        </w:tc>
        <w:tc>
          <w:tcPr>
            <w:tcW w:w="1514"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4DF8B181" w14:textId="77777777">
            <w:pPr>
              <w:rPr>
                <w:color w:val="000000"/>
                <w:sz w:val="21"/>
                <w:szCs w:val="21"/>
              </w:rPr>
            </w:pPr>
            <w:r>
              <w:rPr>
                <w:color w:val="000000"/>
                <w:sz w:val="21"/>
                <w:szCs w:val="21"/>
              </w:rPr>
              <w:t>Not specified</w:t>
            </w:r>
          </w:p>
        </w:tc>
        <w:tc>
          <w:tcPr>
            <w:tcW w:w="1500"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58BE769B" w14:textId="77777777">
            <w:pPr>
              <w:rPr>
                <w:color w:val="000000"/>
                <w:sz w:val="21"/>
                <w:szCs w:val="21"/>
              </w:rPr>
            </w:pPr>
            <w:r>
              <w:rPr>
                <w:color w:val="000000"/>
                <w:sz w:val="21"/>
                <w:szCs w:val="21"/>
              </w:rPr>
              <w:t>Not specified</w:t>
            </w:r>
          </w:p>
        </w:tc>
        <w:tc>
          <w:tcPr>
            <w:tcW w:w="1320"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1DD902DC" w14:textId="77777777">
            <w:pPr>
              <w:rPr>
                <w:color w:val="000000"/>
                <w:sz w:val="21"/>
                <w:szCs w:val="21"/>
              </w:rPr>
            </w:pPr>
            <w:r>
              <w:rPr>
                <w:color w:val="000000"/>
                <w:sz w:val="21"/>
                <w:szCs w:val="21"/>
              </w:rPr>
              <w:t>Not specified</w:t>
            </w:r>
          </w:p>
        </w:tc>
        <w:tc>
          <w:tcPr>
            <w:tcW w:w="1485"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294F70A3" w14:textId="77777777">
            <w:pPr>
              <w:rPr>
                <w:color w:val="000000"/>
                <w:sz w:val="21"/>
                <w:szCs w:val="21"/>
              </w:rPr>
            </w:pPr>
            <w:r>
              <w:rPr>
                <w:color w:val="000000"/>
                <w:sz w:val="21"/>
                <w:szCs w:val="21"/>
              </w:rPr>
              <w:t>Not specified</w:t>
            </w:r>
          </w:p>
        </w:tc>
      </w:tr>
      <w:tr w:rsidR="005045C4" w:rsidTr="005045C4" w14:paraId="4AB88F73" w14:textId="77777777">
        <w:trPr>
          <w:tblCellSpacing w:w="15" w:type="dxa"/>
        </w:trPr>
        <w:tc>
          <w:tcPr>
            <w:tcW w:w="1363"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25638390" w14:textId="77777777">
            <w:pPr>
              <w:rPr>
                <w:color w:val="000000"/>
                <w:sz w:val="21"/>
                <w:szCs w:val="21"/>
              </w:rPr>
            </w:pPr>
            <w:r>
              <w:rPr>
                <w:color w:val="000000"/>
                <w:sz w:val="21"/>
                <w:szCs w:val="21"/>
              </w:rPr>
              <w:t>YOLOv4</w:t>
            </w:r>
          </w:p>
        </w:tc>
        <w:tc>
          <w:tcPr>
            <w:tcW w:w="1576"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75BAE501" w14:textId="77777777">
            <w:pPr>
              <w:rPr>
                <w:color w:val="000000"/>
                <w:sz w:val="21"/>
                <w:szCs w:val="21"/>
              </w:rPr>
            </w:pPr>
            <w:r>
              <w:rPr>
                <w:color w:val="000000"/>
                <w:sz w:val="21"/>
                <w:szCs w:val="21"/>
              </w:rPr>
              <w:t>78.28%</w:t>
            </w:r>
          </w:p>
        </w:tc>
        <w:tc>
          <w:tcPr>
            <w:tcW w:w="1514"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1DF05253" w14:textId="77777777">
            <w:pPr>
              <w:rPr>
                <w:color w:val="000000"/>
                <w:sz w:val="21"/>
                <w:szCs w:val="21"/>
              </w:rPr>
            </w:pPr>
            <w:r>
              <w:rPr>
                <w:color w:val="000000"/>
                <w:sz w:val="21"/>
                <w:szCs w:val="21"/>
              </w:rPr>
              <w:t>Not specified</w:t>
            </w:r>
          </w:p>
        </w:tc>
        <w:tc>
          <w:tcPr>
            <w:tcW w:w="1500"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2792F07A" w14:textId="77777777">
            <w:pPr>
              <w:rPr>
                <w:color w:val="000000"/>
                <w:sz w:val="21"/>
                <w:szCs w:val="21"/>
              </w:rPr>
            </w:pPr>
            <w:r>
              <w:rPr>
                <w:color w:val="000000"/>
                <w:sz w:val="21"/>
                <w:szCs w:val="21"/>
              </w:rPr>
              <w:t>Not specified</w:t>
            </w:r>
          </w:p>
        </w:tc>
        <w:tc>
          <w:tcPr>
            <w:tcW w:w="1320"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4B20463F" w14:textId="77777777">
            <w:pPr>
              <w:rPr>
                <w:color w:val="000000"/>
                <w:sz w:val="21"/>
                <w:szCs w:val="21"/>
              </w:rPr>
            </w:pPr>
            <w:r>
              <w:rPr>
                <w:color w:val="000000"/>
                <w:sz w:val="21"/>
                <w:szCs w:val="21"/>
              </w:rPr>
              <w:t>Not specified</w:t>
            </w:r>
          </w:p>
        </w:tc>
        <w:tc>
          <w:tcPr>
            <w:tcW w:w="1485" w:type="dxa"/>
            <w:tcBorders>
              <w:top w:val="single" w:color="000000" w:sz="6" w:space="0"/>
              <w:left w:val="single" w:color="000000" w:sz="6" w:space="0"/>
              <w:bottom w:val="single" w:color="000000" w:sz="6" w:space="0"/>
              <w:right w:val="single" w:color="000000" w:sz="6" w:space="0"/>
            </w:tcBorders>
            <w:shd w:val="clear" w:color="auto" w:fill="F9F9FE"/>
            <w:tcMar>
              <w:top w:w="16" w:type="dxa"/>
              <w:left w:w="16" w:type="dxa"/>
              <w:bottom w:w="16" w:type="dxa"/>
              <w:right w:w="16" w:type="dxa"/>
            </w:tcMar>
            <w:vAlign w:val="center"/>
            <w:hideMark/>
          </w:tcPr>
          <w:p w:rsidR="005045C4" w:rsidP="00923A80" w:rsidRDefault="005045C4" w14:paraId="3033B521" w14:textId="77777777">
            <w:pPr>
              <w:rPr>
                <w:color w:val="000000"/>
                <w:sz w:val="21"/>
                <w:szCs w:val="21"/>
              </w:rPr>
            </w:pPr>
            <w:r>
              <w:rPr>
                <w:color w:val="000000"/>
                <w:sz w:val="21"/>
                <w:szCs w:val="21"/>
              </w:rPr>
              <w:t>Not specified</w:t>
            </w:r>
          </w:p>
        </w:tc>
      </w:tr>
    </w:tbl>
    <w:p w:rsidR="00390822" w:rsidP="00390822" w:rsidRDefault="00390822" w14:paraId="2535486E" w14:textId="77777777">
      <w:pPr>
        <w:pBdr>
          <w:right w:val="none" w:color="auto" w:sz="0" w:space="31"/>
        </w:pBdr>
        <w:spacing w:line="480" w:lineRule="auto"/>
        <w:ind w:right="2340"/>
        <w:rPr>
          <w:color w:val="000000"/>
        </w:rPr>
      </w:pPr>
      <w:r>
        <w:rPr>
          <w:i/>
          <w:iCs/>
          <w:color w:val="000000"/>
        </w:rPr>
        <w:t>Note.</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w:t>
      </w:r>
    </w:p>
    <w:p w:rsidR="003F452B" w:rsidP="003F452B" w:rsidRDefault="003F452B" w14:paraId="5F406DD7" w14:textId="0B2AE452">
      <w:pPr>
        <w:spacing w:line="480" w:lineRule="auto"/>
        <w:ind w:firstLine="720"/>
        <w:rPr>
          <w:color w:val="000000"/>
        </w:rPr>
      </w:pPr>
      <w:r w:rsidRPr="003F452B">
        <w:rPr>
          <w:color w:val="000000"/>
        </w:rPr>
        <w:t>The process begins with the preparation of training data, where images are annotated using tools like VGG Image Annotator (VIA)</w:t>
      </w:r>
      <w:r w:rsidR="005045C4">
        <w:rPr>
          <w:color w:val="000000"/>
        </w:rPr>
        <w:t xml:space="preserve"> (</w:t>
      </w:r>
      <w:r w:rsidR="005045C4">
        <w:rPr>
          <w:rStyle w:val="Contrib"/>
          <w:color w:val="000000"/>
        </w:rPr>
        <w:t>Dutta</w:t>
      </w:r>
      <w:r w:rsidR="005045C4">
        <w:rPr>
          <w:rStyle w:val="citation"/>
          <w:color w:val="000000"/>
        </w:rPr>
        <w:t xml:space="preserve"> &amp; </w:t>
      </w:r>
      <w:r w:rsidR="005045C4">
        <w:rPr>
          <w:rStyle w:val="Contrib"/>
          <w:color w:val="000000"/>
        </w:rPr>
        <w:t>Zisserman</w:t>
      </w:r>
      <w:r w:rsidR="005045C4">
        <w:rPr>
          <w:color w:val="000000"/>
        </w:rPr>
        <w:t xml:space="preserve">, </w:t>
      </w:r>
      <w:r w:rsidR="005045C4">
        <w:rPr>
          <w:rStyle w:val="citation"/>
          <w:color w:val="000000"/>
        </w:rPr>
        <w:t>2019</w:t>
      </w:r>
      <w:r w:rsidR="005045C4">
        <w:rPr>
          <w:color w:val="000000"/>
        </w:rPr>
        <w:t>)</w:t>
      </w:r>
      <w:r w:rsidRPr="003F452B">
        <w:rPr>
          <w:color w:val="000000"/>
        </w:rPr>
        <w:t xml:space="preserve"> to identify both foliage and non-foliage elements, thereby creating a labeled dataset essential for the training of the model. Following this, an appropriate computer vision model is selected</w:t>
      </w:r>
      <w:r w:rsidR="00CB3BAA">
        <w:rPr>
          <w:color w:val="000000"/>
        </w:rPr>
        <w:t>;</w:t>
      </w:r>
      <w:r w:rsidR="00B11BE5">
        <w:rPr>
          <w:color w:val="000000"/>
        </w:rPr>
        <w:t xml:space="preserve"> </w:t>
      </w:r>
      <w:r w:rsidRPr="003F452B">
        <w:rPr>
          <w:color w:val="000000"/>
        </w:rPr>
        <w:t xml:space="preserve">options </w:t>
      </w:r>
      <w:r w:rsidRPr="003F452B" w:rsidR="003B79AE">
        <w:rPr>
          <w:color w:val="000000"/>
        </w:rPr>
        <w:t>include</w:t>
      </w:r>
      <w:r w:rsidRPr="003F452B">
        <w:rPr>
          <w:color w:val="000000"/>
        </w:rPr>
        <w:t xml:space="preserve"> Convolutional Neural Networks (CNNs) and Mask R-CNN, which are particularly adept at detecting and segmenting foliage from the surrounding urban landscape</w:t>
      </w:r>
      <w:r w:rsidR="003B79AE">
        <w:rPr>
          <w:color w:val="000000"/>
        </w:rPr>
        <w:t xml:space="preserve"> (</w:t>
      </w:r>
      <w:r w:rsidR="003B79AE">
        <w:rPr>
          <w:rStyle w:val="Contrib"/>
          <w:color w:val="000000"/>
        </w:rPr>
        <w:t>J. Zhang</w:t>
      </w:r>
      <w:r w:rsidR="003B79AE">
        <w:rPr>
          <w:rStyle w:val="citation"/>
          <w:color w:val="000000"/>
        </w:rPr>
        <w:t xml:space="preserve"> et al.</w:t>
      </w:r>
      <w:r w:rsidR="003B79AE">
        <w:rPr>
          <w:color w:val="000000"/>
        </w:rPr>
        <w:t xml:space="preserve">, </w:t>
      </w:r>
      <w:r w:rsidR="003B79AE">
        <w:rPr>
          <w:rStyle w:val="citation"/>
          <w:color w:val="000000"/>
        </w:rPr>
        <w:t>2021</w:t>
      </w:r>
      <w:r w:rsidR="003B79AE">
        <w:rPr>
          <w:color w:val="000000"/>
        </w:rPr>
        <w:t>)</w:t>
      </w:r>
      <w:r w:rsidRPr="003F452B">
        <w:rPr>
          <w:color w:val="000000"/>
        </w:rPr>
        <w:t>. The final step involves the validation and testing of the models, using data from LiDAR and UAV as ground truth to confirm the accuracy of the foliage representation generated, ensuring that the machine learning models are effectively distinguishing and accurately representing foliage in the digital twin environment.</w:t>
      </w:r>
    </w:p>
    <w:p w:rsidR="00F21748" w:rsidP="00F21748" w:rsidRDefault="00F21748" w14:paraId="56B18FC0" w14:textId="77777777">
      <w:pPr>
        <w:spacing w:line="480" w:lineRule="auto"/>
        <w:rPr>
          <w:b/>
          <w:bCs/>
          <w:color w:val="000000"/>
        </w:rPr>
      </w:pPr>
      <w:r>
        <w:rPr>
          <w:b/>
          <w:bCs/>
          <w:color w:val="000000"/>
        </w:rPr>
        <w:t>Digital Twin Construction</w:t>
      </w:r>
    </w:p>
    <w:p w:rsidRPr="00E6240D" w:rsidR="00E6240D" w:rsidP="00E6240D" w:rsidRDefault="00E6240D" w14:paraId="1853336B" w14:textId="5B5E3B8E">
      <w:pPr>
        <w:spacing w:line="480" w:lineRule="auto"/>
        <w:ind w:firstLine="720"/>
        <w:rPr>
          <w:color w:val="000000"/>
        </w:rPr>
      </w:pPr>
      <w:r w:rsidRPr="00E6240D">
        <w:rPr>
          <w:rFonts w:cs="Times New Roman"/>
          <w:color w:val="000000"/>
          <w:szCs w:val="24"/>
        </w:rPr>
        <w:t>The integration of processed imagery and machine learning outputs is pivotal in crafting digital twins that prioritize precise depictions of foliage's spatial distribution and physical attributes</w:t>
      </w:r>
      <w:r w:rsidR="003B79AE">
        <w:rPr>
          <w:rFonts w:cs="Times New Roman"/>
          <w:color w:val="000000"/>
          <w:szCs w:val="24"/>
        </w:rPr>
        <w:t xml:space="preserve"> </w:t>
      </w:r>
      <w:r w:rsidR="003B79AE">
        <w:rPr>
          <w:color w:val="000000"/>
        </w:rPr>
        <w:t>(</w:t>
      </w:r>
      <w:r w:rsidR="003B79AE">
        <w:rPr>
          <w:rStyle w:val="Contrib"/>
          <w:color w:val="000000"/>
        </w:rPr>
        <w:t>Cureton</w:t>
      </w:r>
      <w:r w:rsidR="003B79AE">
        <w:rPr>
          <w:rStyle w:val="citation"/>
          <w:color w:val="000000"/>
        </w:rPr>
        <w:t xml:space="preserve"> &amp; </w:t>
      </w:r>
      <w:r w:rsidR="003B79AE">
        <w:rPr>
          <w:rStyle w:val="Contrib"/>
          <w:color w:val="000000"/>
        </w:rPr>
        <w:t>Hartley</w:t>
      </w:r>
      <w:r w:rsidR="003B79AE">
        <w:rPr>
          <w:color w:val="000000"/>
        </w:rPr>
        <w:t xml:space="preserve">, </w:t>
      </w:r>
      <w:r w:rsidR="003B79AE">
        <w:rPr>
          <w:rStyle w:val="citation"/>
          <w:color w:val="000000"/>
        </w:rPr>
        <w:t>2023</w:t>
      </w:r>
      <w:r w:rsidR="003B79AE">
        <w:rPr>
          <w:color w:val="000000"/>
        </w:rPr>
        <w:t xml:space="preserve">; </w:t>
      </w:r>
      <w:r w:rsidR="003B79AE">
        <w:rPr>
          <w:rStyle w:val="Contrib"/>
          <w:color w:val="000000"/>
        </w:rPr>
        <w:t>Somanath</w:t>
      </w:r>
      <w:r w:rsidR="003B79AE">
        <w:rPr>
          <w:rStyle w:val="citation"/>
          <w:color w:val="000000"/>
        </w:rPr>
        <w:t xml:space="preserve"> et al.</w:t>
      </w:r>
      <w:r w:rsidR="003B79AE">
        <w:rPr>
          <w:color w:val="000000"/>
        </w:rPr>
        <w:t xml:space="preserve">, </w:t>
      </w:r>
      <w:r w:rsidR="003B79AE">
        <w:rPr>
          <w:rStyle w:val="citation"/>
          <w:color w:val="000000"/>
        </w:rPr>
        <w:t>2023</w:t>
      </w:r>
      <w:r w:rsidR="003B79AE">
        <w:rPr>
          <w:color w:val="000000"/>
        </w:rPr>
        <w:t>)</w:t>
      </w:r>
      <w:r w:rsidRPr="00E6240D">
        <w:rPr>
          <w:rFonts w:cs="Times New Roman"/>
          <w:color w:val="000000"/>
          <w:szCs w:val="24"/>
        </w:rPr>
        <w:t xml:space="preserve">. This process entails merging the </w:t>
      </w:r>
      <w:r w:rsidRPr="00E6240D">
        <w:rPr>
          <w:rFonts w:cs="Times New Roman"/>
          <w:color w:val="000000"/>
          <w:szCs w:val="24"/>
        </w:rPr>
        <w:lastRenderedPageBreak/>
        <w:t>processed data from aerial imagery with the outputs of machine learning models to construct a holistic digital twin model that encompasses intricate foliage representation. Additionally, the refinement of the model is essential, involving iterative adjustments based on feedback garnered from validation procedures. This refinement phase includes fine-tuning machine learning models to enhance accuracy and detail in the representation of foliage within the digital twin environment</w:t>
      </w:r>
      <w:r w:rsidR="003B79AE">
        <w:rPr>
          <w:rFonts w:cs="Times New Roman"/>
          <w:color w:val="000000"/>
          <w:szCs w:val="24"/>
        </w:rPr>
        <w:t xml:space="preserve"> </w:t>
      </w:r>
      <w:r w:rsidR="003B79AE">
        <w:rPr>
          <w:color w:val="000000"/>
        </w:rPr>
        <w:t>(</w:t>
      </w:r>
      <w:r w:rsidR="003B79AE">
        <w:rPr>
          <w:rStyle w:val="Contrib"/>
          <w:color w:val="000000"/>
        </w:rPr>
        <w:t>Z. Li</w:t>
      </w:r>
      <w:r w:rsidR="003B79AE">
        <w:rPr>
          <w:rStyle w:val="citation"/>
          <w:color w:val="000000"/>
        </w:rPr>
        <w:t xml:space="preserve"> et al.</w:t>
      </w:r>
      <w:r w:rsidR="003B79AE">
        <w:rPr>
          <w:color w:val="000000"/>
        </w:rPr>
        <w:t xml:space="preserve">, </w:t>
      </w:r>
      <w:r w:rsidR="003B79AE">
        <w:rPr>
          <w:rStyle w:val="citation"/>
          <w:color w:val="000000"/>
        </w:rPr>
        <w:t>2023</w:t>
      </w:r>
      <w:r w:rsidR="003B79AE">
        <w:rPr>
          <w:color w:val="000000"/>
        </w:rPr>
        <w:t xml:space="preserve">; </w:t>
      </w:r>
      <w:r w:rsidR="003B79AE">
        <w:rPr>
          <w:rStyle w:val="Contrib"/>
          <w:color w:val="000000"/>
        </w:rPr>
        <w:t>S. Song</w:t>
      </w:r>
      <w:r w:rsidR="003B79AE">
        <w:rPr>
          <w:rStyle w:val="citation"/>
          <w:color w:val="000000"/>
        </w:rPr>
        <w:t xml:space="preserve"> &amp; </w:t>
      </w:r>
      <w:r w:rsidR="003B79AE">
        <w:rPr>
          <w:rStyle w:val="Contrib"/>
          <w:color w:val="000000"/>
        </w:rPr>
        <w:t>Qin</w:t>
      </w:r>
      <w:r w:rsidR="003B79AE">
        <w:rPr>
          <w:color w:val="000000"/>
        </w:rPr>
        <w:t xml:space="preserve">, </w:t>
      </w:r>
      <w:r w:rsidR="003B79AE">
        <w:rPr>
          <w:rStyle w:val="citation"/>
          <w:color w:val="000000"/>
        </w:rPr>
        <w:t>2022</w:t>
      </w:r>
      <w:r w:rsidR="003B79AE">
        <w:rPr>
          <w:color w:val="000000"/>
        </w:rPr>
        <w:t xml:space="preserve">; </w:t>
      </w:r>
      <w:r w:rsidR="003B79AE">
        <w:rPr>
          <w:rStyle w:val="Contrib"/>
          <w:color w:val="000000"/>
        </w:rPr>
        <w:t>Wilk</w:t>
      </w:r>
      <w:r w:rsidR="003B79AE">
        <w:rPr>
          <w:rStyle w:val="citation"/>
          <w:color w:val="000000"/>
        </w:rPr>
        <w:t xml:space="preserve"> et al.</w:t>
      </w:r>
      <w:r w:rsidR="003B79AE">
        <w:rPr>
          <w:color w:val="000000"/>
        </w:rPr>
        <w:t xml:space="preserve">, </w:t>
      </w:r>
      <w:r w:rsidR="003B79AE">
        <w:rPr>
          <w:rStyle w:val="citation"/>
          <w:color w:val="000000"/>
        </w:rPr>
        <w:t>2022</w:t>
      </w:r>
      <w:r w:rsidR="003B79AE">
        <w:rPr>
          <w:color w:val="000000"/>
        </w:rPr>
        <w:t>)</w:t>
      </w:r>
      <w:r w:rsidRPr="00E6240D">
        <w:rPr>
          <w:rFonts w:cs="Times New Roman"/>
          <w:color w:val="000000"/>
          <w:szCs w:val="24"/>
        </w:rPr>
        <w:t>.</w:t>
      </w:r>
    </w:p>
    <w:p w:rsidR="00F21748" w:rsidP="00F21748" w:rsidRDefault="00F21748" w14:paraId="7955C6A1" w14:textId="77777777">
      <w:pPr>
        <w:spacing w:line="480" w:lineRule="auto"/>
        <w:rPr>
          <w:b/>
          <w:bCs/>
          <w:color w:val="000000"/>
        </w:rPr>
      </w:pPr>
      <w:r>
        <w:rPr>
          <w:b/>
          <w:bCs/>
          <w:color w:val="000000"/>
        </w:rPr>
        <w:t>Validation and Benchmarking</w:t>
      </w:r>
    </w:p>
    <w:p w:rsidR="00E81BF2" w:rsidP="00E81BF2" w:rsidRDefault="00DC7FFC" w14:paraId="4B82B71F" w14:textId="77777777">
      <w:pPr>
        <w:spacing w:line="480" w:lineRule="auto"/>
        <w:ind w:firstLine="720"/>
        <w:rPr>
          <w:color w:val="000000"/>
        </w:rPr>
      </w:pPr>
      <w:r w:rsidRPr="00DC7FFC">
        <w:rPr>
          <w:color w:val="000000"/>
        </w:rPr>
        <w:t>The comparison between digital twin models and LiDAR/UAV data for accuracy assessment involves several key steps. Firstly, LiDAR and UAV data are utilized as ground truth benchmarks to evaluate the fidelity of digital twin models in representing foliage. This benchmarking process serves as a crucial means of assessing the accuracy of the digital twin representations.</w:t>
      </w:r>
      <w:r>
        <w:rPr>
          <w:color w:val="000000"/>
        </w:rPr>
        <w:t xml:space="preserve"> </w:t>
      </w:r>
    </w:p>
    <w:p w:rsidR="00E81BF2" w:rsidP="00E81BF2" w:rsidRDefault="00DC7FFC" w14:paraId="2B43485C" w14:textId="1B2B27FE">
      <w:pPr>
        <w:spacing w:line="480" w:lineRule="auto"/>
        <w:ind w:firstLine="720"/>
        <w:rPr>
          <w:color w:val="000000"/>
        </w:rPr>
      </w:pPr>
      <w:r w:rsidRPr="00DC7FFC">
        <w:rPr>
          <w:color w:val="000000"/>
        </w:rPr>
        <w:t>Quantitative comparison is facilitated through the application of accuracy metrics such as Mean Intersection over Union (MIoU) and Root Mean Square Error (RMSE)</w:t>
      </w:r>
      <w:r w:rsidR="003B79AE">
        <w:rPr>
          <w:color w:val="000000"/>
        </w:rPr>
        <w:t xml:space="preserve"> (</w:t>
      </w:r>
      <w:r w:rsidR="003B79AE">
        <w:rPr>
          <w:rStyle w:val="Contrib"/>
          <w:color w:val="000000"/>
        </w:rPr>
        <w:t>Q. Chen</w:t>
      </w:r>
      <w:r w:rsidR="003B79AE">
        <w:rPr>
          <w:rStyle w:val="citation"/>
          <w:color w:val="000000"/>
        </w:rPr>
        <w:t xml:space="preserve"> et al.</w:t>
      </w:r>
      <w:r w:rsidR="003B79AE">
        <w:rPr>
          <w:color w:val="000000"/>
        </w:rPr>
        <w:t xml:space="preserve">, </w:t>
      </w:r>
      <w:r w:rsidR="003B79AE">
        <w:rPr>
          <w:rStyle w:val="citation"/>
          <w:color w:val="000000"/>
        </w:rPr>
        <w:t>2022</w:t>
      </w:r>
      <w:r w:rsidR="003B79AE">
        <w:rPr>
          <w:color w:val="000000"/>
        </w:rPr>
        <w:t xml:space="preserve">; </w:t>
      </w:r>
      <w:r w:rsidR="003B79AE">
        <w:rPr>
          <w:rStyle w:val="Contrib"/>
          <w:color w:val="000000"/>
        </w:rPr>
        <w:t>Hematang</w:t>
      </w:r>
      <w:r w:rsidR="003B79AE">
        <w:rPr>
          <w:rStyle w:val="citation"/>
          <w:color w:val="000000"/>
        </w:rPr>
        <w:t xml:space="preserve"> et al.</w:t>
      </w:r>
      <w:r w:rsidR="003B79AE">
        <w:rPr>
          <w:color w:val="000000"/>
        </w:rPr>
        <w:t xml:space="preserve">, </w:t>
      </w:r>
      <w:r w:rsidR="003B79AE">
        <w:rPr>
          <w:rStyle w:val="citation"/>
          <w:color w:val="000000"/>
        </w:rPr>
        <w:t>2022</w:t>
      </w:r>
      <w:r w:rsidR="003B79AE">
        <w:rPr>
          <w:color w:val="000000"/>
        </w:rPr>
        <w:t xml:space="preserve">; </w:t>
      </w:r>
      <w:r w:rsidR="003B79AE">
        <w:rPr>
          <w:rStyle w:val="Contrib"/>
          <w:color w:val="000000"/>
        </w:rPr>
        <w:t>J. Zhang</w:t>
      </w:r>
      <w:r w:rsidR="003B79AE">
        <w:rPr>
          <w:rStyle w:val="citation"/>
          <w:color w:val="000000"/>
        </w:rPr>
        <w:t xml:space="preserve"> et al.</w:t>
      </w:r>
      <w:r w:rsidR="003B79AE">
        <w:rPr>
          <w:color w:val="000000"/>
        </w:rPr>
        <w:t xml:space="preserve">, </w:t>
      </w:r>
      <w:r w:rsidR="003B79AE">
        <w:rPr>
          <w:rStyle w:val="citation"/>
          <w:color w:val="000000"/>
        </w:rPr>
        <w:t xml:space="preserve">2021; </w:t>
      </w:r>
      <w:r w:rsidR="003B79AE">
        <w:rPr>
          <w:rStyle w:val="Contrib"/>
          <w:color w:val="000000"/>
        </w:rPr>
        <w:t>Rezatofighi</w:t>
      </w:r>
      <w:r w:rsidR="003B79AE">
        <w:rPr>
          <w:rStyle w:val="citation"/>
          <w:color w:val="000000"/>
        </w:rPr>
        <w:t xml:space="preserve"> et al.</w:t>
      </w:r>
      <w:r w:rsidR="003B79AE">
        <w:rPr>
          <w:color w:val="000000"/>
        </w:rPr>
        <w:t xml:space="preserve">, </w:t>
      </w:r>
      <w:r w:rsidR="003B79AE">
        <w:rPr>
          <w:rStyle w:val="citation"/>
          <w:color w:val="000000"/>
        </w:rPr>
        <w:t xml:space="preserve">2019; </w:t>
      </w:r>
      <w:r w:rsidR="003B79AE">
        <w:rPr>
          <w:rStyle w:val="Contrib"/>
          <w:color w:val="000000"/>
        </w:rPr>
        <w:t>Rogers</w:t>
      </w:r>
      <w:r w:rsidR="003B79AE">
        <w:rPr>
          <w:rStyle w:val="citation"/>
          <w:color w:val="000000"/>
        </w:rPr>
        <w:t xml:space="preserve"> et al.</w:t>
      </w:r>
      <w:r w:rsidR="003B79AE">
        <w:rPr>
          <w:color w:val="000000"/>
        </w:rPr>
        <w:t xml:space="preserve">, </w:t>
      </w:r>
      <w:r w:rsidR="003B79AE">
        <w:rPr>
          <w:rStyle w:val="citation"/>
          <w:color w:val="000000"/>
        </w:rPr>
        <w:t>2020</w:t>
      </w:r>
      <w:r w:rsidR="003B79AE">
        <w:rPr>
          <w:color w:val="000000"/>
        </w:rPr>
        <w:t>)</w:t>
      </w:r>
      <w:r w:rsidRPr="00DC7FFC">
        <w:rPr>
          <w:color w:val="000000"/>
        </w:rPr>
        <w:t>. These metrics provide objective measures for evaluating the performance of digital twin models in capturing foliage characteristics accurately.</w:t>
      </w:r>
      <w:r>
        <w:rPr>
          <w:color w:val="000000"/>
        </w:rPr>
        <w:t xml:space="preserve"> </w:t>
      </w:r>
      <w:r w:rsidRPr="00DC7FFC">
        <w:rPr>
          <w:color w:val="000000"/>
        </w:rPr>
        <w:t>Specifically, the accuracy of foliage detection by machine learning models is scrutinized to ensure it meets predefined criteria. Performance metrics like Precision, Recall, F1-score, and Intersection over Union (IoU) are employed to assess the success criteria</w:t>
      </w:r>
      <w:r w:rsidR="00E81BF2">
        <w:rPr>
          <w:color w:val="000000"/>
        </w:rPr>
        <w:t xml:space="preserve"> (</w:t>
      </w:r>
      <w:r w:rsidR="00E81BF2">
        <w:rPr>
          <w:rStyle w:val="Contrib"/>
          <w:color w:val="000000"/>
        </w:rPr>
        <w:t>Rezatofighi</w:t>
      </w:r>
      <w:r w:rsidR="00E81BF2">
        <w:rPr>
          <w:rStyle w:val="citation"/>
          <w:color w:val="000000"/>
        </w:rPr>
        <w:t xml:space="preserve"> et al.</w:t>
      </w:r>
      <w:r w:rsidR="00E81BF2">
        <w:rPr>
          <w:color w:val="000000"/>
        </w:rPr>
        <w:t xml:space="preserve">, </w:t>
      </w:r>
      <w:r w:rsidR="00E81BF2">
        <w:rPr>
          <w:rStyle w:val="citation"/>
          <w:color w:val="000000"/>
        </w:rPr>
        <w:t>2019</w:t>
      </w:r>
      <w:r w:rsidR="00E81BF2">
        <w:rPr>
          <w:color w:val="000000"/>
        </w:rPr>
        <w:t>)</w:t>
      </w:r>
      <w:r w:rsidRPr="00DC7FFC">
        <w:rPr>
          <w:color w:val="000000"/>
        </w:rPr>
        <w:t>, with the IoU method being particularly instrumental in evaluating model inference results for foliage identification</w:t>
      </w:r>
      <w:r w:rsidR="003B79AE">
        <w:rPr>
          <w:color w:val="000000"/>
        </w:rPr>
        <w:t xml:space="preserve"> (</w:t>
      </w:r>
      <w:r w:rsidR="003B79AE">
        <w:rPr>
          <w:rStyle w:val="Contrib"/>
          <w:color w:val="000000"/>
        </w:rPr>
        <w:t>J. Chen</w:t>
      </w:r>
      <w:r w:rsidR="003B79AE">
        <w:rPr>
          <w:rStyle w:val="citation"/>
          <w:color w:val="000000"/>
        </w:rPr>
        <w:t xml:space="preserve"> et al.</w:t>
      </w:r>
      <w:r w:rsidR="003B79AE">
        <w:rPr>
          <w:color w:val="000000"/>
        </w:rPr>
        <w:t xml:space="preserve">, </w:t>
      </w:r>
      <w:r w:rsidR="003B79AE">
        <w:rPr>
          <w:rStyle w:val="citation"/>
          <w:color w:val="000000"/>
        </w:rPr>
        <w:t>2021</w:t>
      </w:r>
      <w:r w:rsidR="003B79AE">
        <w:rPr>
          <w:color w:val="000000"/>
        </w:rPr>
        <w:t xml:space="preserve">; </w:t>
      </w:r>
      <w:r w:rsidR="003B79AE">
        <w:rPr>
          <w:rStyle w:val="Contrib"/>
          <w:color w:val="000000"/>
        </w:rPr>
        <w:t>Sun</w:t>
      </w:r>
      <w:r w:rsidR="003B79AE">
        <w:rPr>
          <w:rStyle w:val="citation"/>
          <w:color w:val="000000"/>
        </w:rPr>
        <w:t xml:space="preserve"> et al.</w:t>
      </w:r>
      <w:r w:rsidR="003B79AE">
        <w:rPr>
          <w:color w:val="000000"/>
        </w:rPr>
        <w:t xml:space="preserve">, </w:t>
      </w:r>
      <w:r w:rsidR="003B79AE">
        <w:rPr>
          <w:rStyle w:val="citation"/>
          <w:color w:val="000000"/>
        </w:rPr>
        <w:t>2023</w:t>
      </w:r>
      <w:r w:rsidR="003B79AE">
        <w:rPr>
          <w:color w:val="000000"/>
        </w:rPr>
        <w:t xml:space="preserve">; </w:t>
      </w:r>
      <w:r w:rsidR="003B79AE">
        <w:rPr>
          <w:rStyle w:val="Contrib"/>
          <w:color w:val="000000"/>
        </w:rPr>
        <w:t>J. Zhang</w:t>
      </w:r>
      <w:r w:rsidR="003B79AE">
        <w:rPr>
          <w:rStyle w:val="citation"/>
          <w:color w:val="000000"/>
        </w:rPr>
        <w:t xml:space="preserve"> et al.</w:t>
      </w:r>
      <w:r w:rsidR="003B79AE">
        <w:rPr>
          <w:color w:val="000000"/>
        </w:rPr>
        <w:t xml:space="preserve">, </w:t>
      </w:r>
      <w:r w:rsidR="003B79AE">
        <w:rPr>
          <w:rStyle w:val="citation"/>
          <w:color w:val="000000"/>
        </w:rPr>
        <w:t>2021</w:t>
      </w:r>
      <w:r w:rsidR="003B79AE">
        <w:rPr>
          <w:color w:val="000000"/>
        </w:rPr>
        <w:t xml:space="preserve">; </w:t>
      </w:r>
      <w:r w:rsidR="003B79AE">
        <w:rPr>
          <w:rStyle w:val="Contrib"/>
          <w:color w:val="000000"/>
        </w:rPr>
        <w:t>Y. Zhao</w:t>
      </w:r>
      <w:r w:rsidR="003B79AE">
        <w:rPr>
          <w:rStyle w:val="citation"/>
          <w:color w:val="000000"/>
        </w:rPr>
        <w:t xml:space="preserve"> et al.</w:t>
      </w:r>
      <w:r w:rsidR="003B79AE">
        <w:rPr>
          <w:color w:val="000000"/>
        </w:rPr>
        <w:t xml:space="preserve">, </w:t>
      </w:r>
      <w:r w:rsidR="003B79AE">
        <w:rPr>
          <w:rStyle w:val="citation"/>
          <w:color w:val="000000"/>
        </w:rPr>
        <w:t>2023</w:t>
      </w:r>
      <w:r w:rsidR="003B79AE">
        <w:rPr>
          <w:color w:val="000000"/>
        </w:rPr>
        <w:t>)</w:t>
      </w:r>
      <w:r w:rsidRPr="00DC7FFC">
        <w:rPr>
          <w:color w:val="000000"/>
        </w:rPr>
        <w:t>.</w:t>
      </w:r>
    </w:p>
    <w:p w:rsidR="00B11BE5" w:rsidP="003B79AE" w:rsidRDefault="00DC7FFC" w14:paraId="29E1AAC5" w14:textId="6A1DC13F">
      <w:pPr>
        <w:spacing w:line="480" w:lineRule="auto"/>
        <w:ind w:firstLine="720"/>
        <w:rPr>
          <w:color w:val="000000"/>
        </w:rPr>
      </w:pPr>
      <w:r w:rsidRPr="00DC7FFC">
        <w:rPr>
          <w:color w:val="000000"/>
        </w:rPr>
        <w:lastRenderedPageBreak/>
        <w:t xml:space="preserve">Furthermore, the comparison between LiDAR/UAV datasets and measured foliage is conducted to validate the accuracy of the digital twin models. This validation process involves dividing the region of interest into regular grids and determining the presence of foliage for each grid in both the digital twin and LiDAR/UAV datasets. Venn diagrams are then utilized to visualize the intersection of foliage data, with an intersection percentage exceeding </w:t>
      </w:r>
      <w:r w:rsidR="00CB3BAA">
        <w:rPr>
          <w:color w:val="000000"/>
        </w:rPr>
        <w:t>8</w:t>
      </w:r>
      <w:r w:rsidRPr="00DC7FFC">
        <w:rPr>
          <w:color w:val="000000"/>
        </w:rPr>
        <w:t>0%</w:t>
      </w:r>
      <w:r w:rsidR="00CB3BAA">
        <w:rPr>
          <w:color w:val="000000"/>
        </w:rPr>
        <w:t>,</w:t>
      </w:r>
      <w:r w:rsidRPr="00DC7FFC">
        <w:rPr>
          <w:color w:val="000000"/>
        </w:rPr>
        <w:t xml:space="preserve"> indicating accurate foliage measurement by the digital twin.</w:t>
      </w:r>
      <w:r>
        <w:rPr>
          <w:color w:val="000000"/>
        </w:rPr>
        <w:t xml:space="preserve"> </w:t>
      </w:r>
      <w:r w:rsidRPr="00DC7FFC">
        <w:rPr>
          <w:color w:val="000000"/>
        </w:rPr>
        <w:t>Moreover, an analysis of influencing factors is undertaken to identify and scrutinize elements that may affect the accuracy of digital twins. Factors such as image resolution, processing algorithms, and diversity in model training data are examined to gain insights into their impact on the accuracy of digital twin representations</w:t>
      </w:r>
      <w:r w:rsidR="00E81BF2">
        <w:rPr>
          <w:color w:val="000000"/>
        </w:rPr>
        <w:t xml:space="preserve"> </w:t>
      </w:r>
      <w:r w:rsidR="00A1322F">
        <w:rPr>
          <w:color w:val="000000"/>
        </w:rPr>
        <w:t>(</w:t>
      </w:r>
      <w:r w:rsidR="00A1322F">
        <w:rPr>
          <w:rStyle w:val="citation"/>
          <w:color w:val="000000"/>
        </w:rPr>
        <w:t>Figure</w:t>
      </w:r>
      <w:r w:rsidR="00A1322F">
        <w:rPr>
          <w:color w:val="000000"/>
        </w:rPr>
        <w:t xml:space="preserve"> </w:t>
      </w:r>
      <w:r w:rsidR="00606366">
        <w:rPr>
          <w:color w:val="000000"/>
        </w:rPr>
        <w:t>6</w:t>
      </w:r>
      <w:r w:rsidR="00A1322F">
        <w:rPr>
          <w:color w:val="000000"/>
        </w:rPr>
        <w:t>).</w:t>
      </w:r>
    </w:p>
    <w:p w:rsidR="00A1322F" w:rsidP="00734B11" w:rsidRDefault="00A1322F" w14:paraId="1D61064D" w14:textId="4D302F36">
      <w:pPr>
        <w:pStyle w:val="embeddedapa-figure-label"/>
        <w:spacing w:line="480" w:lineRule="auto"/>
        <w:rPr>
          <w:color w:val="000000"/>
        </w:rPr>
      </w:pPr>
      <w:r>
        <w:rPr>
          <w:color w:val="000000"/>
        </w:rPr>
        <w:t>Figure</w:t>
      </w:r>
      <w:r w:rsidR="00940538">
        <w:rPr>
          <w:color w:val="000000"/>
        </w:rPr>
        <w:t xml:space="preserve"> </w:t>
      </w:r>
      <w:r w:rsidR="00606366">
        <w:rPr>
          <w:color w:val="000000"/>
        </w:rPr>
        <w:t>6</w:t>
      </w:r>
    </w:p>
    <w:p w:rsidR="00A1322F" w:rsidP="00734B11" w:rsidRDefault="00A1322F" w14:paraId="2E3B78B6" w14:textId="77777777">
      <w:pPr>
        <w:pStyle w:val="embeddedapa-figure-title"/>
        <w:spacing w:line="480" w:lineRule="auto"/>
        <w:rPr>
          <w:color w:val="000000"/>
        </w:rPr>
      </w:pPr>
      <w:r w:rsidRPr="6B74284E" w:rsidR="6B74284E">
        <w:rPr>
          <w:color w:val="000000" w:themeColor="text1" w:themeTint="FF" w:themeShade="FF"/>
        </w:rPr>
        <w:t xml:space="preserve">Digital Twin Representation of Foliage </w:t>
      </w:r>
      <w:commentRangeStart w:id="2071178792"/>
      <w:r w:rsidRPr="6B74284E" w:rsidR="6B74284E">
        <w:rPr>
          <w:color w:val="000000" w:themeColor="text1" w:themeTint="FF" w:themeShade="FF"/>
        </w:rPr>
        <w:t>Success Criteria</w:t>
      </w:r>
      <w:commentRangeEnd w:id="2071178792"/>
      <w:r>
        <w:rPr>
          <w:rStyle w:val="CommentReference"/>
        </w:rPr>
        <w:commentReference w:id="2071178792"/>
      </w:r>
    </w:p>
    <w:p w:rsidR="00DC7FFC" w:rsidP="00DC7FFC" w:rsidRDefault="00A1322F" w14:paraId="206112F5" w14:textId="1979CFF5">
      <w:pPr>
        <w:pStyle w:val="li"/>
        <w:spacing w:line="480" w:lineRule="auto"/>
        <w:ind w:left="720"/>
        <w:rPr>
          <w:color w:val="000000"/>
        </w:rPr>
      </w:pPr>
      <w:r>
        <w:rPr>
          <w:noProof/>
          <w:color w:val="000000"/>
        </w:rPr>
        <w:drawing>
          <wp:inline distT="0" distB="0" distL="0" distR="0" wp14:anchorId="7210DCBB" wp14:editId="160E6D93">
            <wp:extent cx="5973444" cy="3248025"/>
            <wp:effectExtent l="0" t="0" r="8890" b="0"/>
            <wp:docPr id="2" name="Picture 2" descr="A diagram of a diagram of a variety of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iagram of a variety of circles&#10;&#10;Description automatically generated with medium confidence"/>
                    <pic:cNvPicPr>
                      <a:picLocks noChangeAspect="1"/>
                    </pic:cNvPicPr>
                  </pic:nvPicPr>
                  <pic:blipFill>
                    <a:blip r:embed="rId21"/>
                    <a:stretch>
                      <a:fillRect/>
                    </a:stretch>
                  </pic:blipFill>
                  <pic:spPr>
                    <a:xfrm>
                      <a:off x="0" y="0"/>
                      <a:ext cx="6168455" cy="3354061"/>
                    </a:xfrm>
                    <a:prstGeom prst="rect">
                      <a:avLst/>
                    </a:prstGeom>
                  </pic:spPr>
                </pic:pic>
              </a:graphicData>
            </a:graphic>
          </wp:inline>
        </w:drawing>
      </w:r>
    </w:p>
    <w:p w:rsidR="003B79AE" w:rsidP="00F21748" w:rsidRDefault="003B79AE" w14:paraId="00385A2E" w14:textId="77777777">
      <w:pPr>
        <w:spacing w:line="480" w:lineRule="auto"/>
        <w:rPr>
          <w:b/>
          <w:bCs/>
          <w:color w:val="000000"/>
        </w:rPr>
      </w:pPr>
    </w:p>
    <w:p w:rsidR="00734B11" w:rsidP="00F21748" w:rsidRDefault="00734B11" w14:paraId="518031FC" w14:textId="77777777">
      <w:pPr>
        <w:spacing w:line="480" w:lineRule="auto"/>
        <w:rPr>
          <w:b/>
          <w:bCs/>
          <w:color w:val="000000"/>
        </w:rPr>
      </w:pPr>
    </w:p>
    <w:p w:rsidR="00F21748" w:rsidP="00F21748" w:rsidRDefault="00F21748" w14:paraId="31EE88C3" w14:textId="3A405817">
      <w:pPr>
        <w:spacing w:line="480" w:lineRule="auto"/>
        <w:rPr>
          <w:b/>
          <w:bCs/>
          <w:color w:val="000000"/>
        </w:rPr>
      </w:pPr>
      <w:r>
        <w:rPr>
          <w:b/>
          <w:bCs/>
          <w:color w:val="000000"/>
        </w:rPr>
        <w:t>Population and Sample</w:t>
      </w:r>
    </w:p>
    <w:p w:rsidR="00EE779E" w:rsidP="00EE779E" w:rsidRDefault="00EE779E" w14:paraId="114C649E" w14:textId="67B740C1">
      <w:pPr>
        <w:spacing w:line="480" w:lineRule="auto"/>
        <w:ind w:firstLine="720"/>
        <w:rPr>
          <w:color w:val="000000"/>
        </w:rPr>
      </w:pPr>
      <w:r w:rsidRPr="00EE779E">
        <w:rPr>
          <w:color w:val="000000"/>
        </w:rPr>
        <w:t xml:space="preserve">The study concentrates on urban regions with diverse vegetation coverage, encompassing densely populated cities and suburban areas to capture a broad spectrum of foliage types and urban configurations. Sample locations are chosen based on the accessibility of high-quality satellite and street view imagery, </w:t>
      </w:r>
      <w:r w:rsidR="005C4470">
        <w:rPr>
          <w:color w:val="000000"/>
        </w:rPr>
        <w:t>and</w:t>
      </w:r>
      <w:r w:rsidRPr="00EE779E">
        <w:rPr>
          <w:color w:val="000000"/>
        </w:rPr>
        <w:t xml:space="preserve"> LiDAR data. These selected sites within cities renowned for their substantial foliage diversity guarantee the inclusion of various vegetation densities and types in the study's analysis</w:t>
      </w:r>
      <w:r w:rsidR="003B79AE">
        <w:rPr>
          <w:color w:val="000000"/>
        </w:rPr>
        <w:t xml:space="preserve"> (</w:t>
      </w:r>
      <w:r w:rsidR="003B79AE">
        <w:rPr>
          <w:rStyle w:val="StyledText"/>
          <w:i w:val="0"/>
          <w:iCs w:val="0"/>
          <w:color w:val="000000"/>
        </w:rPr>
        <w:t>OCM Partners</w:t>
      </w:r>
      <w:r w:rsidR="003B79AE">
        <w:rPr>
          <w:color w:val="000000"/>
        </w:rPr>
        <w:t xml:space="preserve">, </w:t>
      </w:r>
      <w:r w:rsidR="003B79AE">
        <w:rPr>
          <w:rStyle w:val="citation"/>
          <w:color w:val="000000"/>
        </w:rPr>
        <w:t>2024</w:t>
      </w:r>
      <w:r w:rsidR="003B79AE">
        <w:rPr>
          <w:color w:val="000000"/>
        </w:rPr>
        <w:t xml:space="preserve">; </w:t>
      </w:r>
      <w:r w:rsidR="003B79AE">
        <w:rPr>
          <w:rStyle w:val="StyledText"/>
          <w:i w:val="0"/>
          <w:iCs w:val="0"/>
          <w:color w:val="000000"/>
        </w:rPr>
        <w:t>Philadelphia Lidar - LAS Files 2022 {2022} - Big Ten Academic Alliance Geoportal</w:t>
      </w:r>
      <w:r w:rsidR="003B79AE">
        <w:rPr>
          <w:color w:val="000000"/>
        </w:rPr>
        <w:t xml:space="preserve">, </w:t>
      </w:r>
      <w:r w:rsidR="003B79AE">
        <w:rPr>
          <w:rStyle w:val="citation"/>
          <w:color w:val="000000"/>
        </w:rPr>
        <w:t>2022</w:t>
      </w:r>
      <w:r w:rsidR="003B79AE">
        <w:rPr>
          <w:color w:val="000000"/>
        </w:rPr>
        <w:t>)</w:t>
      </w:r>
      <w:r w:rsidRPr="00EE779E">
        <w:rPr>
          <w:color w:val="000000"/>
        </w:rPr>
        <w:t>.</w:t>
      </w:r>
    </w:p>
    <w:p w:rsidR="00F21748" w:rsidP="00F21748" w:rsidRDefault="00F21748" w14:paraId="66E71786" w14:textId="77777777">
      <w:pPr>
        <w:spacing w:line="480" w:lineRule="auto"/>
        <w:rPr>
          <w:b/>
          <w:bCs/>
          <w:color w:val="000000"/>
        </w:rPr>
      </w:pPr>
      <w:r>
        <w:rPr>
          <w:b/>
          <w:bCs/>
          <w:color w:val="000000"/>
        </w:rPr>
        <w:t>Materials and Instruments</w:t>
      </w:r>
    </w:p>
    <w:p w:rsidR="00F21748" w:rsidP="003B2F3A" w:rsidRDefault="00F21748" w14:paraId="4A7E5821" w14:textId="7FF5A015">
      <w:pPr>
        <w:pStyle w:val="li"/>
        <w:numPr>
          <w:ilvl w:val="0"/>
          <w:numId w:val="9"/>
        </w:numPr>
        <w:spacing w:line="480" w:lineRule="auto"/>
        <w:ind w:hanging="210"/>
        <w:rPr>
          <w:color w:val="000000"/>
        </w:rPr>
      </w:pPr>
      <w:r>
        <w:rPr>
          <w:color w:val="000000"/>
        </w:rPr>
        <w:t>Imagery Sources: High-resolution Google Street View and aerial images</w:t>
      </w:r>
      <w:r w:rsidR="003B79AE">
        <w:rPr>
          <w:color w:val="000000"/>
        </w:rPr>
        <w:t xml:space="preserve"> (</w:t>
      </w:r>
      <w:r w:rsidR="003B79AE">
        <w:rPr>
          <w:rStyle w:val="StyledText"/>
          <w:i w:val="0"/>
          <w:iCs w:val="0"/>
          <w:color w:val="000000"/>
        </w:rPr>
        <w:t>Google for Developers Maps Static API</w:t>
      </w:r>
      <w:r w:rsidR="003B79AE">
        <w:rPr>
          <w:color w:val="000000"/>
        </w:rPr>
        <w:t xml:space="preserve">, </w:t>
      </w:r>
      <w:r w:rsidR="003B79AE">
        <w:rPr>
          <w:rStyle w:val="citation"/>
          <w:color w:val="000000"/>
        </w:rPr>
        <w:t>n.d.</w:t>
      </w:r>
      <w:r w:rsidR="003B79AE">
        <w:rPr>
          <w:color w:val="000000"/>
        </w:rPr>
        <w:t xml:space="preserve">; </w:t>
      </w:r>
      <w:r w:rsidR="003B79AE">
        <w:rPr>
          <w:rStyle w:val="StyledText"/>
          <w:i w:val="0"/>
          <w:iCs w:val="0"/>
          <w:color w:val="000000"/>
        </w:rPr>
        <w:t>Google for Developers Street View Static API Overview</w:t>
      </w:r>
      <w:r w:rsidR="003B79AE">
        <w:rPr>
          <w:color w:val="000000"/>
        </w:rPr>
        <w:t xml:space="preserve">, </w:t>
      </w:r>
      <w:r w:rsidR="003B79AE">
        <w:rPr>
          <w:rStyle w:val="citation"/>
          <w:color w:val="000000"/>
        </w:rPr>
        <w:t>n.d.</w:t>
      </w:r>
      <w:r w:rsidR="003B79AE">
        <w:rPr>
          <w:color w:val="000000"/>
        </w:rPr>
        <w:t>)</w:t>
      </w:r>
      <w:r>
        <w:rPr>
          <w:color w:val="000000"/>
        </w:rPr>
        <w:t>.</w:t>
      </w:r>
    </w:p>
    <w:p w:rsidR="00F21748" w:rsidP="003B2F3A" w:rsidRDefault="00F21748" w14:paraId="6C07CBC4" w14:textId="6CD33EE7">
      <w:pPr>
        <w:pStyle w:val="li"/>
        <w:numPr>
          <w:ilvl w:val="0"/>
          <w:numId w:val="9"/>
        </w:numPr>
        <w:spacing w:line="480" w:lineRule="auto"/>
        <w:ind w:hanging="210"/>
        <w:rPr>
          <w:color w:val="000000"/>
        </w:rPr>
      </w:pPr>
      <w:r>
        <w:rPr>
          <w:color w:val="000000"/>
        </w:rPr>
        <w:t>Google Maps API for collecting street view</w:t>
      </w:r>
      <w:r w:rsidR="007C4F19">
        <w:rPr>
          <w:color w:val="000000"/>
        </w:rPr>
        <w:t>s</w:t>
      </w:r>
      <w:r>
        <w:rPr>
          <w:color w:val="000000"/>
        </w:rPr>
        <w:t xml:space="preserve"> and aerial imagery</w:t>
      </w:r>
      <w:r w:rsidR="003B79AE">
        <w:rPr>
          <w:color w:val="000000"/>
        </w:rPr>
        <w:t xml:space="preserve"> (</w:t>
      </w:r>
      <w:r w:rsidR="003B79AE">
        <w:rPr>
          <w:rStyle w:val="StyledText"/>
          <w:i w:val="0"/>
          <w:iCs w:val="0"/>
          <w:color w:val="000000"/>
        </w:rPr>
        <w:t>Google for Developers Maps Static API</w:t>
      </w:r>
      <w:r w:rsidR="003B79AE">
        <w:rPr>
          <w:color w:val="000000"/>
        </w:rPr>
        <w:t xml:space="preserve">, </w:t>
      </w:r>
      <w:r w:rsidR="003B79AE">
        <w:rPr>
          <w:rStyle w:val="citation"/>
          <w:color w:val="000000"/>
        </w:rPr>
        <w:t>n.d.</w:t>
      </w:r>
      <w:r w:rsidR="003B79AE">
        <w:rPr>
          <w:color w:val="000000"/>
        </w:rPr>
        <w:t xml:space="preserve">; </w:t>
      </w:r>
      <w:r w:rsidR="003B79AE">
        <w:rPr>
          <w:rStyle w:val="StyledText"/>
          <w:i w:val="0"/>
          <w:iCs w:val="0"/>
          <w:color w:val="000000"/>
        </w:rPr>
        <w:t>Google for Developers Street View Static API Overview</w:t>
      </w:r>
      <w:r w:rsidR="003B79AE">
        <w:rPr>
          <w:color w:val="000000"/>
        </w:rPr>
        <w:t xml:space="preserve">, </w:t>
      </w:r>
      <w:r w:rsidR="003B79AE">
        <w:rPr>
          <w:rStyle w:val="citation"/>
          <w:color w:val="000000"/>
        </w:rPr>
        <w:t>n.d.</w:t>
      </w:r>
      <w:r w:rsidR="003B79AE">
        <w:rPr>
          <w:color w:val="000000"/>
        </w:rPr>
        <w:t>)</w:t>
      </w:r>
      <w:r>
        <w:rPr>
          <w:color w:val="000000"/>
        </w:rPr>
        <w:t>.</w:t>
      </w:r>
    </w:p>
    <w:p w:rsidR="00F21748" w:rsidP="003B2F3A" w:rsidRDefault="00F21748" w14:paraId="02211FFC" w14:textId="6666D537">
      <w:pPr>
        <w:pStyle w:val="li"/>
        <w:numPr>
          <w:ilvl w:val="0"/>
          <w:numId w:val="9"/>
        </w:numPr>
        <w:spacing w:line="480" w:lineRule="auto"/>
        <w:ind w:hanging="210"/>
        <w:rPr>
          <w:color w:val="000000"/>
        </w:rPr>
      </w:pPr>
      <w:r>
        <w:rPr>
          <w:color w:val="000000"/>
        </w:rPr>
        <w:t>LiDAR and UAV datasets for benchmarking and validation purposes</w:t>
      </w:r>
      <w:r w:rsidR="003B79AE">
        <w:rPr>
          <w:color w:val="000000"/>
        </w:rPr>
        <w:t xml:space="preserve"> (</w:t>
      </w:r>
      <w:r w:rsidR="003B79AE">
        <w:rPr>
          <w:rStyle w:val="StyledText"/>
          <w:i w:val="0"/>
          <w:iCs w:val="0"/>
          <w:color w:val="000000"/>
        </w:rPr>
        <w:t>OCM Partners</w:t>
      </w:r>
      <w:r w:rsidR="003B79AE">
        <w:rPr>
          <w:color w:val="000000"/>
        </w:rPr>
        <w:t xml:space="preserve">, </w:t>
      </w:r>
      <w:r w:rsidR="003B79AE">
        <w:rPr>
          <w:rStyle w:val="citation"/>
          <w:color w:val="000000"/>
        </w:rPr>
        <w:t>2024</w:t>
      </w:r>
      <w:r w:rsidR="003B79AE">
        <w:rPr>
          <w:color w:val="000000"/>
        </w:rPr>
        <w:t xml:space="preserve">; </w:t>
      </w:r>
      <w:r w:rsidR="003B79AE">
        <w:rPr>
          <w:rStyle w:val="StyledText"/>
          <w:i w:val="0"/>
          <w:iCs w:val="0"/>
          <w:color w:val="000000"/>
        </w:rPr>
        <w:t>Philadelphia Lidar - LAS Files 2022 {2022} - Big Ten Academic Alliance Geoportal</w:t>
      </w:r>
      <w:r w:rsidR="003B79AE">
        <w:rPr>
          <w:color w:val="000000"/>
        </w:rPr>
        <w:t xml:space="preserve">, </w:t>
      </w:r>
      <w:r w:rsidR="003B79AE">
        <w:rPr>
          <w:rStyle w:val="citation"/>
          <w:color w:val="000000"/>
        </w:rPr>
        <w:t>2022</w:t>
      </w:r>
      <w:r w:rsidR="003B79AE">
        <w:rPr>
          <w:color w:val="000000"/>
        </w:rPr>
        <w:t>)</w:t>
      </w:r>
      <w:r>
        <w:rPr>
          <w:color w:val="000000"/>
        </w:rPr>
        <w:t>.</w:t>
      </w:r>
    </w:p>
    <w:p w:rsidR="00F21748" w:rsidP="003B2F3A" w:rsidRDefault="00F21748" w14:paraId="4BD4AABD" w14:textId="77777777">
      <w:pPr>
        <w:pStyle w:val="li"/>
        <w:numPr>
          <w:ilvl w:val="0"/>
          <w:numId w:val="9"/>
        </w:numPr>
        <w:spacing w:line="480" w:lineRule="auto"/>
        <w:ind w:hanging="210"/>
        <w:rPr>
          <w:color w:val="000000"/>
        </w:rPr>
      </w:pPr>
      <w:r>
        <w:rPr>
          <w:color w:val="000000"/>
        </w:rPr>
        <w:t>Machine Learning Tools: Software libraries, Neural Network models for developing instance segmentation models, image processing (e.g., TensorFlow, PyTorch with Mask R-CNN).</w:t>
      </w:r>
    </w:p>
    <w:p w:rsidRPr="00EE779E" w:rsidR="007A64B8" w:rsidP="00F21748" w:rsidRDefault="00F21748" w14:paraId="2264BA6E" w14:textId="31E82355">
      <w:pPr>
        <w:pStyle w:val="li"/>
        <w:numPr>
          <w:ilvl w:val="0"/>
          <w:numId w:val="9"/>
        </w:numPr>
        <w:spacing w:line="480" w:lineRule="auto"/>
        <w:ind w:hanging="210"/>
        <w:rPr>
          <w:color w:val="000000"/>
        </w:rPr>
      </w:pPr>
      <w:r>
        <w:rPr>
          <w:color w:val="000000"/>
        </w:rPr>
        <w:lastRenderedPageBreak/>
        <w:t xml:space="preserve">GIS Software: For spatial analysis and comparison with traditional data sources. (e.g., </w:t>
      </w:r>
      <w:r w:rsidR="00DD0F61">
        <w:rPr>
          <w:color w:val="000000"/>
        </w:rPr>
        <w:t>Quantum Geographic Information System (QGIS)</w:t>
      </w:r>
      <w:r w:rsidR="005F3874">
        <w:rPr>
          <w:color w:val="000000"/>
        </w:rPr>
        <w:t xml:space="preserve"> (</w:t>
      </w:r>
      <w:r w:rsidR="005F3874">
        <w:rPr>
          <w:rStyle w:val="Contrib"/>
          <w:color w:val="000000"/>
        </w:rPr>
        <w:t>QGIS Development Team</w:t>
      </w:r>
      <w:r w:rsidR="005F3874">
        <w:rPr>
          <w:color w:val="000000"/>
        </w:rPr>
        <w:t xml:space="preserve">, </w:t>
      </w:r>
      <w:r w:rsidR="005F3874">
        <w:rPr>
          <w:rStyle w:val="citation"/>
          <w:color w:val="000000"/>
        </w:rPr>
        <w:t>2021</w:t>
      </w:r>
      <w:r w:rsidR="005F3874">
        <w:rPr>
          <w:color w:val="000000"/>
        </w:rPr>
        <w:t>)</w:t>
      </w:r>
      <w:r>
        <w:rPr>
          <w:color w:val="000000"/>
        </w:rPr>
        <w:t xml:space="preserve">, Google </w:t>
      </w:r>
      <w:r w:rsidR="007C4F19">
        <w:rPr>
          <w:color w:val="000000"/>
        </w:rPr>
        <w:t>E</w:t>
      </w:r>
      <w:r>
        <w:rPr>
          <w:color w:val="000000"/>
        </w:rPr>
        <w:t>arth engine for data analysis and mapping).</w:t>
      </w:r>
    </w:p>
    <w:p w:rsidR="00F21748" w:rsidP="00F21748" w:rsidRDefault="00F21748" w14:paraId="3BE31A87" w14:textId="73947BF7">
      <w:pPr>
        <w:spacing w:line="480" w:lineRule="auto"/>
        <w:rPr>
          <w:b/>
          <w:bCs/>
          <w:color w:val="000000"/>
        </w:rPr>
      </w:pPr>
      <w:r>
        <w:rPr>
          <w:b/>
          <w:bCs/>
          <w:color w:val="000000"/>
        </w:rPr>
        <w:t>Summary</w:t>
      </w:r>
    </w:p>
    <w:p w:rsidR="006C04DC" w:rsidP="006C04DC" w:rsidRDefault="006C04DC" w14:paraId="5A589FE7" w14:textId="77777777">
      <w:pPr>
        <w:spacing w:line="480" w:lineRule="auto"/>
        <w:ind w:firstLine="720"/>
        <w:rPr>
          <w:color w:val="000000"/>
        </w:rPr>
      </w:pPr>
      <w:r>
        <w:rPr>
          <w:color w:val="000000"/>
        </w:rPr>
        <w:t>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rsidR="006C04DC" w:rsidP="006C04DC" w:rsidRDefault="006C04DC" w14:paraId="14FB4DCB" w14:textId="3853B6B6">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Li</w:t>
      </w:r>
      <w:r>
        <w:rPr>
          <w:rStyle w:val="citation"/>
          <w:color w:val="000000"/>
        </w:rPr>
        <w:t xml:space="preserve"> et al.</w:t>
      </w:r>
      <w:r>
        <w:rPr>
          <w:color w:val="000000"/>
        </w:rPr>
        <w:t xml:space="preserve">, </w:t>
      </w:r>
      <w:r>
        <w:rPr>
          <w:rStyle w:val="citation"/>
          <w:color w:val="000000"/>
        </w:rPr>
        <w:t>2021</w:t>
      </w:r>
      <w:r>
        <w:rPr>
          <w:color w:val="000000"/>
        </w:rPr>
        <w:t xml:space="preserve">). Moreover, these methods are limited in their coverage, resolution, and ability to maintain up-to-date information. In contrast, </w:t>
      </w:r>
      <w:r w:rsidR="00CB3BAA">
        <w:rPr>
          <w:color w:val="000000"/>
        </w:rPr>
        <w:t xml:space="preserve">the </w:t>
      </w:r>
      <w:r>
        <w:rPr>
          <w:color w:val="000000"/>
        </w:rPr>
        <w:t xml:space="preserve">digital twin representation of foliage harnesses advanced computer vision, AI, and </w:t>
      </w:r>
      <w:r>
        <w:rPr>
          <w:color w:val="000000"/>
        </w:rPr>
        <w:lastRenderedPageBreak/>
        <w:t>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rsidR="006C04DC" w:rsidP="006C04DC" w:rsidRDefault="006C04DC" w14:paraId="07E4154E" w14:textId="448A77BD">
      <w:pPr>
        <w:spacing w:line="480" w:lineRule="auto"/>
        <w:ind w:firstLine="720"/>
        <w:rPr>
          <w:color w:val="000000"/>
        </w:rPr>
      </w:pPr>
      <w:r>
        <w:rPr>
          <w:color w:val="000000"/>
        </w:rPr>
        <w:t xml:space="preserve">By automating foliage detection and analysis, digital twin representation enables swift and accurate data collection, facilitating more efficient network planning, urban development, and other applications. The impetus behind </w:t>
      </w:r>
      <w:r w:rsidR="00154437">
        <w:rPr>
          <w:color w:val="000000"/>
        </w:rPr>
        <w:t>developing a</w:t>
      </w:r>
      <w:r>
        <w:rPr>
          <w:color w:val="000000"/>
        </w:rPr>
        <w:t xml:space="preserve"> digital twin representation of foliage arises from the escalating demand for precise and current foliage information across diverse sectors, encompassing telecommunications, urban planning, and environmental conservation. Industry 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Additionally, government initiatives aimed at sustainable urbanization and environmental stewardship emphasize the value of digital twins in informing data-driven decision-making processes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Chang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rsidR="003B79AE" w:rsidP="003B79AE" w:rsidRDefault="006C04DC" w14:paraId="4C5C95D6" w14:textId="212B6BBF">
      <w:pPr>
        <w:spacing w:line="480" w:lineRule="auto"/>
        <w:ind w:firstLine="720"/>
        <w:rPr>
          <w:b/>
          <w:bCs/>
          <w:color w:val="000000"/>
        </w:rPr>
      </w:pPr>
      <w:r>
        <w:rPr>
          <w:color w:val="000000"/>
        </w:rPr>
        <w:t xml:space="preserve">In summary, digital twins </w:t>
      </w:r>
      <w:r w:rsidR="00154437">
        <w:rPr>
          <w:color w:val="000000"/>
        </w:rPr>
        <w:t>significantly advance</w:t>
      </w:r>
      <w:r>
        <w:rPr>
          <w:color w:val="000000"/>
        </w:rPr>
        <w:t xml:space="preserve"> over traditional methods like LiDAR and UAVs in urban and city planning. They offer improved data integration, faster iterations, sustainability, and smart city applications. The development of digital twins, driven by AI and computer vision, is a response to the challenges and limitations of traditional methods, promising more efficient, cost-effective, and scalable solutions for urban planning and development.</w:t>
      </w:r>
      <w:bookmarkStart w:name="_Toc251423653" w:id="32"/>
      <w:bookmarkEnd w:id="30"/>
      <w:bookmarkEnd w:id="31"/>
    </w:p>
    <w:p w:rsidR="003B79AE" w:rsidRDefault="003B79AE" w14:paraId="13F09DB4" w14:textId="77777777">
      <w:pPr>
        <w:rPr>
          <w:b/>
          <w:bCs/>
          <w:color w:val="000000"/>
        </w:rPr>
      </w:pPr>
      <w:r>
        <w:rPr>
          <w:b/>
          <w:bCs/>
          <w:color w:val="000000"/>
        </w:rPr>
        <w:br w:type="page"/>
      </w:r>
    </w:p>
    <w:p w:rsidR="003B79AE" w:rsidP="003B79AE" w:rsidRDefault="003B79AE" w14:paraId="2F94D99E" w14:textId="64FE8992">
      <w:pPr>
        <w:spacing w:line="480" w:lineRule="auto"/>
        <w:jc w:val="center"/>
        <w:rPr>
          <w:b/>
          <w:bCs/>
          <w:color w:val="000000"/>
        </w:rPr>
      </w:pPr>
      <w:r>
        <w:rPr>
          <w:b/>
          <w:bCs/>
          <w:color w:val="000000"/>
        </w:rPr>
        <w:lastRenderedPageBreak/>
        <w:t>References</w:t>
      </w:r>
    </w:p>
    <w:p w:rsidR="00CB49AB" w:rsidP="00CB49AB" w:rsidRDefault="00CB49AB" w14:paraId="6CC1871C" w14:textId="77777777">
      <w:pPr>
        <w:pBdr>
          <w:left w:val="none" w:color="auto" w:sz="0" w:space="31"/>
        </w:pBdr>
        <w:spacing w:line="480" w:lineRule="auto"/>
        <w:ind w:left="720" w:hanging="720"/>
        <w:rPr>
          <w:color w:val="000000"/>
        </w:rPr>
      </w:pPr>
      <w:r>
        <w:rPr>
          <w:rStyle w:val="Surname"/>
          <w:color w:val="000000"/>
        </w:rPr>
        <w:t>Aikoh</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color w:val="000000"/>
        </w:rPr>
        <w:t xml:space="preserve">Comparing conventional manual measurement of the green view index with modern automatic methods using Google Street View and semantic segmentation. </w:t>
      </w:r>
      <w:r>
        <w:rPr>
          <w:rStyle w:val="TitleName"/>
          <w:i/>
          <w:iCs/>
          <w:color w:val="000000"/>
        </w:rPr>
        <w:t>Urban Forestry &amp; Urban Greening</w:t>
      </w:r>
      <w:r>
        <w:rPr>
          <w:rStyle w:val="SourceSection"/>
          <w:color w:val="000000"/>
        </w:rPr>
        <w:t xml:space="preserve">, </w:t>
      </w:r>
      <w:r>
        <w:rPr>
          <w:rStyle w:val="Volume"/>
          <w:i/>
          <w:iCs/>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rsidR="00CB49AB" w:rsidP="00CB49AB" w:rsidRDefault="00CB49AB" w14:paraId="57691F7A" w14:textId="77777777">
      <w:pPr>
        <w:pBdr>
          <w:left w:val="none" w:color="auto" w:sz="0" w:space="31"/>
        </w:pBd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rsidR="00CB49AB" w:rsidP="00CB49AB" w:rsidRDefault="00CB49AB" w14:paraId="76E97125" w14:textId="77777777">
      <w:pPr>
        <w:pBdr>
          <w:left w:val="none" w:color="auto" w:sz="0" w:space="31"/>
        </w:pBdr>
        <w:spacing w:line="480" w:lineRule="auto"/>
        <w:ind w:left="720" w:hanging="720"/>
        <w:rPr>
          <w:color w:val="000000"/>
        </w:rPr>
      </w:pPr>
      <w:r>
        <w:rPr>
          <w:rStyle w:val="Surname"/>
          <w:color w:val="000000"/>
        </w:rPr>
        <w:t>Angin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Anisi</w:t>
      </w:r>
      <w:r>
        <w:rPr>
          <w:rStyle w:val="Person"/>
          <w:color w:val="000000"/>
        </w:rPr>
        <w:t xml:space="preserve">, </w:t>
      </w:r>
      <w:r>
        <w:rPr>
          <w:rStyle w:val="Initials"/>
          <w:color w:val="000000"/>
        </w:rPr>
        <w:t>M. H.</w:t>
      </w:r>
      <w:r>
        <w:rPr>
          <w:rStyle w:val="PrimaryContribGroup"/>
          <w:color w:val="000000"/>
        </w:rPr>
        <w:t xml:space="preserve">, </w:t>
      </w:r>
      <w:r>
        <w:rPr>
          <w:rStyle w:val="Surname"/>
          <w:color w:val="000000"/>
        </w:rPr>
        <w:t>Göksel</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Büyükgülcü</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AgriLoRa: a digital twin framework for smart agriculture.</w:t>
      </w:r>
      <w:r>
        <w:rPr>
          <w:rStyle w:val="ReferenceBody"/>
          <w:color w:val="000000"/>
        </w:rPr>
        <w:t xml:space="preserve"> </w:t>
      </w:r>
      <w:r>
        <w:rPr>
          <w:rStyle w:val="TitleName"/>
          <w:i/>
          <w:iCs/>
          <w:color w:val="000000"/>
        </w:rPr>
        <w:t>Journal of Wireless Mobile Networks, Ubiquitous Computing, and Dependable Applications (JoWUA)</w:t>
      </w:r>
      <w:r>
        <w:rPr>
          <w:rStyle w:val="SourceSection"/>
          <w:color w:val="000000"/>
        </w:rPr>
        <w:t xml:space="preserve">, </w:t>
      </w:r>
      <w:r>
        <w:rPr>
          <w:rStyle w:val="Volume"/>
          <w:i/>
          <w:iCs/>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rsidR="00CB49AB" w:rsidP="00CB49AB" w:rsidRDefault="00CB49AB" w14:paraId="74A692DF" w14:textId="77777777">
      <w:pPr>
        <w:pBdr>
          <w:left w:val="none" w:color="auto" w:sz="0" w:space="31"/>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rsidR="00CB49AB" w:rsidP="00CB49AB" w:rsidRDefault="00CB49AB" w14:paraId="355D6DB9" w14:textId="77777777">
      <w:pPr>
        <w:pBdr>
          <w:left w:val="none" w:color="auto" w:sz="0" w:space="31"/>
        </w:pBd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rsidR="00CB49AB" w:rsidP="00CB49AB" w:rsidRDefault="00CB49AB" w14:paraId="5C471DA9" w14:textId="77777777">
      <w:pPr>
        <w:pBdr>
          <w:left w:val="none" w:color="auto" w:sz="0" w:space="31"/>
        </w:pBdr>
        <w:spacing w:line="480" w:lineRule="auto"/>
        <w:ind w:left="720" w:hanging="720"/>
        <w:rPr>
          <w:color w:val="000000"/>
        </w:rPr>
      </w:pPr>
      <w:r>
        <w:rPr>
          <w:rStyle w:val="Surname"/>
          <w:color w:val="000000"/>
        </w:rPr>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rsidR="00CB49AB" w:rsidP="00CB49AB" w:rsidRDefault="00CB49AB" w14:paraId="2F49B2DD" w14:textId="77777777">
      <w:pPr>
        <w:pBdr>
          <w:left w:val="none" w:color="auto" w:sz="0" w:space="31"/>
        </w:pBdr>
        <w:spacing w:line="480" w:lineRule="auto"/>
        <w:ind w:left="720" w:hanging="720"/>
        <w:rPr>
          <w:color w:val="000000"/>
        </w:rPr>
      </w:pPr>
      <w:r>
        <w:rPr>
          <w:rStyle w:val="Surname"/>
          <w:color w:val="000000"/>
        </w:rPr>
        <w:lastRenderedPageBreak/>
        <w:t>Chang</w:t>
      </w:r>
      <w:r>
        <w:rPr>
          <w:rStyle w:val="Person"/>
          <w:color w:val="000000"/>
        </w:rPr>
        <w:t xml:space="preserve">, </w:t>
      </w:r>
      <w:r>
        <w:rPr>
          <w:rStyle w:val="Initials"/>
          <w:color w:val="000000"/>
        </w:rPr>
        <w:t>T. H.</w:t>
      </w:r>
      <w:r>
        <w:rPr>
          <w:rStyle w:val="PrimaryContribGroup"/>
          <w:color w:val="000000"/>
        </w:rPr>
        <w:t xml:space="preserve">, </w:t>
      </w:r>
      <w:r>
        <w:rPr>
          <w:rStyle w:val="Surname"/>
          <w:color w:val="000000"/>
        </w:rPr>
        <w:t>Chunho</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Ehab</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City Digital Twin Potentials: A Review and Research Agenda</w:t>
      </w:r>
      <w:r>
        <w:rPr>
          <w:rStyle w:val="ReferenceBody"/>
          <w:color w:val="000000"/>
        </w:rPr>
        <w:t xml:space="preserve">. </w:t>
      </w:r>
      <w:r>
        <w:rPr>
          <w:rStyle w:val="Url"/>
          <w:color w:val="000000"/>
        </w:rPr>
        <w:t>https://doi.org/10.3390/su13063386</w:t>
      </w:r>
    </w:p>
    <w:p w:rsidR="00CB49AB" w:rsidP="00CB49AB" w:rsidRDefault="00CB49AB" w14:paraId="395F934A" w14:textId="77777777">
      <w:pPr>
        <w:pBdr>
          <w:left w:val="none" w:color="auto" w:sz="0" w:space="31"/>
        </w:pBd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i/>
          <w:iCs/>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rsidR="00CB49AB" w:rsidP="00CB49AB" w:rsidRDefault="00CB49AB" w14:paraId="22A250E8" w14:textId="77777777">
      <w:pPr>
        <w:pBdr>
          <w:left w:val="none" w:color="auto" w:sz="0" w:space="31"/>
        </w:pBd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 rs14122787</w:t>
      </w:r>
    </w:p>
    <w:p w:rsidR="00CB49AB" w:rsidP="00CB49AB" w:rsidRDefault="00CB49AB" w14:paraId="480691A6" w14:textId="77777777">
      <w:pPr>
        <w:pBdr>
          <w:left w:val="none" w:color="auto" w:sz="0" w:space="31"/>
        </w:pBdr>
        <w:spacing w:line="480" w:lineRule="auto"/>
        <w:ind w:left="720" w:hanging="720"/>
        <w:rPr>
          <w:color w:val="000000"/>
        </w:rPr>
      </w:pPr>
      <w:r>
        <w:rPr>
          <w:rStyle w:val="Surname"/>
          <w:color w:val="000000"/>
        </w:rPr>
        <w:t>Chiehping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Damir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Camillo</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Jelena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Nada</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Raytracing Digital Foliage at Millimeter-Wave: A Case Study on Calibration Against 60-GHz Channel Measurements 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rsidR="00CB49AB" w:rsidP="00CB49AB" w:rsidRDefault="00CB49AB" w14:paraId="3F0E5E14" w14:textId="77777777">
      <w:pPr>
        <w:pBdr>
          <w:left w:val="none" w:color="auto" w:sz="0" w:space="31"/>
        </w:pBd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Behaviour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rsidR="00CB49AB" w:rsidP="00CB49AB" w:rsidRDefault="00CB49AB" w14:paraId="253BF7C3" w14:textId="77777777">
      <w:pPr>
        <w:pBdr>
          <w:left w:val="none" w:color="auto" w:sz="0" w:space="31"/>
        </w:pBd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i/>
          <w:iCs/>
          <w:color w:val="000000"/>
        </w:rPr>
        <w:t>9</w:t>
      </w:r>
      <w:r>
        <w:rPr>
          <w:rStyle w:val="SourceSection"/>
          <w:color w:val="000000"/>
        </w:rPr>
        <w:t xml:space="preserve">. </w:t>
      </w:r>
      <w:r>
        <w:rPr>
          <w:rStyle w:val="SourceLocation"/>
          <w:color w:val="000000"/>
        </w:rPr>
        <w:t>https://doi.org/</w:t>
      </w:r>
      <w:r>
        <w:rPr>
          <w:rStyle w:val="Doi"/>
          <w:color w:val="000000"/>
        </w:rPr>
        <w:t>10.3389/fbuil.2023.1048510</w:t>
      </w:r>
    </w:p>
    <w:p w:rsidR="00CB49AB" w:rsidP="00CB49AB" w:rsidRDefault="00CB49AB" w14:paraId="089CCD28" w14:textId="77777777">
      <w:pPr>
        <w:pBdr>
          <w:left w:val="none" w:color="auto" w:sz="0" w:space="31"/>
        </w:pBd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i/>
          <w:iCs/>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rsidR="00CB49AB" w:rsidP="00CB49AB" w:rsidRDefault="00CB49AB" w14:paraId="02773ECB" w14:textId="77777777">
      <w:pPr>
        <w:pBdr>
          <w:left w:val="none" w:color="auto" w:sz="0" w:space="31"/>
        </w:pBdr>
        <w:spacing w:line="480" w:lineRule="auto"/>
        <w:ind w:left="720" w:hanging="720"/>
        <w:rPr>
          <w:color w:val="000000"/>
        </w:rPr>
      </w:pPr>
      <w:r>
        <w:rPr>
          <w:rStyle w:val="Surname"/>
          <w:color w:val="000000"/>
        </w:rPr>
        <w:lastRenderedPageBreak/>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i/>
          <w:iCs/>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rsidR="00CB49AB" w:rsidP="00CB49AB" w:rsidRDefault="00CB49AB" w14:paraId="33B09B42" w14:textId="77777777">
      <w:pPr>
        <w:pBdr>
          <w:left w:val="none" w:color="auto" w:sz="0" w:space="31"/>
        </w:pBdr>
        <w:spacing w:line="480" w:lineRule="auto"/>
        <w:ind w:left="720" w:hanging="720"/>
        <w:rPr>
          <w:color w:val="000000"/>
        </w:rPr>
      </w:pPr>
      <w:r>
        <w:rPr>
          <w:rStyle w:val="Surname"/>
          <w:color w:val="000000"/>
        </w:rPr>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rsidR="00CB49AB" w:rsidP="00CB49AB" w:rsidRDefault="00CB49AB" w14:paraId="1940FE96" w14:textId="77777777">
      <w:pPr>
        <w:pBdr>
          <w:left w:val="none" w:color="auto" w:sz="0" w:space="31"/>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rsidR="00CB49AB" w:rsidP="00CB49AB" w:rsidRDefault="00CB49AB" w14:paraId="6D736F2C" w14:textId="77777777">
      <w:pPr>
        <w:pBdr>
          <w:left w:val="none" w:color="auto" w:sz="0" w:space="31"/>
        </w:pBd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Wartzack</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i/>
          <w:iCs/>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rsidR="00CB49AB" w:rsidP="00CB49AB" w:rsidRDefault="00CB49AB" w14:paraId="007CCB0C" w14:textId="77777777">
      <w:pPr>
        <w:pBdr>
          <w:left w:val="none" w:color="auto" w:sz="0" w:space="31"/>
        </w:pBd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Cazzani</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rsidR="00CB49AB" w:rsidP="00CB49AB" w:rsidRDefault="00CB49AB" w14:paraId="4E8639BD" w14:textId="77777777">
      <w:pPr>
        <w:pBdr>
          <w:left w:val="none" w:color="auto" w:sz="0" w:space="31"/>
        </w:pBdr>
        <w:spacing w:line="480" w:lineRule="auto"/>
        <w:ind w:left="720" w:hanging="720"/>
        <w:rPr>
          <w:color w:val="000000"/>
        </w:rPr>
      </w:pPr>
      <w:r>
        <w:rPr>
          <w:rStyle w:val="TitleName"/>
          <w:i/>
          <w:iCs/>
          <w:color w:val="000000"/>
        </w:rPr>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rsidR="00CB49AB" w:rsidP="00CB49AB" w:rsidRDefault="00CB49AB" w14:paraId="0E61F236" w14:textId="77777777">
      <w:pPr>
        <w:pBdr>
          <w:left w:val="none" w:color="auto" w:sz="0" w:space="31"/>
        </w:pBdr>
        <w:spacing w:line="480" w:lineRule="auto"/>
        <w:ind w:left="720" w:hanging="720"/>
        <w:rPr>
          <w:color w:val="000000"/>
        </w:rPr>
      </w:pPr>
      <w:r>
        <w:rPr>
          <w:rStyle w:val="TitleName"/>
          <w:i/>
          <w:iCs/>
          <w:color w:val="000000"/>
        </w:rPr>
        <w:lastRenderedPageBreak/>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rsidR="00CB49AB" w:rsidP="00CB49AB" w:rsidRDefault="00CB49AB" w14:paraId="5E95CBCB" w14:textId="77777777">
      <w:pPr>
        <w:pBdr>
          <w:left w:val="none" w:color="auto" w:sz="0" w:space="31"/>
        </w:pBdr>
        <w:spacing w:line="480" w:lineRule="auto"/>
        <w:ind w:left="720" w:hanging="720"/>
        <w:rPr>
          <w:color w:val="000000"/>
        </w:rPr>
      </w:pPr>
      <w:r>
        <w:rPr>
          <w:rStyle w:val="Surname"/>
          <w:color w:val="000000"/>
        </w:rPr>
        <w:t>He</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Gkioxari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Dollár</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Girshick</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rsidR="00CB49AB" w:rsidP="00CB49AB" w:rsidRDefault="00CB49AB" w14:paraId="33B82435" w14:textId="77777777">
      <w:pPr>
        <w:pBdr>
          <w:left w:val="none" w:color="auto" w:sz="0" w:space="31"/>
        </w:pBdr>
        <w:spacing w:line="480" w:lineRule="auto"/>
        <w:ind w:left="720" w:hanging="720"/>
        <w:rPr>
          <w:color w:val="000000"/>
        </w:rPr>
      </w:pPr>
      <w:r>
        <w:rPr>
          <w:rStyle w:val="Surname"/>
          <w:color w:val="000000"/>
        </w:rPr>
        <w:t>Hematang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Murdjoko</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Tokede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r>
        <w:rPr>
          <w:rStyle w:val="TitleName"/>
          <w:i/>
          <w:iCs/>
          <w:color w:val="000000"/>
        </w:rPr>
        <w:t>Biosaintifika: Journal of Biology &amp; Biology Education</w:t>
      </w:r>
      <w:r>
        <w:rPr>
          <w:rStyle w:val="SourceSection"/>
          <w:color w:val="000000"/>
        </w:rPr>
        <w:t xml:space="preserve">, </w:t>
      </w:r>
      <w:r>
        <w:rPr>
          <w:rStyle w:val="Volume"/>
          <w:i/>
          <w:iCs/>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rsidR="00CB49AB" w:rsidP="00CB49AB" w:rsidRDefault="00CB49AB" w14:paraId="3A51C997" w14:textId="77777777">
      <w:pPr>
        <w:pBdr>
          <w:left w:val="none" w:color="auto" w:sz="0" w:space="31"/>
        </w:pBd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i/>
          <w:iCs/>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rsidR="00CB49AB" w:rsidP="00CB49AB" w:rsidRDefault="00CB49AB" w14:paraId="6EAF7281" w14:textId="77777777">
      <w:pPr>
        <w:pBdr>
          <w:left w:val="none" w:color="auto" w:sz="0" w:space="31"/>
        </w:pBdr>
        <w:spacing w:line="480" w:lineRule="auto"/>
        <w:ind w:left="720" w:hanging="720"/>
        <w:rPr>
          <w:color w:val="000000"/>
        </w:rPr>
      </w:pPr>
      <w:r>
        <w:rPr>
          <w:rStyle w:val="Surname"/>
          <w:color w:val="000000"/>
        </w:rPr>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r>
        <w:rPr>
          <w:rStyle w:val="TitleName"/>
          <w:i/>
          <w:iCs/>
          <w:color w:val="000000"/>
        </w:rPr>
        <w:t>arXiv preprint arXiv:2004.11356</w:t>
      </w:r>
      <w:r>
        <w:rPr>
          <w:rStyle w:val="SourceSection"/>
          <w:color w:val="000000"/>
        </w:rPr>
        <w:t xml:space="preserve">. </w:t>
      </w:r>
      <w:r>
        <w:rPr>
          <w:rStyle w:val="SourceLocation"/>
          <w:color w:val="000000"/>
        </w:rPr>
        <w:t>https://doi.org/</w:t>
      </w:r>
      <w:r>
        <w:rPr>
          <w:rStyle w:val="Doi"/>
          <w:color w:val="000000"/>
        </w:rPr>
        <w:t>10.48550/arXiv.2004.11356</w:t>
      </w:r>
    </w:p>
    <w:p w:rsidR="00CB49AB" w:rsidP="00CB49AB" w:rsidRDefault="00CB49AB" w14:paraId="5BC8B819" w14:textId="77777777">
      <w:pPr>
        <w:pBdr>
          <w:left w:val="none" w:color="auto" w:sz="0" w:space="31"/>
        </w:pBd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r>
        <w:rPr>
          <w:rStyle w:val="Surname"/>
          <w:color w:val="000000"/>
        </w:rPr>
        <w:t>saad</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Niyato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rsidR="00CB49AB" w:rsidP="00CB49AB" w:rsidRDefault="00CB49AB" w14:paraId="3E4B6D06" w14:textId="77777777">
      <w:pPr>
        <w:pBdr>
          <w:left w:val="none" w:color="auto" w:sz="0" w:space="31"/>
        </w:pBdr>
        <w:spacing w:line="480" w:lineRule="auto"/>
        <w:ind w:left="720" w:hanging="720"/>
        <w:rPr>
          <w:color w:val="000000"/>
        </w:rPr>
      </w:pPr>
      <w:r>
        <w:rPr>
          <w:rStyle w:val="Surname"/>
          <w:color w:val="000000"/>
        </w:rPr>
        <w:t>Kuruvatti</w:t>
      </w:r>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Partani</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Fellan</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Schotten</w:t>
      </w:r>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rsidR="00CB49AB" w:rsidP="00CB49AB" w:rsidRDefault="00CB49AB" w14:paraId="6EA26621" w14:textId="77777777">
      <w:pPr>
        <w:pBdr>
          <w:left w:val="none" w:color="auto" w:sz="0" w:space="31"/>
        </w:pBdr>
        <w:spacing w:line="480" w:lineRule="auto"/>
        <w:ind w:left="720" w:hanging="720"/>
        <w:rPr>
          <w:color w:val="000000"/>
        </w:rPr>
      </w:pPr>
      <w:r>
        <w:rPr>
          <w:rStyle w:val="Surname"/>
          <w:color w:val="000000"/>
        </w:rPr>
        <w:lastRenderedPageBreak/>
        <w:t>Lehtola</w:t>
      </w:r>
      <w:r>
        <w:rPr>
          <w:rStyle w:val="Person"/>
          <w:color w:val="000000"/>
        </w:rPr>
        <w:t xml:space="preserve">, </w:t>
      </w:r>
      <w:r>
        <w:rPr>
          <w:rStyle w:val="Initials"/>
          <w:color w:val="000000"/>
        </w:rPr>
        <w:t>V. V.</w:t>
      </w:r>
      <w:r>
        <w:rPr>
          <w:rStyle w:val="PrimaryContribGroup"/>
          <w:color w:val="000000"/>
        </w:rPr>
        <w:t xml:space="preserve">, </w:t>
      </w:r>
      <w:r>
        <w:rPr>
          <w:rStyle w:val="Surname"/>
          <w:color w:val="000000"/>
        </w:rPr>
        <w:t>Koeva</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Elberink</w:t>
      </w:r>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r>
        <w:rPr>
          <w:rStyle w:val="Surname"/>
          <w:color w:val="000000"/>
        </w:rPr>
        <w:t>Vahdatikhaki</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Borsci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i/>
          <w:iCs/>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rsidR="00CB49AB" w:rsidP="00CB49AB" w:rsidRDefault="00CB49AB" w14:paraId="6734EFDB" w14:textId="77777777">
      <w:pPr>
        <w:pBdr>
          <w:left w:val="none" w:color="auto" w:sz="0" w:space="31"/>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i/>
          <w:iCs/>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rsidR="00CB49AB" w:rsidP="00CB49AB" w:rsidRDefault="00CB49AB" w14:paraId="74E285BD" w14:textId="77777777">
      <w:pPr>
        <w:pBdr>
          <w:left w:val="none" w:color="auto" w:sz="0" w:space="31"/>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i/>
          <w:iCs/>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rsidR="00CB49AB" w:rsidP="00CB49AB" w:rsidRDefault="00CB49AB" w14:paraId="3131940E" w14:textId="77777777">
      <w:pPr>
        <w:pBdr>
          <w:left w:val="none" w:color="auto" w:sz="0" w:space="31"/>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rsidR="00CB49AB" w:rsidP="00CB49AB" w:rsidRDefault="00CB49AB" w14:paraId="5609A23E" w14:textId="77777777">
      <w:pPr>
        <w:pBdr>
          <w:left w:val="none" w:color="auto" w:sz="0" w:space="31"/>
        </w:pBd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rsidR="00CB49AB" w:rsidP="00CB49AB" w:rsidRDefault="00CB49AB" w14:paraId="4AA21777" w14:textId="77777777">
      <w:pPr>
        <w:pBdr>
          <w:left w:val="none" w:color="auto" w:sz="0" w:space="31"/>
        </w:pBd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rsidR="00CB49AB" w:rsidP="00CB49AB" w:rsidRDefault="00CB49AB" w14:paraId="476AFC22" w14:textId="77777777">
      <w:pPr>
        <w:pBdr>
          <w:left w:val="none" w:color="auto" w:sz="0" w:space="31"/>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rsidR="00CB49AB" w:rsidP="00CB49AB" w:rsidRDefault="00CB49AB" w14:paraId="6E577E43" w14:textId="77777777">
      <w:pPr>
        <w:pBdr>
          <w:left w:val="none" w:color="auto" w:sz="0" w:space="31"/>
        </w:pBd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ArcGIS StoryMaps</w:t>
      </w:r>
      <w:r>
        <w:rPr>
          <w:rStyle w:val="SourceLocation"/>
          <w:color w:val="000000"/>
        </w:rPr>
        <w:t xml:space="preserve">. </w:t>
      </w:r>
      <w:r>
        <w:rPr>
          <w:rStyle w:val="Url"/>
          <w:color w:val="000000"/>
        </w:rPr>
        <w:t>https://storymaps.arcgis.com/stories/5b1cfad1e7bd49058b2e570ecdc3b50a</w:t>
      </w:r>
    </w:p>
    <w:p w:rsidR="00CB49AB" w:rsidP="00CB49AB" w:rsidRDefault="00CB49AB" w14:paraId="2D93CF58" w14:textId="77777777">
      <w:pPr>
        <w:pBdr>
          <w:left w:val="none" w:color="auto" w:sz="0" w:space="31"/>
        </w:pBd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rsidR="00CB49AB" w:rsidP="00CB49AB" w:rsidRDefault="00CB49AB" w14:paraId="1A863851" w14:textId="77777777">
      <w:pPr>
        <w:pBdr>
          <w:left w:val="none" w:color="auto" w:sz="0" w:space="31"/>
        </w:pBd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rsidR="00CB49AB" w:rsidP="00CB49AB" w:rsidRDefault="00CB49AB" w14:paraId="2A2B2AA2" w14:textId="77777777">
      <w:pPr>
        <w:pBdr>
          <w:left w:val="none" w:color="auto" w:sz="0" w:space="31"/>
        </w:pBdr>
        <w:spacing w:line="480" w:lineRule="auto"/>
        <w:ind w:left="720" w:hanging="720"/>
        <w:rPr>
          <w:color w:val="000000"/>
        </w:rPr>
      </w:pPr>
      <w:r>
        <w:rPr>
          <w:rStyle w:val="Surname"/>
          <w:color w:val="000000"/>
        </w:rPr>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rsidR="00CB49AB" w:rsidP="00CB49AB" w:rsidRDefault="00CB49AB" w14:paraId="550F4CF6" w14:textId="77777777">
      <w:pPr>
        <w:pBdr>
          <w:left w:val="none" w:color="auto" w:sz="0" w:space="31"/>
        </w:pBd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rsidR="00CB49AB" w:rsidP="00CB49AB" w:rsidRDefault="00CB49AB" w14:paraId="4708577A" w14:textId="77777777">
      <w:pPr>
        <w:pBdr>
          <w:left w:val="none" w:color="auto" w:sz="0" w:space="31"/>
        </w:pBd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rsidR="00CB49AB" w:rsidP="00CB49AB" w:rsidRDefault="00CB49AB" w14:paraId="2610C28E" w14:textId="77777777">
      <w:pPr>
        <w:pBdr>
          <w:left w:val="none" w:color="auto" w:sz="0" w:space="31"/>
        </w:pBdr>
        <w:spacing w:line="480" w:lineRule="auto"/>
        <w:ind w:left="720" w:hanging="720"/>
        <w:rPr>
          <w:color w:val="000000"/>
        </w:rPr>
      </w:pPr>
      <w:r>
        <w:rPr>
          <w:rStyle w:val="Surname"/>
          <w:color w:val="000000"/>
        </w:rPr>
        <w:lastRenderedPageBreak/>
        <w:t>Rezatofighi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rsidR="00CB49AB" w:rsidP="00CB49AB" w:rsidRDefault="00CB49AB" w14:paraId="6C049641" w14:textId="77777777">
      <w:pPr>
        <w:pBdr>
          <w:left w:val="none" w:color="auto" w:sz="0" w:space="31"/>
        </w:pBdr>
        <w:spacing w:line="480" w:lineRule="auto"/>
        <w:ind w:left="720" w:hanging="720"/>
        <w:rPr>
          <w:color w:val="000000"/>
        </w:rPr>
      </w:pPr>
      <w:r>
        <w:rPr>
          <w:rStyle w:val="Surname"/>
          <w:color w:val="000000"/>
        </w:rPr>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i/>
          <w:iCs/>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rsidR="00CB49AB" w:rsidP="00CB49AB" w:rsidRDefault="00CB49AB" w14:paraId="07051F32" w14:textId="77777777">
      <w:pPr>
        <w:pBdr>
          <w:left w:val="none" w:color="auto" w:sz="0" w:space="31"/>
        </w:pBd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r>
        <w:rPr>
          <w:rStyle w:val="Surname"/>
          <w:color w:val="000000"/>
        </w:rPr>
        <w:t>Muthusenthil</w:t>
      </w:r>
      <w:r>
        <w:rPr>
          <w:rStyle w:val="Person"/>
          <w:color w:val="000000"/>
        </w:rPr>
        <w:t xml:space="preserve">, </w:t>
      </w:r>
      <w:r>
        <w:rPr>
          <w:rStyle w:val="Initials"/>
          <w:color w:val="000000"/>
        </w:rPr>
        <w:t>B.</w:t>
      </w:r>
      <w:r>
        <w:rPr>
          <w:rStyle w:val="PrimaryContribGroup"/>
          <w:color w:val="000000"/>
        </w:rPr>
        <w:t xml:space="preserve">, &amp; </w:t>
      </w:r>
      <w:r>
        <w:rPr>
          <w:rStyle w:val="Surname"/>
          <w:color w:val="000000"/>
        </w:rPr>
        <w:t>Gurusubramani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2022 1st International 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rsidR="00CB49AB" w:rsidP="00CB49AB" w:rsidRDefault="00CB49AB" w14:paraId="6A8A8413" w14:textId="77777777">
      <w:pPr>
        <w:pBdr>
          <w:left w:val="none" w:color="auto" w:sz="0" w:space="31"/>
        </w:pBdr>
        <w:spacing w:line="480" w:lineRule="auto"/>
        <w:ind w:left="720" w:hanging="720"/>
        <w:rPr>
          <w:color w:val="000000"/>
        </w:rPr>
      </w:pPr>
      <w:r>
        <w:rPr>
          <w:rStyle w:val="Surname"/>
          <w:color w:val="000000"/>
        </w:rPr>
        <w:t>Savelonas</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Veinidis</w:t>
      </w:r>
      <w:r>
        <w:rPr>
          <w:rStyle w:val="Person"/>
          <w:color w:val="000000"/>
        </w:rPr>
        <w:t xml:space="preserve">, </w:t>
      </w:r>
      <w:r>
        <w:rPr>
          <w:rStyle w:val="Initials"/>
          <w:color w:val="000000"/>
        </w:rPr>
        <w:t>C. N.</w:t>
      </w:r>
      <w:r>
        <w:rPr>
          <w:rStyle w:val="PrimaryContribGroup"/>
          <w:color w:val="000000"/>
        </w:rPr>
        <w:t xml:space="preserve">, &amp; </w:t>
      </w:r>
      <w:r>
        <w:rPr>
          <w:rStyle w:val="Surname"/>
          <w:color w:val="000000"/>
        </w:rPr>
        <w:t>Bartsokas</w:t>
      </w:r>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rsidR="00CB49AB" w:rsidP="00CB49AB" w:rsidRDefault="00CB49AB" w14:paraId="5EF9AE9B" w14:textId="77777777">
      <w:pPr>
        <w:pBdr>
          <w:left w:val="none" w:color="auto" w:sz="0" w:space="31"/>
        </w:pBd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Brintrup</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i/>
          <w:iCs/>
          <w:color w:val="000000"/>
        </w:rPr>
        <w:t>30</w:t>
      </w:r>
      <w:r>
        <w:rPr>
          <w:rStyle w:val="SourceSection"/>
          <w:color w:val="000000"/>
        </w:rPr>
        <w:t xml:space="preserve">. </w:t>
      </w:r>
      <w:r>
        <w:rPr>
          <w:rStyle w:val="SourceLocation"/>
          <w:color w:val="000000"/>
        </w:rPr>
        <w:t>https://doi.org/</w:t>
      </w:r>
      <w:r>
        <w:rPr>
          <w:rStyle w:val="Doi"/>
          <w:color w:val="000000"/>
        </w:rPr>
        <w:t>10.1016/j.jii.2022.100383</w:t>
      </w:r>
    </w:p>
    <w:p w:rsidR="00CB49AB" w:rsidP="00CB49AB" w:rsidRDefault="00CB49AB" w14:paraId="2BAC6B1E" w14:textId="77777777">
      <w:pPr>
        <w:pBdr>
          <w:left w:val="none" w:color="auto" w:sz="0" w:space="31"/>
        </w:pBd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i/>
          <w:iCs/>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 s23167248</w:t>
      </w:r>
    </w:p>
    <w:p w:rsidR="00CB49AB" w:rsidP="00CB49AB" w:rsidRDefault="00CB49AB" w14:paraId="10962C94" w14:textId="77777777">
      <w:pPr>
        <w:pBdr>
          <w:left w:val="none" w:color="auto" w:sz="0" w:space="31"/>
        </w:pBd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Sjölie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Wästberg</w:t>
      </w:r>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 xml:space="preserve">On procedural urban digital twin generation and visualization of large-scale </w:t>
      </w:r>
      <w:r>
        <w:rPr>
          <w:rStyle w:val="TitleName"/>
          <w:i/>
          <w:iCs/>
          <w:color w:val="000000"/>
        </w:rPr>
        <w:lastRenderedPageBreak/>
        <w:t>data</w:t>
      </w:r>
      <w:r>
        <w:rPr>
          <w:rStyle w:val="ReferenceBody"/>
          <w:color w:val="000000"/>
        </w:rPr>
        <w:t xml:space="preserve">. </w:t>
      </w:r>
      <w:r>
        <w:rPr>
          <w:rStyle w:val="SiteName"/>
          <w:color w:val="000000"/>
        </w:rPr>
        <w:t>From Oaister®, Provided by the OCLC Cooperative</w:t>
      </w:r>
      <w:r>
        <w:rPr>
          <w:rStyle w:val="SourceLocation"/>
          <w:color w:val="000000"/>
        </w:rPr>
        <w:t xml:space="preserve">. </w:t>
      </w:r>
      <w:r>
        <w:rPr>
          <w:rStyle w:val="Url"/>
          <w:color w:val="000000"/>
        </w:rPr>
        <w:t>http://arxiv.org/abs/2305.02242</w:t>
      </w:r>
    </w:p>
    <w:p w:rsidR="00CB49AB" w:rsidP="00CB49AB" w:rsidRDefault="00CB49AB" w14:paraId="6C38D299" w14:textId="77777777">
      <w:pPr>
        <w:pBdr>
          <w:left w:val="none" w:color="auto" w:sz="0" w:space="31"/>
        </w:pBd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i/>
          <w:iCs/>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rsidR="00CB49AB" w:rsidP="00CB49AB" w:rsidRDefault="00CB49AB" w14:paraId="5AF4378F" w14:textId="77777777">
      <w:pPr>
        <w:pBdr>
          <w:left w:val="none" w:color="auto" w:sz="0" w:space="31"/>
        </w:pBd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ISPRS Annals of Photogrammetry, Remote Sensing and Spatial Information Sciences</w:t>
      </w:r>
      <w:r>
        <w:rPr>
          <w:rStyle w:val="SourceSection"/>
          <w:color w:val="000000"/>
        </w:rPr>
        <w:t xml:space="preserve">, </w:t>
      </w:r>
      <w:r>
        <w:rPr>
          <w:rStyle w:val="Volume"/>
          <w:i/>
          <w:iCs/>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rsidR="00CB49AB" w:rsidP="00CB49AB" w:rsidRDefault="00CB49AB" w14:paraId="66044C14" w14:textId="77777777">
      <w:pPr>
        <w:pBdr>
          <w:left w:val="none" w:color="auto" w:sz="0" w:space="31"/>
        </w:pBdr>
        <w:spacing w:line="480" w:lineRule="auto"/>
        <w:ind w:left="720" w:hanging="720"/>
        <w:rPr>
          <w:color w:val="000000"/>
        </w:rPr>
      </w:pPr>
      <w:r>
        <w:rPr>
          <w:rStyle w:val="Surname"/>
          <w:color w:val="000000"/>
        </w:rPr>
        <w:t>Suhaizad</w:t>
      </w:r>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i/>
          <w:iCs/>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rsidR="00CB49AB" w:rsidP="00CB49AB" w:rsidRDefault="00CB49AB" w14:paraId="4DE78105" w14:textId="77777777">
      <w:pPr>
        <w:pBdr>
          <w:left w:val="none" w:color="auto" w:sz="0" w:space="31"/>
        </w:pBd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rsidR="00CB49AB" w:rsidP="00CB49AB" w:rsidRDefault="00CB49AB" w14:paraId="454D69EB" w14:textId="77777777">
      <w:pPr>
        <w:pBdr>
          <w:left w:val="none" w:color="auto" w:sz="0" w:space="31"/>
        </w:pBdr>
        <w:spacing w:line="480" w:lineRule="auto"/>
        <w:ind w:left="720" w:hanging="720"/>
        <w:rPr>
          <w:color w:val="000000"/>
        </w:rPr>
      </w:pPr>
      <w:r>
        <w:rPr>
          <w:rStyle w:val="Surname"/>
          <w:color w:val="000000"/>
        </w:rPr>
        <w:t>Thuvander</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rsidR="00CB49AB" w:rsidP="00CB49AB" w:rsidRDefault="00CB49AB" w14:paraId="45E532B0" w14:textId="77777777">
      <w:pPr>
        <w:pBdr>
          <w:left w:val="none" w:color="auto" w:sz="0" w:space="31"/>
        </w:pBdr>
        <w:spacing w:line="480" w:lineRule="auto"/>
        <w:ind w:left="720" w:hanging="720"/>
        <w:rPr>
          <w:color w:val="000000"/>
        </w:rPr>
      </w:pPr>
      <w:r>
        <w:rPr>
          <w:rStyle w:val="Surname"/>
          <w:color w:val="000000"/>
        </w:rPr>
        <w:lastRenderedPageBreak/>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rsidR="00CB49AB" w:rsidP="00CB49AB" w:rsidRDefault="00CB49AB" w14:paraId="04D66D5F" w14:textId="77777777">
      <w:pPr>
        <w:pBdr>
          <w:left w:val="none" w:color="auto" w:sz="0" w:space="31"/>
        </w:pBd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rsidR="00CB49AB" w:rsidP="00CB49AB" w:rsidRDefault="00CB49AB" w14:paraId="312E8A6A" w14:textId="77777777">
      <w:pPr>
        <w:pBdr>
          <w:left w:val="none" w:color="auto" w:sz="0" w:space="31"/>
        </w:pBdr>
        <w:spacing w:line="480" w:lineRule="auto"/>
        <w:ind w:left="720" w:hanging="720"/>
        <w:rPr>
          <w:rStyle w:val="Doi"/>
          <w:color w:val="000000"/>
        </w:rPr>
      </w:pPr>
      <w:r>
        <w:rPr>
          <w:rStyle w:val="Surname"/>
          <w:color w:val="000000"/>
        </w:rPr>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rsidR="00CB49AB" w:rsidP="00CB49AB" w:rsidRDefault="00CB49AB" w14:paraId="6180C120" w14:textId="77777777">
      <w:pPr>
        <w:pBdr>
          <w:left w:val="none" w:color="auto" w:sz="0" w:space="31"/>
        </w:pBd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2022 21st International Symposium on Distributed Computing and Applications for Business Engineering and Science (DCABES) DCABES Distributed Computing and Applications 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rsidR="00CB49AB" w:rsidP="00CB49AB" w:rsidRDefault="00CB49AB" w14:paraId="237DC071" w14:textId="77777777">
      <w:pPr>
        <w:pBdr>
          <w:left w:val="none" w:color="auto" w:sz="0" w:space="31"/>
        </w:pBdr>
        <w:spacing w:line="480" w:lineRule="auto"/>
        <w:ind w:left="720" w:hanging="720"/>
        <w:rPr>
          <w:color w:val="000000"/>
        </w:rPr>
      </w:pPr>
      <w:r>
        <w:rPr>
          <w:rStyle w:val="Surname"/>
          <w:color w:val="000000"/>
        </w:rPr>
        <w:t>Yenduri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Dasaradharami</w:t>
      </w:r>
      <w:r>
        <w:rPr>
          <w:rStyle w:val="Person"/>
          <w:color w:val="000000"/>
        </w:rPr>
        <w:t xml:space="preserve">, </w:t>
      </w:r>
      <w:r>
        <w:rPr>
          <w:rStyle w:val="Initials"/>
          <w:color w:val="000000"/>
        </w:rPr>
        <w:t>R. K.</w:t>
      </w:r>
      <w:r>
        <w:rPr>
          <w:rStyle w:val="PrimaryContribGroup"/>
          <w:color w:val="000000"/>
        </w:rPr>
        <w:t xml:space="preserve">, </w:t>
      </w:r>
      <w:r>
        <w:rPr>
          <w:rStyle w:val="Surname"/>
          <w:color w:val="000000"/>
        </w:rPr>
        <w:t>Srivastava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Suriya</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Awaysheh</w:t>
      </w:r>
      <w:r>
        <w:rPr>
          <w:rStyle w:val="Person"/>
          <w:color w:val="000000"/>
        </w:rPr>
        <w:t xml:space="preserve">, </w:t>
      </w:r>
      <w:r>
        <w:rPr>
          <w:rStyle w:val="Initials"/>
          <w:color w:val="000000"/>
        </w:rPr>
        <w:t>F. M.</w:t>
      </w:r>
      <w:r>
        <w:rPr>
          <w:rStyle w:val="PrimaryContribGroup"/>
          <w:color w:val="000000"/>
        </w:rPr>
        <w:t xml:space="preserve">, </w:t>
      </w:r>
      <w:r>
        <w:rPr>
          <w:rStyle w:val="Surname"/>
          <w:color w:val="000000"/>
        </w:rPr>
        <w:t>Ramalingam</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Gadekallu</w:t>
      </w:r>
      <w:r>
        <w:rPr>
          <w:rStyle w:val="Person"/>
          <w:color w:val="000000"/>
        </w:rPr>
        <w:t xml:space="preserve">, </w:t>
      </w:r>
      <w:r>
        <w:rPr>
          <w:rStyle w:val="Initials"/>
          <w:color w:val="000000"/>
        </w:rPr>
        <w:t>T. R.</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TitleName"/>
          <w:i/>
          <w:iCs/>
          <w:color w:val="000000"/>
        </w:rPr>
        <w:t>Federated Learning for the Metaverse: A Short Survey</w:t>
      </w:r>
      <w:r>
        <w:rPr>
          <w:rStyle w:val="ReferenceBody"/>
          <w:color w:val="000000"/>
        </w:rPr>
        <w:t xml:space="preserve">. </w:t>
      </w:r>
      <w:r>
        <w:rPr>
          <w:rStyle w:val="SiteName"/>
          <w:color w:val="000000"/>
        </w:rPr>
        <w:t>2023 International Conference on Intelligent Metaverse Technologies &amp; Applications (Imeta) Intelligent Metaverse Technologies &amp; Applications (iMETA)</w:t>
      </w:r>
      <w:r>
        <w:rPr>
          <w:rStyle w:val="SourceLocation"/>
          <w:color w:val="000000"/>
        </w:rPr>
        <w:t xml:space="preserve">. </w:t>
      </w:r>
      <w:r>
        <w:rPr>
          <w:rStyle w:val="Url"/>
          <w:color w:val="000000"/>
        </w:rPr>
        <w:t>https://doi/org/10.1109/iMETA59369.2023.10294796</w:t>
      </w:r>
    </w:p>
    <w:p w:rsidR="00CB49AB" w:rsidP="00CB49AB" w:rsidRDefault="00CB49AB" w14:paraId="2A4C8465" w14:textId="77777777">
      <w:pPr>
        <w:pBdr>
          <w:left w:val="none" w:color="auto" w:sz="0" w:space="31"/>
        </w:pBdr>
        <w:spacing w:line="480" w:lineRule="auto"/>
        <w:ind w:left="720" w:hanging="720"/>
        <w:rPr>
          <w:color w:val="000000"/>
        </w:rPr>
      </w:pPr>
      <w:r>
        <w:rPr>
          <w:rStyle w:val="Surname"/>
          <w:color w:val="000000"/>
        </w:rPr>
        <w:lastRenderedPageBreak/>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rsidR="00CB49AB" w:rsidP="00CB49AB" w:rsidRDefault="00CB49AB" w14:paraId="547FEC42" w14:textId="77777777">
      <w:pPr>
        <w:pBdr>
          <w:left w:val="none" w:color="auto" w:sz="0" w:space="31"/>
        </w:pBd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i/>
          <w:iCs/>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w:t>
      </w:r>
    </w:p>
    <w:p w:rsidR="00CB49AB" w:rsidP="00CB49AB" w:rsidRDefault="00CB49AB" w14:paraId="4A978A73" w14:textId="77777777">
      <w:pPr>
        <w:pBdr>
          <w:left w:val="none" w:color="auto" w:sz="0" w:space="31"/>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i/>
          <w:iCs/>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rsidR="003B79AE" w:rsidP="00CB49AB" w:rsidRDefault="00CB49AB" w14:paraId="3601A0EB" w14:textId="17E610EE">
      <w:pPr>
        <w:pBdr>
          <w:left w:val="none" w:color="auto" w:sz="0" w:space="31"/>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rsidRPr="00136865" w:rsidR="00887A22" w:rsidP="003B79AE" w:rsidRDefault="00887A22" w14:paraId="2660CFA2" w14:textId="1AB868B0">
      <w:pPr>
        <w:pBdr>
          <w:left w:val="none" w:color="auto" w:sz="0" w:space="31"/>
        </w:pBdr>
        <w:spacing w:line="480" w:lineRule="auto"/>
        <w:rPr>
          <w:color w:val="000000"/>
        </w:rPr>
      </w:pPr>
      <w:r>
        <w:br w:type="page"/>
      </w:r>
      <w:bookmarkEnd w:id="32"/>
    </w:p>
    <w:p w:rsidRPr="0070192C" w:rsidR="00887A22" w:rsidP="00116489" w:rsidRDefault="00887A22" w14:paraId="6B0A4AEC" w14:textId="55D5A1E8">
      <w:pPr>
        <w:pStyle w:val="Heading1"/>
      </w:pPr>
      <w:bookmarkStart w:name="_Toc464831684" w:id="33"/>
      <w:bookmarkStart w:name="_Toc465328416" w:id="34"/>
      <w:bookmarkStart w:name="_Toc159877203" w:id="35"/>
      <w:r w:rsidRPr="0070192C">
        <w:lastRenderedPageBreak/>
        <w:t>Appendix A</w:t>
      </w:r>
      <w:r w:rsidR="00116489">
        <w:t xml:space="preserve"> </w:t>
      </w:r>
      <w:r w:rsidR="00116489">
        <w:br/>
      </w:r>
      <w:bookmarkEnd w:id="33"/>
      <w:bookmarkEnd w:id="34"/>
      <w:r w:rsidR="005D7C4E">
        <w:t>Annotated Bibliography</w:t>
      </w:r>
      <w:bookmarkEnd w:id="35"/>
    </w:p>
    <w:p w:rsidR="00555733" w:rsidP="00555733" w:rsidRDefault="00555733" w14:paraId="16CA9DD0" w14:textId="77777777">
      <w:pPr>
        <w:pBdr>
          <w:left w:val="none" w:color="auto" w:sz="0" w:space="31"/>
        </w:pBdr>
        <w:spacing w:line="480" w:lineRule="auto"/>
        <w:ind w:left="720" w:hanging="720"/>
        <w:rPr>
          <w:color w:val="000000"/>
        </w:rPr>
      </w:pPr>
      <w:bookmarkStart w:name="_Hlk97897102" w:id="36"/>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Behaviour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rsidR="00A81F77" w:rsidP="00A81F77" w:rsidRDefault="00A81F77" w14:paraId="764863A5" w14:textId="77777777">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rsidR="00555733" w:rsidP="00A81F77" w:rsidRDefault="00A81F77" w14:paraId="56A5B03A" w14:textId="5223AFF2">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rsidR="00555733" w:rsidP="00555733" w:rsidRDefault="00555733" w14:paraId="2D667AFC" w14:textId="77777777">
      <w:pPr>
        <w:pBdr>
          <w:left w:val="none" w:color="auto" w:sz="0" w:space="31"/>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rsidR="00A81F77" w:rsidP="00A81F77" w:rsidRDefault="00A81F77" w14:paraId="673DBDB6" w14:textId="77777777">
      <w:pPr>
        <w:spacing w:line="480" w:lineRule="auto"/>
        <w:ind w:firstLine="720"/>
        <w:rPr>
          <w:color w:val="000000"/>
        </w:rPr>
      </w:pPr>
      <w:r>
        <w:rPr>
          <w:color w:val="000000"/>
        </w:rPr>
        <w:t>The article provides a comprehensive overview of the evolution of mobile wireless communication to the 5G revolution, High-frequency communications, cellular communications, the architecture and emerging technologies of 5G networks, and a survey on millimeter-wave communications for fifth-generation wireless networks. Additionally, it discusses the potential of millimeter-wave (mmWave) and terahertz spectrum for 6G wireless with detailed references cited.</w:t>
      </w:r>
    </w:p>
    <w:p w:rsidR="00A81F77" w:rsidP="00A81F77" w:rsidRDefault="00A81F77" w14:paraId="46A3EECB" w14:textId="77777777">
      <w:pPr>
        <w:spacing w:line="480" w:lineRule="auto"/>
        <w:ind w:firstLine="720"/>
        <w:rPr>
          <w:color w:val="000000"/>
        </w:rPr>
      </w:pPr>
      <w:r>
        <w:rPr>
          <w:color w:val="000000"/>
        </w:rPr>
        <w:t>The article sets the stage for the subsequent analysis by establishing the context of the study within the broader landscape of wireless communication technologies, including the challenges and opportunities associated with the deployment of mmWave/sub-terahertz communication in 5G and B5G mobile networks.</w:t>
      </w:r>
    </w:p>
    <w:p w:rsidR="00A81F77" w:rsidP="00A81F77" w:rsidRDefault="00A81F77" w14:paraId="1A0CCF5E" w14:textId="77777777">
      <w:pPr>
        <w:spacing w:line="480" w:lineRule="auto"/>
        <w:ind w:firstLine="720"/>
        <w:rPr>
          <w:color w:val="000000"/>
        </w:rPr>
      </w:pPr>
      <w:r>
        <w:rPr>
          <w:color w:val="000000"/>
        </w:rPr>
        <w:t>Moreover, the authors underscore the intricate challenges entailed in the deployment of millimeter-wave communications, with a specific focus on the pronounced influence of foliage on the efficacy of mmWave/sub-terahertz communication. A critical aspect addressed is the substantial power loss encountered by mmWave/sub-terahertz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rsidR="00555733" w:rsidP="00A81F77" w:rsidRDefault="00A81F77" w14:paraId="23431D9F" w14:textId="787C1905">
      <w:pPr>
        <w:spacing w:line="480" w:lineRule="auto"/>
        <w:ind w:firstLine="720"/>
        <w:rPr>
          <w:color w:val="000000"/>
        </w:rPr>
      </w:pPr>
      <w:r>
        <w:rPr>
          <w:color w:val="000000"/>
        </w:rPr>
        <w:lastRenderedPageBreak/>
        <w:t>This foundational exploration serves as a precursor to the ensuing analysis, shedding light on the precise environmental variables that demand meticulous consideration for the seamless implementation of mmWave/sub-terahertz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mmWave and sub-terahertz communication in the evolving landscape of advanced mobile networks.</w:t>
      </w:r>
    </w:p>
    <w:p w:rsidR="00555733" w:rsidP="00555733" w:rsidRDefault="00555733" w14:paraId="60D41927" w14:textId="77777777">
      <w:pPr>
        <w:pBdr>
          <w:left w:val="none" w:color="auto" w:sz="0" w:space="31"/>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rsidR="00A81F77" w:rsidP="00A81F77" w:rsidRDefault="00A81F77" w14:paraId="33701057" w14:textId="77777777">
      <w:pPr>
        <w:spacing w:line="480" w:lineRule="auto"/>
        <w:ind w:firstLine="720"/>
        <w:rPr>
          <w:color w:val="000000"/>
        </w:rPr>
      </w:pPr>
      <w:r>
        <w:rPr>
          <w:color w:val="000000"/>
        </w:rPr>
        <w:t>The article emphasizes the impact on the factors that impact the performance of LongRange (LoRa) propagation in foliage medium. The authors highlight the importance of considering environmental factors such as temperature, foliage, and rainfall, as well as LoRa physical parameter settings and the Fresnel zone.</w:t>
      </w:r>
    </w:p>
    <w:p w:rsidR="00A81F77" w:rsidP="00A81F77" w:rsidRDefault="00A81F77" w14:paraId="6D2FA1D5" w14:textId="77777777">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rsidR="00A81F77" w:rsidP="00A81F77" w:rsidRDefault="00A81F77" w14:paraId="57606C7A" w14:textId="77777777">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rsidR="00555733" w:rsidP="00A81F77" w:rsidRDefault="00A81F77" w14:paraId="6B9DC336" w14:textId="292E6727">
      <w:pPr>
        <w:spacing w:line="480" w:lineRule="auto"/>
        <w:ind w:firstLine="720"/>
        <w:rPr>
          <w:color w:val="000000"/>
        </w:rPr>
      </w:pPr>
      <w:r w:rsidRPr="6B74284E" w:rsidR="6B74284E">
        <w:rPr>
          <w:color w:val="000000" w:themeColor="text1" w:themeTint="FF" w:themeShade="FF"/>
        </w:rPr>
        <w:t xml:space="preserve">Overall, while there are challenges associated with using LoRa technology in the presence of foliage or vegetation, these challenges can be addressed through careful network planning and optimization. </w:t>
      </w:r>
      <w:r w:rsidRPr="6B74284E" w:rsidR="6B74284E">
        <w:rPr>
          <w:color w:val="000000" w:themeColor="text1" w:themeTint="FF" w:themeShade="FF"/>
        </w:rPr>
        <w:t>Being aware of the existence of foliage or vegetation within the deployment area and having a thorough understanding of it contribute to improved planning and optimization of LoRa.</w:t>
      </w:r>
      <w:r w:rsidRPr="6B74284E" w:rsidR="6B74284E">
        <w:rPr>
          <w:color w:val="000000" w:themeColor="text1" w:themeTint="FF" w:themeShade="FF"/>
        </w:rPr>
        <w:t xml:space="preserve"> This awareness and comprehension make it </w:t>
      </w:r>
      <w:r w:rsidRPr="6B74284E" w:rsidR="6B74284E">
        <w:rPr>
          <w:color w:val="000000" w:themeColor="text1" w:themeTint="FF" w:themeShade="FF"/>
        </w:rPr>
        <w:t>feasible</w:t>
      </w:r>
      <w:r w:rsidRPr="6B74284E" w:rsidR="6B74284E">
        <w:rPr>
          <w:color w:val="000000" w:themeColor="text1" w:themeTint="FF" w:themeShade="FF"/>
        </w:rPr>
        <w:t xml:space="preserve"> to </w:t>
      </w:r>
      <w:r w:rsidRPr="6B74284E" w:rsidR="6B74284E">
        <w:rPr>
          <w:color w:val="000000" w:themeColor="text1" w:themeTint="FF" w:themeShade="FF"/>
        </w:rPr>
        <w:t>attain</w:t>
      </w:r>
      <w:r w:rsidRPr="6B74284E" w:rsidR="6B74284E">
        <w:rPr>
          <w:color w:val="000000" w:themeColor="text1" w:themeTint="FF" w:themeShade="FF"/>
        </w:rPr>
        <w:t xml:space="preserve"> reliable and </w:t>
      </w:r>
      <w:commentRangeStart w:id="58587203"/>
      <w:r w:rsidRPr="6B74284E" w:rsidR="6B74284E">
        <w:rPr>
          <w:color w:val="000000" w:themeColor="text1" w:themeTint="FF" w:themeShade="FF"/>
        </w:rPr>
        <w:t>high-quality LoRa propagation</w:t>
      </w:r>
      <w:commentRangeEnd w:id="58587203"/>
      <w:r>
        <w:rPr>
          <w:rStyle w:val="CommentReference"/>
        </w:rPr>
        <w:commentReference w:id="58587203"/>
      </w:r>
      <w:r w:rsidRPr="6B74284E" w:rsidR="6B74284E">
        <w:rPr>
          <w:color w:val="000000" w:themeColor="text1" w:themeTint="FF" w:themeShade="FF"/>
        </w:rPr>
        <w:t>, especially in environments with foliage or vegetation.</w:t>
      </w:r>
    </w:p>
    <w:p w:rsidR="00555733" w:rsidP="00BB3770" w:rsidRDefault="00555733" w14:paraId="4ED98632" w14:textId="77777777">
      <w:pPr>
        <w:pBdr>
          <w:left w:val="none" w:color="auto" w:sz="0" w:space="31"/>
        </w:pBdr>
        <w:spacing w:line="480" w:lineRule="auto"/>
        <w:rPr>
          <w:rStyle w:val="Surname"/>
          <w:color w:val="000000"/>
        </w:rPr>
      </w:pPr>
    </w:p>
    <w:p w:rsidR="00555733" w:rsidP="6B74284E" w:rsidRDefault="00555733" w14:paraId="1E56EAA0" w14:textId="773F34CD">
      <w:pPr>
        <w:pBdr>
          <w:left w:val="none" w:color="FF000000" w:sz="0" w:space="31"/>
        </w:pBdr>
        <w:spacing w:line="480" w:lineRule="auto"/>
        <w:ind w:left="720" w:hanging="720"/>
        <w:rPr>
          <w:color w:val="000000"/>
        </w:rPr>
      </w:pPr>
      <w:r w:rsidRPr="6B74284E" w:rsidR="6B74284E">
        <w:rPr>
          <w:rStyle w:val="Surname"/>
          <w:color w:val="000000" w:themeColor="text1" w:themeTint="FF" w:themeShade="FF"/>
        </w:rPr>
        <w:t>Nguyen</w:t>
      </w:r>
      <w:r w:rsidRPr="6B74284E" w:rsidR="6B74284E">
        <w:rPr>
          <w:rStyle w:val="Person"/>
          <w:color w:val="000000" w:themeColor="text1" w:themeTint="FF" w:themeShade="FF"/>
        </w:rPr>
        <w:t xml:space="preserve">, </w:t>
      </w:r>
      <w:r w:rsidRPr="6B74284E" w:rsidR="6B74284E">
        <w:rPr>
          <w:rStyle w:val="Initials"/>
          <w:color w:val="000000" w:themeColor="text1" w:themeTint="FF" w:themeShade="FF"/>
        </w:rPr>
        <w:t>H. X.</w:t>
      </w:r>
      <w:r w:rsidRPr="6B74284E" w:rsidR="6B74284E">
        <w:rPr>
          <w:rStyle w:val="PrimaryContribGroup"/>
          <w:color w:val="000000" w:themeColor="text1" w:themeTint="FF" w:themeShade="FF"/>
        </w:rPr>
        <w:t xml:space="preserve">, </w:t>
      </w:r>
      <w:r w:rsidRPr="6B74284E" w:rsidR="6B74284E">
        <w:rPr>
          <w:rStyle w:val="Surname"/>
          <w:color w:val="000000" w:themeColor="text1" w:themeTint="FF" w:themeShade="FF"/>
        </w:rPr>
        <w:t>Trestian</w:t>
      </w:r>
      <w:r w:rsidRPr="6B74284E" w:rsidR="6B74284E">
        <w:rPr>
          <w:rStyle w:val="Person"/>
          <w:color w:val="000000" w:themeColor="text1" w:themeTint="FF" w:themeShade="FF"/>
        </w:rPr>
        <w:t xml:space="preserve">, </w:t>
      </w:r>
      <w:r w:rsidRPr="6B74284E" w:rsidR="6B74284E">
        <w:rPr>
          <w:rStyle w:val="Initials"/>
          <w:color w:val="000000" w:themeColor="text1" w:themeTint="FF" w:themeShade="FF"/>
        </w:rPr>
        <w:t>R.</w:t>
      </w:r>
      <w:r w:rsidRPr="6B74284E" w:rsidR="6B74284E">
        <w:rPr>
          <w:rStyle w:val="PrimaryContribGroup"/>
          <w:color w:val="000000" w:themeColor="text1" w:themeTint="FF" w:themeShade="FF"/>
        </w:rPr>
        <w:t xml:space="preserve">, </w:t>
      </w:r>
      <w:r w:rsidRPr="6B74284E" w:rsidR="6B74284E">
        <w:rPr>
          <w:rStyle w:val="Surname"/>
          <w:color w:val="000000" w:themeColor="text1" w:themeTint="FF" w:themeShade="FF"/>
        </w:rPr>
        <w:t>To</w:t>
      </w:r>
      <w:r w:rsidRPr="6B74284E" w:rsidR="6B74284E">
        <w:rPr>
          <w:rStyle w:val="Person"/>
          <w:color w:val="000000" w:themeColor="text1" w:themeTint="FF" w:themeShade="FF"/>
        </w:rPr>
        <w:t xml:space="preserve">, </w:t>
      </w:r>
      <w:r w:rsidRPr="6B74284E" w:rsidR="6B74284E">
        <w:rPr>
          <w:rStyle w:val="Initials"/>
          <w:color w:val="000000" w:themeColor="text1" w:themeTint="FF" w:themeShade="FF"/>
        </w:rPr>
        <w:t>D.</w:t>
      </w:r>
      <w:r w:rsidRPr="6B74284E" w:rsidR="6B74284E">
        <w:rPr>
          <w:rStyle w:val="PrimaryContribGroup"/>
          <w:color w:val="000000" w:themeColor="text1" w:themeTint="FF" w:themeShade="FF"/>
        </w:rPr>
        <w:t xml:space="preserve">, &amp; </w:t>
      </w:r>
      <w:r w:rsidRPr="6B74284E" w:rsidR="6B74284E">
        <w:rPr>
          <w:rStyle w:val="Surname"/>
          <w:color w:val="000000" w:themeColor="text1" w:themeTint="FF" w:themeShade="FF"/>
        </w:rPr>
        <w:t>Tatipamula</w:t>
      </w:r>
      <w:r w:rsidRPr="6B74284E" w:rsidR="6B74284E">
        <w:rPr>
          <w:rStyle w:val="Person"/>
          <w:color w:val="000000" w:themeColor="text1" w:themeTint="FF" w:themeShade="FF"/>
        </w:rPr>
        <w:t xml:space="preserve">, </w:t>
      </w:r>
      <w:r w:rsidRPr="6B74284E" w:rsidR="6B74284E">
        <w:rPr>
          <w:rStyle w:val="Initials"/>
          <w:color w:val="000000" w:themeColor="text1" w:themeTint="FF" w:themeShade="FF"/>
        </w:rPr>
        <w:t>M.</w:t>
      </w:r>
      <w:r w:rsidRPr="6B74284E" w:rsidR="6B74284E">
        <w:rPr>
          <w:rStyle w:val="ReferenceBody"/>
          <w:color w:val="000000" w:themeColor="text1" w:themeTint="FF" w:themeShade="FF"/>
        </w:rPr>
        <w:t xml:space="preserve"> </w:t>
      </w:r>
      <w:r w:rsidRPr="6B74284E" w:rsidR="6B74284E">
        <w:rPr>
          <w:rStyle w:val="DateSection"/>
          <w:color w:val="000000" w:themeColor="text1" w:themeTint="FF" w:themeShade="FF"/>
        </w:rPr>
        <w:t>(</w:t>
      </w:r>
      <w:r w:rsidRPr="6B74284E" w:rsidR="6B74284E">
        <w:rPr>
          <w:rStyle w:val="Year"/>
          <w:color w:val="000000" w:themeColor="text1" w:themeTint="FF" w:themeShade="FF"/>
        </w:rPr>
        <w:t>2021</w:t>
      </w:r>
      <w:r w:rsidRPr="6B74284E" w:rsidR="6B74284E">
        <w:rPr>
          <w:rStyle w:val="DateSection"/>
          <w:color w:val="000000" w:themeColor="text1" w:themeTint="FF" w:themeShade="FF"/>
        </w:rPr>
        <w:t>).</w:t>
      </w:r>
      <w:r w:rsidRPr="6B74284E" w:rsidR="6B74284E">
        <w:rPr>
          <w:rStyle w:val="ReferenceBody"/>
          <w:color w:val="000000" w:themeColor="text1" w:themeTint="FF" w:themeShade="FF"/>
        </w:rPr>
        <w:t xml:space="preserve"> </w:t>
      </w:r>
      <w:commentRangeStart w:id="566250898"/>
      <w:r w:rsidRPr="6B74284E" w:rsidR="6B74284E">
        <w:rPr>
          <w:rStyle w:val="TitleName"/>
          <w:color w:val="000000" w:themeColor="text1" w:themeTint="FF" w:themeShade="FF"/>
        </w:rPr>
        <w:t>Digital Twin for 5G and beyond</w:t>
      </w:r>
      <w:r w:rsidRPr="6B74284E" w:rsidR="6B74284E">
        <w:rPr>
          <w:rStyle w:val="ReferenceBody"/>
          <w:color w:val="000000" w:themeColor="text1" w:themeTint="FF" w:themeShade="FF"/>
        </w:rPr>
        <w:t>.</w:t>
      </w:r>
      <w:commentRangeEnd w:id="566250898"/>
      <w:r>
        <w:rPr>
          <w:rStyle w:val="CommentReference"/>
        </w:rPr>
        <w:commentReference w:id="566250898"/>
      </w:r>
      <w:r w:rsidRPr="6B74284E" w:rsidR="6B74284E">
        <w:rPr>
          <w:rStyle w:val="ReferenceBody"/>
          <w:color w:val="000000" w:themeColor="text1" w:themeTint="FF" w:themeShade="FF"/>
        </w:rPr>
        <w:t xml:space="preserve"> </w:t>
      </w:r>
      <w:r w:rsidRPr="6B74284E" w:rsidR="6B74284E">
        <w:rPr>
          <w:rStyle w:val="TitleName"/>
          <w:i w:val="1"/>
          <w:iCs w:val="1"/>
          <w:color w:val="000000" w:themeColor="text1" w:themeTint="FF" w:themeShade="FF"/>
        </w:rPr>
        <w:t>IEEE Communications Magazine</w:t>
      </w:r>
      <w:r w:rsidRPr="6B74284E" w:rsidR="6B74284E">
        <w:rPr>
          <w:rStyle w:val="SourceSection"/>
          <w:color w:val="000000" w:themeColor="text1" w:themeTint="FF" w:themeShade="FF"/>
        </w:rPr>
        <w:t xml:space="preserve">, </w:t>
      </w:r>
      <w:r w:rsidRPr="6B74284E" w:rsidR="6B74284E">
        <w:rPr>
          <w:rStyle w:val="Volume"/>
          <w:i w:val="1"/>
          <w:iCs w:val="1"/>
          <w:color w:val="000000" w:themeColor="text1" w:themeTint="FF" w:themeShade="FF"/>
        </w:rPr>
        <w:t>59</w:t>
      </w:r>
      <w:r w:rsidRPr="6B74284E" w:rsidR="6B74284E">
        <w:rPr>
          <w:rStyle w:val="Series"/>
          <w:color w:val="000000" w:themeColor="text1" w:themeTint="FF" w:themeShade="FF"/>
        </w:rPr>
        <w:t>(</w:t>
      </w:r>
      <w:r w:rsidRPr="6B74284E" w:rsidR="6B74284E">
        <w:rPr>
          <w:rStyle w:val="Issue"/>
          <w:color w:val="000000" w:themeColor="text1" w:themeTint="FF" w:themeShade="FF"/>
        </w:rPr>
        <w:t>2</w:t>
      </w:r>
      <w:r w:rsidRPr="6B74284E" w:rsidR="6B74284E">
        <w:rPr>
          <w:rStyle w:val="Series"/>
          <w:color w:val="000000" w:themeColor="text1" w:themeTint="FF" w:themeShade="FF"/>
        </w:rPr>
        <w:t>)</w:t>
      </w:r>
      <w:r w:rsidRPr="6B74284E" w:rsidR="6B74284E">
        <w:rPr>
          <w:rStyle w:val="SourceSection"/>
          <w:color w:val="000000" w:themeColor="text1" w:themeTint="FF" w:themeShade="FF"/>
        </w:rPr>
        <w:t xml:space="preserve">, </w:t>
      </w:r>
      <w:r w:rsidRPr="6B74284E" w:rsidR="6B74284E">
        <w:rPr>
          <w:rStyle w:val="FirstPage"/>
          <w:color w:val="000000" w:themeColor="text1" w:themeTint="FF" w:themeShade="FF"/>
        </w:rPr>
        <w:t>10</w:t>
      </w:r>
      <w:r w:rsidRPr="6B74284E" w:rsidR="6B74284E">
        <w:rPr>
          <w:rStyle w:val="Pagination"/>
          <w:color w:val="000000" w:themeColor="text1" w:themeTint="FF" w:themeShade="FF"/>
        </w:rPr>
        <w:t>–</w:t>
      </w:r>
      <w:r w:rsidRPr="6B74284E" w:rsidR="6B74284E">
        <w:rPr>
          <w:rStyle w:val="LastPage"/>
          <w:color w:val="000000" w:themeColor="text1" w:themeTint="FF" w:themeShade="FF"/>
        </w:rPr>
        <w:t>15</w:t>
      </w:r>
      <w:r w:rsidRPr="6B74284E" w:rsidR="6B74284E">
        <w:rPr>
          <w:rStyle w:val="SourceSection"/>
          <w:color w:val="000000" w:themeColor="text1" w:themeTint="FF" w:themeShade="FF"/>
        </w:rPr>
        <w:t xml:space="preserve">. </w:t>
      </w:r>
      <w:r w:rsidRPr="6B74284E" w:rsidR="6B74284E">
        <w:rPr>
          <w:rStyle w:val="SourceLocation"/>
          <w:color w:val="000000" w:themeColor="text1" w:themeTint="FF" w:themeShade="FF"/>
        </w:rPr>
        <w:t>https://doi.org/</w:t>
      </w:r>
      <w:r w:rsidRPr="6B74284E" w:rsidR="6B74284E">
        <w:rPr>
          <w:rStyle w:val="Doi"/>
          <w:color w:val="000000" w:themeColor="text1" w:themeTint="FF" w:themeShade="FF"/>
        </w:rPr>
        <w:t>10.1109/MCOM.001.2000343</w:t>
      </w:r>
    </w:p>
    <w:p w:rsidR="00A81F77" w:rsidP="00A81F77" w:rsidRDefault="00A81F77" w14:paraId="654673E9" w14:textId="77777777">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rsidR="00555733" w:rsidP="00A81F77" w:rsidRDefault="00A81F77" w14:paraId="3D1ED43D" w14:textId="5AD98EDB">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rsidR="00555733" w:rsidP="00555733" w:rsidRDefault="00555733" w14:paraId="62C0F9C1" w14:textId="77777777">
      <w:pPr>
        <w:pBdr>
          <w:left w:val="none" w:color="auto" w:sz="0" w:space="31"/>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rsidR="00A81F77" w:rsidP="00A81F77" w:rsidRDefault="00A81F77" w14:paraId="3A20019E" w14:textId="77777777">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rsidR="00A81F77" w:rsidP="00A81F77" w:rsidRDefault="00A81F77" w14:paraId="78EAD9F8" w14:textId="77777777">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rsidR="00A81F77" w:rsidP="00A81F77" w:rsidRDefault="00A81F77" w14:paraId="64B8FB8C" w14:textId="62E22A51">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IoT devices, and other data sources. Secondly, it facilitates real-time monitoring, allowing for the early detection of faults and anomalies. This is made possible by the virtual representation, tracking the behavior of </w:t>
      </w:r>
      <w:r>
        <w:rPr>
          <w:color w:val="000000"/>
        </w:rPr>
        <w:lastRenderedPageBreak/>
        <w:t>physical assets and processes in real</w:t>
      </w:r>
      <w:r w:rsidR="00CB3BAA">
        <w:rPr>
          <w:color w:val="000000"/>
        </w:rPr>
        <w:t>-</w:t>
      </w:r>
      <w:r>
        <w:rPr>
          <w:color w:val="000000"/>
        </w:rPr>
        <w:t>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rsidR="00A81F77" w:rsidP="00A81F77" w:rsidRDefault="00A81F77" w14:paraId="4BBE3005" w14:textId="77777777">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rsidR="00D17B2D" w:rsidP="6B74284E" w:rsidRDefault="00D17B2D" w14:paraId="761900FC" w14:textId="473E3303">
      <w:pPr>
        <w:pBdr>
          <w:left w:val="none" w:color="FF000000" w:sz="0" w:space="31"/>
        </w:pBdr>
        <w:spacing w:line="480" w:lineRule="auto"/>
        <w:ind w:left="720" w:hanging="720"/>
        <w:rPr>
          <w:color w:val="000000"/>
        </w:rPr>
      </w:pPr>
      <w:r w:rsidRPr="6B74284E" w:rsidR="6B74284E">
        <w:rPr>
          <w:rStyle w:val="Surname"/>
          <w:color w:val="000000" w:themeColor="text1" w:themeTint="FF" w:themeShade="FF"/>
        </w:rPr>
        <w:t>Mazzacca</w:t>
      </w:r>
      <w:r w:rsidRPr="6B74284E" w:rsidR="6B74284E">
        <w:rPr>
          <w:rStyle w:val="Person"/>
          <w:color w:val="000000" w:themeColor="text1" w:themeTint="FF" w:themeShade="FF"/>
        </w:rPr>
        <w:t xml:space="preserve">, </w:t>
      </w:r>
      <w:r w:rsidRPr="6B74284E" w:rsidR="6B74284E">
        <w:rPr>
          <w:rStyle w:val="Initials"/>
          <w:color w:val="000000" w:themeColor="text1" w:themeTint="FF" w:themeShade="FF"/>
        </w:rPr>
        <w:t>G.</w:t>
      </w:r>
      <w:r w:rsidRPr="6B74284E" w:rsidR="6B74284E">
        <w:rPr>
          <w:rStyle w:val="PrimaryContribGroup"/>
          <w:color w:val="000000" w:themeColor="text1" w:themeTint="FF" w:themeShade="FF"/>
        </w:rPr>
        <w:t xml:space="preserve">, </w:t>
      </w:r>
      <w:r w:rsidRPr="6B74284E" w:rsidR="6B74284E">
        <w:rPr>
          <w:rStyle w:val="Surname"/>
          <w:color w:val="000000" w:themeColor="text1" w:themeTint="FF" w:themeShade="FF"/>
        </w:rPr>
        <w:t>Grilli</w:t>
      </w:r>
      <w:r w:rsidRPr="6B74284E" w:rsidR="6B74284E">
        <w:rPr>
          <w:rStyle w:val="Person"/>
          <w:color w:val="000000" w:themeColor="text1" w:themeTint="FF" w:themeShade="FF"/>
        </w:rPr>
        <w:t xml:space="preserve">, </w:t>
      </w:r>
      <w:r w:rsidRPr="6B74284E" w:rsidR="6B74284E">
        <w:rPr>
          <w:rStyle w:val="Initials"/>
          <w:color w:val="000000" w:themeColor="text1" w:themeTint="FF" w:themeShade="FF"/>
        </w:rPr>
        <w:t>E.</w:t>
      </w:r>
      <w:r w:rsidRPr="6B74284E" w:rsidR="6B74284E">
        <w:rPr>
          <w:rStyle w:val="PrimaryContribGroup"/>
          <w:color w:val="000000" w:themeColor="text1" w:themeTint="FF" w:themeShade="FF"/>
        </w:rPr>
        <w:t xml:space="preserve">, </w:t>
      </w:r>
      <w:r w:rsidRPr="6B74284E" w:rsidR="6B74284E">
        <w:rPr>
          <w:rStyle w:val="Surname"/>
          <w:color w:val="000000" w:themeColor="text1" w:themeTint="FF" w:themeShade="FF"/>
        </w:rPr>
        <w:t>Cirigliano</w:t>
      </w:r>
      <w:r w:rsidRPr="6B74284E" w:rsidR="6B74284E">
        <w:rPr>
          <w:rStyle w:val="Person"/>
          <w:color w:val="000000" w:themeColor="text1" w:themeTint="FF" w:themeShade="FF"/>
        </w:rPr>
        <w:t xml:space="preserve">, </w:t>
      </w:r>
      <w:r w:rsidRPr="6B74284E" w:rsidR="6B74284E">
        <w:rPr>
          <w:rStyle w:val="Initials"/>
          <w:color w:val="000000" w:themeColor="text1" w:themeTint="FF" w:themeShade="FF"/>
        </w:rPr>
        <w:t>G. P.</w:t>
      </w:r>
      <w:r w:rsidRPr="6B74284E" w:rsidR="6B74284E">
        <w:rPr>
          <w:rStyle w:val="PrimaryContribGroup"/>
          <w:color w:val="000000" w:themeColor="text1" w:themeTint="FF" w:themeShade="FF"/>
        </w:rPr>
        <w:t xml:space="preserve">, </w:t>
      </w:r>
      <w:r w:rsidRPr="6B74284E" w:rsidR="6B74284E">
        <w:rPr>
          <w:rStyle w:val="Surname"/>
          <w:color w:val="000000" w:themeColor="text1" w:themeTint="FF" w:themeShade="FF"/>
        </w:rPr>
        <w:t>Remondino</w:t>
      </w:r>
      <w:r w:rsidRPr="6B74284E" w:rsidR="6B74284E">
        <w:rPr>
          <w:rStyle w:val="Person"/>
          <w:color w:val="000000" w:themeColor="text1" w:themeTint="FF" w:themeShade="FF"/>
        </w:rPr>
        <w:t xml:space="preserve">, </w:t>
      </w:r>
      <w:r w:rsidRPr="6B74284E" w:rsidR="6B74284E">
        <w:rPr>
          <w:rStyle w:val="Initials"/>
          <w:color w:val="000000" w:themeColor="text1" w:themeTint="FF" w:themeShade="FF"/>
        </w:rPr>
        <w:t>F.</w:t>
      </w:r>
      <w:r w:rsidRPr="6B74284E" w:rsidR="6B74284E">
        <w:rPr>
          <w:rStyle w:val="PrimaryContribGroup"/>
          <w:color w:val="000000" w:themeColor="text1" w:themeTint="FF" w:themeShade="FF"/>
        </w:rPr>
        <w:t xml:space="preserve">, &amp; </w:t>
      </w:r>
      <w:r w:rsidRPr="6B74284E" w:rsidR="6B74284E">
        <w:rPr>
          <w:rStyle w:val="Surname"/>
          <w:color w:val="000000" w:themeColor="text1" w:themeTint="FF" w:themeShade="FF"/>
        </w:rPr>
        <w:t>Campana</w:t>
      </w:r>
      <w:r w:rsidRPr="6B74284E" w:rsidR="6B74284E">
        <w:rPr>
          <w:rStyle w:val="Person"/>
          <w:color w:val="000000" w:themeColor="text1" w:themeTint="FF" w:themeShade="FF"/>
        </w:rPr>
        <w:t xml:space="preserve">, </w:t>
      </w:r>
      <w:r w:rsidRPr="6B74284E" w:rsidR="6B74284E">
        <w:rPr>
          <w:rStyle w:val="Initials"/>
          <w:color w:val="000000" w:themeColor="text1" w:themeTint="FF" w:themeShade="FF"/>
        </w:rPr>
        <w:t>S.</w:t>
      </w:r>
      <w:r w:rsidRPr="6B74284E" w:rsidR="6B74284E">
        <w:rPr>
          <w:rStyle w:val="ReferenceBody"/>
          <w:color w:val="000000" w:themeColor="text1" w:themeTint="FF" w:themeShade="FF"/>
        </w:rPr>
        <w:t xml:space="preserve"> </w:t>
      </w:r>
      <w:r w:rsidRPr="6B74284E" w:rsidR="6B74284E">
        <w:rPr>
          <w:rStyle w:val="DateSection"/>
          <w:color w:val="000000" w:themeColor="text1" w:themeTint="FF" w:themeShade="FF"/>
        </w:rPr>
        <w:t>(</w:t>
      </w:r>
      <w:r w:rsidRPr="6B74284E" w:rsidR="6B74284E">
        <w:rPr>
          <w:rStyle w:val="Year"/>
          <w:color w:val="000000" w:themeColor="text1" w:themeTint="FF" w:themeShade="FF"/>
        </w:rPr>
        <w:t>2022</w:t>
      </w:r>
      <w:r w:rsidRPr="6B74284E" w:rsidR="6B74284E">
        <w:rPr>
          <w:rStyle w:val="DateSection"/>
          <w:color w:val="000000" w:themeColor="text1" w:themeTint="FF" w:themeShade="FF"/>
        </w:rPr>
        <w:t>).</w:t>
      </w:r>
      <w:r w:rsidRPr="6B74284E" w:rsidR="6B74284E">
        <w:rPr>
          <w:rStyle w:val="ReferenceBody"/>
          <w:color w:val="000000" w:themeColor="text1" w:themeTint="FF" w:themeShade="FF"/>
        </w:rPr>
        <w:t xml:space="preserve"> </w:t>
      </w:r>
      <w:r w:rsidRPr="6B74284E" w:rsidR="6B74284E">
        <w:rPr>
          <w:rStyle w:val="TitleName"/>
          <w:color w:val="000000" w:themeColor="text1" w:themeTint="FF" w:themeShade="FF"/>
        </w:rPr>
        <w:t xml:space="preserve">SEEING </w:t>
      </w:r>
      <w:commentRangeStart w:id="714873074"/>
      <w:r w:rsidRPr="6B74284E" w:rsidR="6B74284E">
        <w:rPr>
          <w:rStyle w:val="TitleName"/>
          <w:color w:val="000000" w:themeColor="text1" w:themeTint="FF" w:themeShade="FF"/>
        </w:rPr>
        <w:t>AMONG FOLIAGE WITH LIDAR AND MACHINE LEARNING: TOWARDS A TRANSFERABLE ARCHAEOLOGICAL PIPELINE</w:t>
      </w:r>
      <w:r w:rsidRPr="6B74284E" w:rsidR="6B74284E">
        <w:rPr>
          <w:rStyle w:val="ReferenceBody"/>
          <w:color w:val="000000" w:themeColor="text1" w:themeTint="FF" w:themeShade="FF"/>
        </w:rPr>
        <w:t>.</w:t>
      </w:r>
      <w:commentRangeEnd w:id="714873074"/>
      <w:r>
        <w:rPr>
          <w:rStyle w:val="CommentReference"/>
        </w:rPr>
        <w:commentReference w:id="714873074"/>
      </w:r>
      <w:r w:rsidRPr="6B74284E" w:rsidR="6B74284E">
        <w:rPr>
          <w:rStyle w:val="ReferenceBody"/>
          <w:color w:val="000000" w:themeColor="text1" w:themeTint="FF" w:themeShade="FF"/>
        </w:rPr>
        <w:t xml:space="preserve"> </w:t>
      </w:r>
      <w:r w:rsidRPr="6B74284E" w:rsidR="6B74284E">
        <w:rPr>
          <w:rStyle w:val="TitleName"/>
          <w:i w:val="1"/>
          <w:iCs w:val="1"/>
          <w:color w:val="000000" w:themeColor="text1" w:themeTint="FF" w:themeShade="FF"/>
        </w:rPr>
        <w:t>The International Archives of Photogrammetry, Remote Sensing and Spatial Information Sciences</w:t>
      </w:r>
      <w:r w:rsidRPr="6B74284E" w:rsidR="6B74284E">
        <w:rPr>
          <w:rStyle w:val="SourceSection"/>
          <w:color w:val="000000" w:themeColor="text1" w:themeTint="FF" w:themeShade="FF"/>
        </w:rPr>
        <w:t xml:space="preserve">, </w:t>
      </w:r>
      <w:r w:rsidRPr="6B74284E" w:rsidR="6B74284E">
        <w:rPr>
          <w:rStyle w:val="Volume"/>
          <w:i w:val="1"/>
          <w:iCs w:val="1"/>
          <w:color w:val="000000" w:themeColor="text1" w:themeTint="FF" w:themeShade="FF"/>
        </w:rPr>
        <w:t>XLVI-2-W1-2022</w:t>
      </w:r>
      <w:r w:rsidRPr="6B74284E" w:rsidR="6B74284E">
        <w:rPr>
          <w:rStyle w:val="SourceSection"/>
          <w:color w:val="000000" w:themeColor="text1" w:themeTint="FF" w:themeShade="FF"/>
        </w:rPr>
        <w:t xml:space="preserve">, </w:t>
      </w:r>
      <w:r w:rsidRPr="6B74284E" w:rsidR="6B74284E">
        <w:rPr>
          <w:rStyle w:val="FirstPage"/>
          <w:color w:val="000000" w:themeColor="text1" w:themeTint="FF" w:themeShade="FF"/>
        </w:rPr>
        <w:t>365</w:t>
      </w:r>
      <w:r w:rsidRPr="6B74284E" w:rsidR="6B74284E">
        <w:rPr>
          <w:rStyle w:val="Pagination"/>
          <w:color w:val="000000" w:themeColor="text1" w:themeTint="FF" w:themeShade="FF"/>
        </w:rPr>
        <w:t>–</w:t>
      </w:r>
      <w:r w:rsidRPr="6B74284E" w:rsidR="6B74284E">
        <w:rPr>
          <w:rStyle w:val="LastPage"/>
          <w:color w:val="000000" w:themeColor="text1" w:themeTint="FF" w:themeShade="FF"/>
        </w:rPr>
        <w:t>372</w:t>
      </w:r>
      <w:r w:rsidRPr="6B74284E" w:rsidR="6B74284E">
        <w:rPr>
          <w:rStyle w:val="SourceSection"/>
          <w:color w:val="000000" w:themeColor="text1" w:themeTint="FF" w:themeShade="FF"/>
        </w:rPr>
        <w:t xml:space="preserve">. </w:t>
      </w:r>
      <w:r w:rsidRPr="6B74284E" w:rsidR="6B74284E">
        <w:rPr>
          <w:rStyle w:val="SourceLocation"/>
          <w:color w:val="000000" w:themeColor="text1" w:themeTint="FF" w:themeShade="FF"/>
        </w:rPr>
        <w:t>https://doi.org/</w:t>
      </w:r>
      <w:r w:rsidRPr="6B74284E" w:rsidR="6B74284E">
        <w:rPr>
          <w:rStyle w:val="Doi"/>
          <w:color w:val="000000" w:themeColor="text1" w:themeTint="FF" w:themeShade="FF"/>
        </w:rPr>
        <w:t>10.5194/isprs-archives-XLVI-2-W1-2022-365-2022</w:t>
      </w:r>
    </w:p>
    <w:p w:rsidR="00A81F77" w:rsidP="00A81F77" w:rsidRDefault="00A81F77" w14:paraId="256AE563" w14:textId="323D5600">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rsidR="00A81F77" w:rsidP="00A81F77" w:rsidRDefault="00A81F77" w14:paraId="10EEC934" w14:textId="77777777">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rsidR="00A81F77" w:rsidP="00A81F77" w:rsidRDefault="00A81F77" w14:paraId="33A9993F" w14:textId="77777777">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rsidR="00A81F77" w:rsidP="00D17B2D" w:rsidRDefault="00A81F77" w14:paraId="2D5BDFC1" w14:textId="49DBACD8">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rsidR="00845E44" w:rsidP="6B74284E" w:rsidRDefault="00845E44" w14:paraId="46F28D62" w14:textId="0F1FC8A3">
      <w:pPr>
        <w:pBdr>
          <w:left w:val="none" w:color="FF000000" w:sz="0" w:space="31"/>
        </w:pBdr>
        <w:spacing w:line="480" w:lineRule="auto"/>
        <w:ind w:left="720" w:hanging="720"/>
        <w:rPr>
          <w:color w:val="000000"/>
        </w:rPr>
      </w:pPr>
      <w:r w:rsidRPr="6B74284E" w:rsidR="6B74284E">
        <w:rPr>
          <w:rStyle w:val="Surname"/>
          <w:color w:val="000000" w:themeColor="text1" w:themeTint="FF" w:themeShade="FF"/>
        </w:rPr>
        <w:t>Weil</w:t>
      </w:r>
      <w:r w:rsidRPr="6B74284E" w:rsidR="6B74284E">
        <w:rPr>
          <w:rStyle w:val="Person"/>
          <w:color w:val="000000" w:themeColor="text1" w:themeTint="FF" w:themeShade="FF"/>
        </w:rPr>
        <w:t xml:space="preserve">, </w:t>
      </w:r>
      <w:r w:rsidRPr="6B74284E" w:rsidR="6B74284E">
        <w:rPr>
          <w:rStyle w:val="Initials"/>
          <w:color w:val="000000" w:themeColor="text1" w:themeTint="FF" w:themeShade="FF"/>
        </w:rPr>
        <w:t>C.</w:t>
      </w:r>
      <w:r w:rsidRPr="6B74284E" w:rsidR="6B74284E">
        <w:rPr>
          <w:rStyle w:val="PrimaryContribGroup"/>
          <w:color w:val="000000" w:themeColor="text1" w:themeTint="FF" w:themeShade="FF"/>
        </w:rPr>
        <w:t xml:space="preserve">, </w:t>
      </w:r>
      <w:r w:rsidRPr="6B74284E" w:rsidR="6B74284E">
        <w:rPr>
          <w:rStyle w:val="Surname"/>
          <w:color w:val="000000" w:themeColor="text1" w:themeTint="FF" w:themeShade="FF"/>
        </w:rPr>
        <w:t>Bibri</w:t>
      </w:r>
      <w:r w:rsidRPr="6B74284E" w:rsidR="6B74284E">
        <w:rPr>
          <w:rStyle w:val="Person"/>
          <w:color w:val="000000" w:themeColor="text1" w:themeTint="FF" w:themeShade="FF"/>
        </w:rPr>
        <w:t xml:space="preserve">, </w:t>
      </w:r>
      <w:r w:rsidRPr="6B74284E" w:rsidR="6B74284E">
        <w:rPr>
          <w:rStyle w:val="Initials"/>
          <w:color w:val="000000" w:themeColor="text1" w:themeTint="FF" w:themeShade="FF"/>
        </w:rPr>
        <w:t>S. E.</w:t>
      </w:r>
      <w:r w:rsidRPr="6B74284E" w:rsidR="6B74284E">
        <w:rPr>
          <w:rStyle w:val="PrimaryContribGroup"/>
          <w:color w:val="000000" w:themeColor="text1" w:themeTint="FF" w:themeShade="FF"/>
        </w:rPr>
        <w:t xml:space="preserve">, </w:t>
      </w:r>
      <w:r w:rsidRPr="6B74284E" w:rsidR="6B74284E">
        <w:rPr>
          <w:rStyle w:val="Surname"/>
          <w:color w:val="000000" w:themeColor="text1" w:themeTint="FF" w:themeShade="FF"/>
        </w:rPr>
        <w:t>Longchamp</w:t>
      </w:r>
      <w:r w:rsidRPr="6B74284E" w:rsidR="6B74284E">
        <w:rPr>
          <w:rStyle w:val="Person"/>
          <w:color w:val="000000" w:themeColor="text1" w:themeTint="FF" w:themeShade="FF"/>
        </w:rPr>
        <w:t xml:space="preserve">, </w:t>
      </w:r>
      <w:r w:rsidRPr="6B74284E" w:rsidR="6B74284E">
        <w:rPr>
          <w:rStyle w:val="Initials"/>
          <w:color w:val="000000" w:themeColor="text1" w:themeTint="FF" w:themeShade="FF"/>
        </w:rPr>
        <w:t>R.</w:t>
      </w:r>
      <w:r w:rsidRPr="6B74284E" w:rsidR="6B74284E">
        <w:rPr>
          <w:rStyle w:val="PrimaryContribGroup"/>
          <w:color w:val="000000" w:themeColor="text1" w:themeTint="FF" w:themeShade="FF"/>
        </w:rPr>
        <w:t xml:space="preserve">, </w:t>
      </w:r>
      <w:r w:rsidRPr="6B74284E" w:rsidR="6B74284E">
        <w:rPr>
          <w:rStyle w:val="Surname"/>
          <w:color w:val="000000" w:themeColor="text1" w:themeTint="FF" w:themeShade="FF"/>
        </w:rPr>
        <w:t>Golay</w:t>
      </w:r>
      <w:r w:rsidRPr="6B74284E" w:rsidR="6B74284E">
        <w:rPr>
          <w:rStyle w:val="Person"/>
          <w:color w:val="000000" w:themeColor="text1" w:themeTint="FF" w:themeShade="FF"/>
        </w:rPr>
        <w:t xml:space="preserve">, </w:t>
      </w:r>
      <w:r w:rsidRPr="6B74284E" w:rsidR="6B74284E">
        <w:rPr>
          <w:rStyle w:val="Initials"/>
          <w:color w:val="000000" w:themeColor="text1" w:themeTint="FF" w:themeShade="FF"/>
        </w:rPr>
        <w:t>F.</w:t>
      </w:r>
      <w:r w:rsidRPr="6B74284E" w:rsidR="6B74284E">
        <w:rPr>
          <w:rStyle w:val="PrimaryContribGroup"/>
          <w:color w:val="000000" w:themeColor="text1" w:themeTint="FF" w:themeShade="FF"/>
        </w:rPr>
        <w:t xml:space="preserve">, &amp; </w:t>
      </w:r>
      <w:r w:rsidRPr="6B74284E" w:rsidR="6B74284E">
        <w:rPr>
          <w:rStyle w:val="Surname"/>
          <w:color w:val="000000" w:themeColor="text1" w:themeTint="FF" w:themeShade="FF"/>
        </w:rPr>
        <w:t>Alahi</w:t>
      </w:r>
      <w:r w:rsidRPr="6B74284E" w:rsidR="6B74284E">
        <w:rPr>
          <w:rStyle w:val="Person"/>
          <w:color w:val="000000" w:themeColor="text1" w:themeTint="FF" w:themeShade="FF"/>
        </w:rPr>
        <w:t xml:space="preserve">, </w:t>
      </w:r>
      <w:r w:rsidRPr="6B74284E" w:rsidR="6B74284E">
        <w:rPr>
          <w:rStyle w:val="Initials"/>
          <w:color w:val="000000" w:themeColor="text1" w:themeTint="FF" w:themeShade="FF"/>
        </w:rPr>
        <w:t>A.</w:t>
      </w:r>
      <w:r w:rsidRPr="6B74284E" w:rsidR="6B74284E">
        <w:rPr>
          <w:rStyle w:val="ReferenceBody"/>
          <w:color w:val="000000" w:themeColor="text1" w:themeTint="FF" w:themeShade="FF"/>
        </w:rPr>
        <w:t xml:space="preserve"> </w:t>
      </w:r>
      <w:r w:rsidRPr="6B74284E" w:rsidR="6B74284E">
        <w:rPr>
          <w:rStyle w:val="DateSection"/>
          <w:color w:val="000000" w:themeColor="text1" w:themeTint="FF" w:themeShade="FF"/>
        </w:rPr>
        <w:t>(</w:t>
      </w:r>
      <w:r w:rsidRPr="6B74284E" w:rsidR="6B74284E">
        <w:rPr>
          <w:rStyle w:val="Year"/>
          <w:color w:val="000000" w:themeColor="text1" w:themeTint="FF" w:themeShade="FF"/>
        </w:rPr>
        <w:t>2023</w:t>
      </w:r>
      <w:r w:rsidRPr="6B74284E" w:rsidR="6B74284E">
        <w:rPr>
          <w:rStyle w:val="DateSection"/>
          <w:color w:val="000000" w:themeColor="text1" w:themeTint="FF" w:themeShade="FF"/>
        </w:rPr>
        <w:t>).</w:t>
      </w:r>
      <w:r w:rsidRPr="6B74284E" w:rsidR="6B74284E">
        <w:rPr>
          <w:rStyle w:val="ReferenceBody"/>
          <w:color w:val="000000" w:themeColor="text1" w:themeTint="FF" w:themeShade="FF"/>
        </w:rPr>
        <w:t xml:space="preserve"> </w:t>
      </w:r>
      <w:commentRangeStart w:id="246521297"/>
      <w:r w:rsidRPr="6B74284E" w:rsidR="6B74284E">
        <w:rPr>
          <w:rStyle w:val="TitleName"/>
          <w:color w:val="000000" w:themeColor="text1" w:themeTint="FF" w:themeShade="FF"/>
        </w:rPr>
        <w:t>Urban Digital Twin Challenges: A Systematic Review and Perspectives for Sustainable Smart Cities</w:t>
      </w:r>
      <w:r w:rsidRPr="6B74284E" w:rsidR="6B74284E">
        <w:rPr>
          <w:rStyle w:val="ReferenceBody"/>
          <w:color w:val="000000" w:themeColor="text1" w:themeTint="FF" w:themeShade="FF"/>
        </w:rPr>
        <w:t>.</w:t>
      </w:r>
      <w:commentRangeEnd w:id="246521297"/>
      <w:r>
        <w:rPr>
          <w:rStyle w:val="CommentReference"/>
        </w:rPr>
        <w:commentReference w:id="246521297"/>
      </w:r>
      <w:r w:rsidRPr="6B74284E" w:rsidR="6B74284E">
        <w:rPr>
          <w:rStyle w:val="ReferenceBody"/>
          <w:color w:val="000000" w:themeColor="text1" w:themeTint="FF" w:themeShade="FF"/>
        </w:rPr>
        <w:t xml:space="preserve"> </w:t>
      </w:r>
      <w:r w:rsidRPr="6B74284E" w:rsidR="6B74284E">
        <w:rPr>
          <w:rStyle w:val="TitleName"/>
          <w:i w:val="1"/>
          <w:iCs w:val="1"/>
          <w:color w:val="000000" w:themeColor="text1" w:themeTint="FF" w:themeShade="FF"/>
        </w:rPr>
        <w:t>Sustainable Cities and Society</w:t>
      </w:r>
      <w:r w:rsidRPr="6B74284E" w:rsidR="6B74284E">
        <w:rPr>
          <w:rStyle w:val="SourceSection"/>
          <w:color w:val="000000" w:themeColor="text1" w:themeTint="FF" w:themeShade="FF"/>
        </w:rPr>
        <w:t xml:space="preserve">, </w:t>
      </w:r>
      <w:r w:rsidRPr="6B74284E" w:rsidR="6B74284E">
        <w:rPr>
          <w:rStyle w:val="Volume"/>
          <w:i w:val="1"/>
          <w:iCs w:val="1"/>
          <w:color w:val="000000" w:themeColor="text1" w:themeTint="FF" w:themeShade="FF"/>
        </w:rPr>
        <w:t>99</w:t>
      </w:r>
      <w:r w:rsidRPr="6B74284E" w:rsidR="6B74284E">
        <w:rPr>
          <w:rStyle w:val="SourceSection"/>
          <w:color w:val="000000" w:themeColor="text1" w:themeTint="FF" w:themeShade="FF"/>
        </w:rPr>
        <w:t xml:space="preserve">, </w:t>
      </w:r>
      <w:r w:rsidRPr="6B74284E" w:rsidR="6B74284E">
        <w:rPr>
          <w:rStyle w:val="FirstPage"/>
          <w:color w:val="000000" w:themeColor="text1" w:themeTint="FF" w:themeShade="FF"/>
        </w:rPr>
        <w:t>104862</w:t>
      </w:r>
      <w:r w:rsidRPr="6B74284E" w:rsidR="6B74284E">
        <w:rPr>
          <w:rStyle w:val="SourceSection"/>
          <w:color w:val="000000" w:themeColor="text1" w:themeTint="FF" w:themeShade="FF"/>
        </w:rPr>
        <w:t xml:space="preserve">. </w:t>
      </w:r>
      <w:r w:rsidRPr="6B74284E" w:rsidR="6B74284E">
        <w:rPr>
          <w:rStyle w:val="SourceLocation"/>
          <w:color w:val="000000" w:themeColor="text1" w:themeTint="FF" w:themeShade="FF"/>
        </w:rPr>
        <w:t>https://doi.org/</w:t>
      </w:r>
      <w:r w:rsidRPr="6B74284E" w:rsidR="6B74284E">
        <w:rPr>
          <w:rStyle w:val="Doi"/>
          <w:color w:val="000000" w:themeColor="text1" w:themeTint="FF" w:themeShade="FF"/>
        </w:rPr>
        <w:t>10.1016/j.scs.2023.104862</w:t>
      </w:r>
    </w:p>
    <w:p w:rsidR="00845E44" w:rsidP="00845E44" w:rsidRDefault="00CB3BAA" w14:paraId="6226CEF4" w14:textId="3EFEEC3A">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sidR="00845E44">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w:t>
      </w:r>
      <w:r>
        <w:rPr>
          <w:color w:val="000000"/>
        </w:rPr>
        <w:t>is</w:t>
      </w:r>
      <w:r w:rsidR="00845E44">
        <w:rPr>
          <w:color w:val="000000"/>
        </w:rPr>
        <w:t xml:space="preserve">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sidR="00845E44">
        <w:rPr>
          <w:color w:val="000000"/>
        </w:rPr>
        <w:lastRenderedPageBreak/>
        <w:t>unearthing relevant articles that address the myriad challenges encountered in the deployment of UDTs. </w:t>
      </w:r>
    </w:p>
    <w:p w:rsidR="00A81F77" w:rsidP="00845E44" w:rsidRDefault="00845E44" w14:paraId="470C6EB4" w14:textId="468C98FE">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rsidR="00845E44" w:rsidP="00845E44" w:rsidRDefault="00845E44" w14:paraId="1AD62F14" w14:textId="77777777">
      <w:pPr>
        <w:spacing w:line="480" w:lineRule="auto"/>
        <w:rPr>
          <w:color w:val="000000"/>
        </w:rPr>
      </w:pPr>
    </w:p>
    <w:p w:rsidRPr="00D17B2D" w:rsidR="00A81F77" w:rsidP="00D17B2D" w:rsidRDefault="00D17B2D" w14:paraId="1A60719A" w14:textId="45C524DA">
      <w:pPr>
        <w:pBdr>
          <w:left w:val="none" w:color="auto" w:sz="0" w:space="31"/>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rsidR="00A81F77" w:rsidP="00A81F77" w:rsidRDefault="00A81F77" w14:paraId="6AFA010B" w14:textId="77777777">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rsidR="00A81F77" w:rsidP="00A81F77" w:rsidRDefault="00A81F77" w14:paraId="1406E228" w14:textId="77777777">
      <w:pPr>
        <w:spacing w:line="480" w:lineRule="auto"/>
        <w:ind w:firstLine="720"/>
        <w:rPr>
          <w:color w:val="000000"/>
        </w:rPr>
      </w:pPr>
      <w:r>
        <w:rPr>
          <w:color w:val="000000"/>
        </w:rPr>
        <w:t xml:space="preserve">To address these limitations, the authors propose an improved Mask R-CNN method by introducing an effective backbone structure, ConvNeXt,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rsidR="00A81F77" w:rsidP="00A81F77" w:rsidRDefault="00A81F77" w14:paraId="671EE661" w14:textId="77777777">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rsidR="00607987" w:rsidP="6B74284E" w:rsidRDefault="00A81F77" w14:paraId="6D551627" w14:textId="3837D1C2">
      <w:pPr>
        <w:spacing w:line="480" w:lineRule="auto"/>
        <w:ind w:firstLine="720"/>
        <w:rPr>
          <w:rFonts w:eastAsia="Times New Roman" w:cs="Arial"/>
          <w:b w:val="1"/>
          <w:bCs w:val="1"/>
        </w:rPr>
      </w:pPr>
      <w:r w:rsidRPr="6B74284E" w:rsidR="6B74284E">
        <w:rPr>
          <w:color w:val="000000" w:themeColor="text1" w:themeTint="FF" w:themeShade="FF"/>
        </w:rPr>
        <w:t xml:space="preserve">Overall, “An </w:t>
      </w:r>
      <w:commentRangeStart w:id="846036809"/>
      <w:r w:rsidRPr="6B74284E" w:rsidR="6B74284E">
        <w:rPr>
          <w:color w:val="000000" w:themeColor="text1" w:themeTint="FF" w:themeShade="FF"/>
        </w:rPr>
        <w:t xml:space="preserve">Improved Mask R-CNN </w:t>
      </w:r>
      <w:commentRangeEnd w:id="846036809"/>
      <w:r>
        <w:rPr>
          <w:rStyle w:val="CommentReference"/>
        </w:rPr>
        <w:commentReference w:id="846036809"/>
      </w:r>
      <w:r w:rsidRPr="6B74284E" w:rsidR="6B74284E">
        <w:rPr>
          <w:color w:val="000000" w:themeColor="text1" w:themeTint="FF" w:themeShade="FF"/>
        </w:rPr>
        <w:t xml:space="preserve">for Instance Segmentation of Tree Crowns in Aerial Imagery” presents a significant contribution to the field of computer vision and forestry management. The proposed method addresses the limitations of </w:t>
      </w:r>
      <w:r w:rsidRPr="6B74284E" w:rsidR="6B74284E">
        <w:rPr>
          <w:color w:val="000000" w:themeColor="text1" w:themeTint="FF" w:themeShade="FF"/>
        </w:rPr>
        <w:t>previous</w:t>
      </w:r>
      <w:r w:rsidRPr="6B74284E" w:rsidR="6B74284E">
        <w:rPr>
          <w:color w:val="000000" w:themeColor="text1" w:themeTint="FF" w:themeShade="FF"/>
        </w:rPr>
        <w:t xml:space="preserve"> methods and provides a more </w:t>
      </w:r>
      <w:r w:rsidRPr="6B74284E" w:rsidR="6B74284E">
        <w:rPr>
          <w:color w:val="000000" w:themeColor="text1" w:themeTint="FF" w:themeShade="FF"/>
        </w:rPr>
        <w:t>accurate</w:t>
      </w:r>
      <w:r w:rsidRPr="6B74284E" w:rsidR="6B74284E">
        <w:rPr>
          <w:color w:val="000000" w:themeColor="text1" w:themeTint="FF" w:themeShade="FF"/>
        </w:rPr>
        <w:t xml:space="preserve"> and efficient way to </w:t>
      </w:r>
      <w:r w:rsidRPr="6B74284E" w:rsidR="6B74284E">
        <w:rPr>
          <w:color w:val="000000" w:themeColor="text1" w:themeTint="FF" w:themeShade="FF"/>
        </w:rPr>
        <w:t>identify</w:t>
      </w:r>
      <w:r w:rsidRPr="6B74284E" w:rsidR="6B74284E">
        <w:rPr>
          <w:color w:val="000000" w:themeColor="text1" w:themeTint="FF" w:themeShade="FF"/>
        </w:rPr>
        <w:t xml:space="preserve"> and segment individual tree crowns in aerial imagery. The paper also highlights the potential applications of this method in various fields, emphasizing the importance of </w:t>
      </w:r>
      <w:r w:rsidRPr="6B74284E" w:rsidR="6B74284E">
        <w:rPr>
          <w:color w:val="000000" w:themeColor="text1" w:themeTint="FF" w:themeShade="FF"/>
        </w:rPr>
        <w:t>accurate</w:t>
      </w:r>
      <w:r w:rsidRPr="6B74284E" w:rsidR="6B74284E">
        <w:rPr>
          <w:color w:val="000000" w:themeColor="text1" w:themeTint="FF" w:themeShade="FF"/>
        </w:rPr>
        <w:t xml:space="preserve"> and efficient tree crown mapping for sustainable forest management and urban planning.</w:t>
      </w:r>
    </w:p>
    <w:p w:rsidRPr="0070192C" w:rsidR="00B5663F" w:rsidP="00B5663F" w:rsidRDefault="00B5663F" w14:paraId="4156653A" w14:textId="47FDC400">
      <w:pPr>
        <w:pStyle w:val="Heading1"/>
      </w:pPr>
      <w:bookmarkStart w:name="_Toc159877204" w:id="37"/>
      <w:r w:rsidRPr="0070192C">
        <w:t xml:space="preserve">Appendix </w:t>
      </w:r>
      <w:r>
        <w:t xml:space="preserve">B </w:t>
      </w:r>
      <w:r>
        <w:br/>
      </w:r>
      <w:r w:rsidRPr="0092696A" w:rsidR="0092696A">
        <w:t>Topic Description and Supporting Literature</w:t>
      </w:r>
      <w:bookmarkEnd w:id="37"/>
    </w:p>
    <w:bookmarkEnd w:id="36"/>
    <w:p w:rsidR="00555733" w:rsidP="00555733" w:rsidRDefault="00555733" w14:paraId="4ABDE42C" w14:textId="77777777">
      <w:pPr>
        <w:spacing w:line="480" w:lineRule="auto"/>
        <w:ind w:firstLine="720"/>
        <w:rPr>
          <w:color w:val="000000"/>
        </w:rPr>
      </w:pPr>
      <w:r>
        <w:rPr>
          <w:color w:val="000000"/>
        </w:rPr>
        <w:t xml:space="preserve">The “Digital Twin Representation of Foliage”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w:t>
      </w:r>
      <w:r>
        <w:rPr>
          <w:color w:val="000000"/>
        </w:rPr>
        <w:lastRenderedPageBreak/>
        <w:t>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rsidR="00C42DAA" w:rsidP="00555733" w:rsidRDefault="00C42DAA" w14:paraId="5FB2154E" w14:textId="25E73B6B">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sidR="003242D5">
        <w:rPr>
          <w:color w:val="000000"/>
        </w:rPr>
        <w:t xml:space="preserve">With its focus on modern connectivity challenges, this </w:t>
      </w:r>
      <w:r w:rsidR="003242D5">
        <w:rPr>
          <w:color w:val="000000"/>
        </w:rPr>
        <w:t>research</w:t>
      </w:r>
      <w:r w:rsidRPr="003242D5" w:rsidR="003242D5">
        <w:rPr>
          <w:color w:val="000000"/>
        </w:rPr>
        <w:t xml:space="preserve"> is positioned to make a significant contribution to the advancement of wireless communication technologies</w:t>
      </w:r>
      <w:r w:rsidRPr="00C42DAA">
        <w:rPr>
          <w:color w:val="000000"/>
        </w:rPr>
        <w:t>.</w:t>
      </w:r>
    </w:p>
    <w:p w:rsidR="003456EF" w:rsidP="003456EF" w:rsidRDefault="003456EF" w14:paraId="089F7750" w14:textId="77777777">
      <w:pPr>
        <w:spacing w:line="480" w:lineRule="auto"/>
        <w:rPr>
          <w:b/>
          <w:bCs/>
          <w:color w:val="000000"/>
        </w:rPr>
      </w:pPr>
      <w:r>
        <w:rPr>
          <w:b/>
          <w:bCs/>
          <w:color w:val="000000"/>
        </w:rPr>
        <w:t>Objectives</w:t>
      </w:r>
    </w:p>
    <w:p w:rsidRPr="00C42DAA" w:rsidR="00C42DAA" w:rsidP="003B2F3A" w:rsidRDefault="003456EF" w14:paraId="6427C36A" w14:textId="0B63A4C5">
      <w:pPr>
        <w:pStyle w:val="li"/>
        <w:numPr>
          <w:ilvl w:val="0"/>
          <w:numId w:val="1"/>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rsidRPr="00C42DAA" w:rsidR="00C42DAA" w:rsidP="003B2F3A" w:rsidRDefault="00C42DAA" w14:paraId="0A871162" w14:textId="7DBA0391">
      <w:pPr>
        <w:pStyle w:val="li"/>
        <w:numPr>
          <w:ilvl w:val="0"/>
          <w:numId w:val="1"/>
        </w:numPr>
        <w:spacing w:line="480" w:lineRule="auto"/>
        <w:ind w:hanging="210"/>
        <w:rPr>
          <w:color w:val="000000"/>
        </w:rPr>
      </w:pPr>
      <w:r w:rsidRPr="00C42DAA">
        <w:rPr>
          <w:color w:val="000000"/>
        </w:rPr>
        <w:t>Network Optimization: Provide network planners and environmental scientists with a robust tool for intelligent and efficient network planning, ultimately enhancing user coverage and throughput.</w:t>
      </w:r>
    </w:p>
    <w:p w:rsidRPr="00C42DAA" w:rsidR="00C42DAA" w:rsidP="003B2F3A" w:rsidRDefault="00C42DAA" w14:paraId="7AB29B77" w14:textId="77777777">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rsidRPr="00C42DAA" w:rsidR="00C42DAA" w:rsidP="003B2F3A" w:rsidRDefault="00C42DAA" w14:paraId="363E7094" w14:textId="6BCA71F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lastRenderedPageBreak/>
        <w:t>Wireless Signal Dynamics: Uncover insights into how foliage influences wireless signal propagation, path loss, and coverage, especially in high-frequency networks like millimeter-wave (mmW) networks designed for technologies such as 5G.</w:t>
      </w:r>
    </w:p>
    <w:p w:rsidR="003456EF" w:rsidP="003456EF" w:rsidRDefault="003456EF" w14:paraId="1D109AC0" w14:textId="4F6379A4">
      <w:pPr>
        <w:spacing w:line="480" w:lineRule="auto"/>
        <w:rPr>
          <w:b/>
          <w:bCs/>
          <w:color w:val="000000"/>
        </w:rPr>
      </w:pPr>
      <w:r>
        <w:rPr>
          <w:b/>
          <w:bCs/>
          <w:color w:val="000000"/>
        </w:rPr>
        <w:t>Outcomes</w:t>
      </w:r>
    </w:p>
    <w:p w:rsidRPr="00C42DAA" w:rsidR="00C42DAA" w:rsidP="003B2F3A" w:rsidRDefault="00C42DAA" w14:paraId="5C9A70FF" w14:textId="77777777">
      <w:pPr>
        <w:pStyle w:val="li"/>
        <w:numPr>
          <w:ilvl w:val="0"/>
          <w:numId w:val="2"/>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rsidRPr="00C42DAA" w:rsidR="00C42DAA" w:rsidP="003B2F3A" w:rsidRDefault="00C42DAA" w14:paraId="0AC722F5" w14:textId="77777777">
      <w:pPr>
        <w:pStyle w:val="li"/>
        <w:numPr>
          <w:ilvl w:val="0"/>
          <w:numId w:val="2"/>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rsidRPr="00ED330C" w:rsidR="00ED330C" w:rsidP="003B2F3A" w:rsidRDefault="00C42DAA" w14:paraId="4F77C83E" w14:textId="5010305F">
      <w:pPr>
        <w:pStyle w:val="li"/>
        <w:numPr>
          <w:ilvl w:val="0"/>
          <w:numId w:val="2"/>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sectPr w:rsidRPr="00ED330C" w:rsidR="00ED330C" w:rsidSect="00EB1878">
      <w:headerReference w:type="default" r:id="rId22"/>
      <w:footerReference w:type="default" r:id="rId23"/>
      <w:headerReference w:type="first" r:id="rId24"/>
      <w:pgSz w:w="12240" w:h="15840" w:orient="portrait"/>
      <w:pgMar w:top="1440" w:right="1440" w:bottom="1440" w:left="1440" w:header="720" w:footer="720" w:gutter="0"/>
      <w:pgNumType w:start="1"/>
      <w:cols w:space="720"/>
      <w:docGrid w:linePitch="326"/>
    </w:sectPr>
  </w:body>
</w:document>
</file>

<file path=word/comments.xml><?xml version="1.0" encoding="utf-8"?>
<w:comments xmlns:w14="http://schemas.microsoft.com/office/word/2010/wordml" xmlns:w="http://schemas.openxmlformats.org/wordprocessingml/2006/main">
  <w:comment w:initials="GU" w:author="Guest User" w:date="2024-03-03T21:14:41" w:id="1266336732">
    <w:p w:rsidR="6B74284E" w:rsidRDefault="6B74284E" w14:paraId="421E9316" w14:textId="21DB3CC1">
      <w:pPr>
        <w:pStyle w:val="CommentText"/>
      </w:pPr>
      <w:r w:rsidR="6B74284E">
        <w:rPr/>
        <w:t>Have identified these datasets? If so, provide reference here.</w:t>
      </w:r>
      <w:r>
        <w:rPr>
          <w:rStyle w:val="CommentReference"/>
        </w:rPr>
        <w:annotationRef/>
      </w:r>
    </w:p>
  </w:comment>
  <w:comment w:initials="GU" w:author="Guest User" w:date="2024-03-03T21:17:29" w:id="1003619975">
    <w:p w:rsidR="6B74284E" w:rsidRDefault="6B74284E" w14:paraId="7845A707" w14:textId="1AFD6446">
      <w:pPr>
        <w:pStyle w:val="CommentText"/>
      </w:pPr>
      <w:r w:rsidR="6B74284E">
        <w:rPr/>
        <w:t>I would narrow down this question to the placement of mmW nodes.</w:t>
      </w:r>
      <w:r>
        <w:rPr>
          <w:rStyle w:val="CommentReference"/>
        </w:rPr>
        <w:annotationRef/>
      </w:r>
    </w:p>
  </w:comment>
  <w:comment w:initials="GU" w:author="Guest User" w:date="2024-03-03T21:37:37" w:id="1825886673">
    <w:p w:rsidR="6B74284E" w:rsidRDefault="6B74284E" w14:paraId="50645D33" w14:textId="5BAD3B5C">
      <w:pPr>
        <w:pStyle w:val="CommentText"/>
      </w:pPr>
      <w:r w:rsidR="6B74284E">
        <w:rPr/>
        <w:t>Please increase the font size inside this chart as it is difficult to follow</w:t>
      </w:r>
      <w:r>
        <w:rPr>
          <w:rStyle w:val="CommentReference"/>
        </w:rPr>
        <w:annotationRef/>
      </w:r>
    </w:p>
  </w:comment>
  <w:comment w:initials="GU" w:author="Guest User" w:date="2024-03-03T21:39:29" w:id="1768456562">
    <w:p w:rsidR="6B74284E" w:rsidRDefault="6B74284E" w14:paraId="12955D7F" w14:textId="29C2F494">
      <w:pPr>
        <w:pStyle w:val="CommentText"/>
      </w:pPr>
      <w:r w:rsidR="6B74284E">
        <w:rPr/>
        <w:t>Are you combining the two images or the ML model outputs of the two images?</w:t>
      </w:r>
      <w:r>
        <w:rPr>
          <w:rStyle w:val="CommentReference"/>
        </w:rPr>
        <w:annotationRef/>
      </w:r>
    </w:p>
  </w:comment>
  <w:comment w:initials="GU" w:author="Guest User" w:date="2024-03-03T21:40:37" w:id="208494264">
    <w:p w:rsidR="6B74284E" w:rsidRDefault="6B74284E" w14:paraId="17305D58" w14:textId="49C38DDD">
      <w:pPr>
        <w:pStyle w:val="CommentText"/>
      </w:pPr>
      <w:r w:rsidR="6B74284E">
        <w:rPr/>
        <w:t>Provide the source reference</w:t>
      </w:r>
      <w:r>
        <w:rPr>
          <w:rStyle w:val="CommentReference"/>
        </w:rPr>
        <w:annotationRef/>
      </w:r>
    </w:p>
  </w:comment>
  <w:comment w:initials="GU" w:author="Guest User" w:date="2024-03-03T21:41:15" w:id="70892906">
    <w:p w:rsidR="6B74284E" w:rsidRDefault="6B74284E" w14:paraId="6A554666" w14:textId="7ADE2798">
      <w:pPr>
        <w:pStyle w:val="CommentText"/>
      </w:pPr>
      <w:r w:rsidR="6B74284E">
        <w:rPr/>
        <w:t>Are you planning to collect images from multiple platforms or only one platform?</w:t>
      </w:r>
      <w:r>
        <w:rPr>
          <w:rStyle w:val="CommentReference"/>
        </w:rPr>
        <w:annotationRef/>
      </w:r>
    </w:p>
  </w:comment>
  <w:comment w:initials="GU" w:author="Guest User" w:date="2024-03-03T21:43:42" w:id="2129911132">
    <w:p w:rsidR="6B74284E" w:rsidRDefault="6B74284E" w14:paraId="2F4C1DF8" w14:textId="7F4B8CFB">
      <w:pPr>
        <w:pStyle w:val="CommentText"/>
      </w:pPr>
      <w:r w:rsidR="6B74284E">
        <w:rPr/>
        <w:t>Is it in your plan to assess that combining street and arial images provide superior performance compared to considering them individually? If you are to use only one set of images, which one is to used and why?</w:t>
      </w:r>
      <w:r>
        <w:rPr>
          <w:rStyle w:val="CommentReference"/>
        </w:rPr>
        <w:annotationRef/>
      </w:r>
    </w:p>
  </w:comment>
  <w:comment w:initials="GU" w:author="Guest User" w:date="2024-03-03T21:44:49" w:id="310236833">
    <w:p w:rsidR="6B74284E" w:rsidRDefault="6B74284E" w14:paraId="19573777" w14:textId="28813E04">
      <w:pPr>
        <w:pStyle w:val="CommentText"/>
      </w:pPr>
      <w:r w:rsidR="6B74284E">
        <w:rPr/>
        <w:t>Again, please use large font inside the illustration.</w:t>
      </w:r>
      <w:r>
        <w:rPr>
          <w:rStyle w:val="CommentReference"/>
        </w:rPr>
        <w:annotationRef/>
      </w:r>
    </w:p>
  </w:comment>
  <w:comment w:initials="GU" w:author="Guest User" w:date="2024-03-03T21:46:01" w:id="1705539454">
    <w:p w:rsidR="6B74284E" w:rsidRDefault="6B74284E" w14:paraId="2D542A51" w14:textId="65A8CE51">
      <w:pPr>
        <w:pStyle w:val="CommentText"/>
      </w:pPr>
      <w:r w:rsidR="6B74284E">
        <w:rPr/>
        <w:t>How do you decide on creating 640x640 pixel grid here? (instead of say 1024x1024)</w:t>
      </w:r>
      <w:r>
        <w:rPr>
          <w:rStyle w:val="CommentReference"/>
        </w:rPr>
        <w:annotationRef/>
      </w:r>
    </w:p>
  </w:comment>
  <w:comment w:initials="GU" w:author="Guest User" w:date="2024-03-03T21:52:00" w:id="1046474163">
    <w:p w:rsidR="6B74284E" w:rsidRDefault="6B74284E" w14:paraId="047B7841" w14:textId="3D3C9146">
      <w:pPr>
        <w:pStyle w:val="CommentText"/>
      </w:pPr>
      <w:r w:rsidR="6B74284E">
        <w:rPr/>
        <w:t>The performance measurement could be dependent on the data used. Would you able to reproduce these results using your images? And select the appropriate model for your research.</w:t>
      </w:r>
      <w:r>
        <w:rPr>
          <w:rStyle w:val="CommentReference"/>
        </w:rPr>
        <w:annotationRef/>
      </w:r>
    </w:p>
  </w:comment>
  <w:comment w:initials="GU" w:author="Guest User" w:date="2024-03-03T22:08:30" w:id="2071178792">
    <w:p w:rsidR="6B74284E" w:rsidRDefault="6B74284E" w14:paraId="33D07E8E" w14:textId="2CA29322">
      <w:pPr>
        <w:pStyle w:val="CommentText"/>
      </w:pPr>
      <w:r w:rsidR="6B74284E">
        <w:rPr/>
        <w:t>What you are measuring here is the recall.</w:t>
      </w:r>
      <w:r>
        <w:rPr>
          <w:rStyle w:val="CommentReference"/>
        </w:rPr>
        <w:annotationRef/>
      </w:r>
    </w:p>
  </w:comment>
  <w:comment w:initials="GU" w:author="Guest User" w:date="2024-03-03T22:25:23" w:id="58587203">
    <w:p w:rsidR="6B74284E" w:rsidRDefault="6B74284E" w14:paraId="7304D61D" w14:textId="1AA02A2F">
      <w:pPr>
        <w:pStyle w:val="CommentText"/>
      </w:pPr>
      <w:r w:rsidR="6B74284E">
        <w:rPr/>
        <w:t>Are you planning to use LoRa propagation in your research?</w:t>
      </w:r>
      <w:r>
        <w:rPr>
          <w:rStyle w:val="CommentReference"/>
        </w:rPr>
        <w:annotationRef/>
      </w:r>
    </w:p>
  </w:comment>
  <w:comment w:initials="GU" w:author="Guest User" w:date="2024-03-03T22:26:42" w:id="566250898">
    <w:p w:rsidR="6B74284E" w:rsidRDefault="6B74284E" w14:paraId="14BD88C6" w14:textId="764F8C6A">
      <w:pPr>
        <w:pStyle w:val="CommentText"/>
      </w:pPr>
      <w:r w:rsidR="6B74284E">
        <w:rPr/>
        <w:t>Compare and contrast this work against yours.</w:t>
      </w:r>
      <w:r>
        <w:rPr>
          <w:rStyle w:val="CommentReference"/>
        </w:rPr>
        <w:annotationRef/>
      </w:r>
    </w:p>
  </w:comment>
  <w:comment w:initials="GU" w:author="Guest User" w:date="2024-03-03T22:45:20" w:id="714873074">
    <w:p w:rsidR="6B74284E" w:rsidRDefault="6B74284E" w14:paraId="41A1CFE9" w14:textId="79E8A04E">
      <w:pPr>
        <w:pStyle w:val="CommentText"/>
      </w:pPr>
      <w:r w:rsidR="6B74284E">
        <w:rPr/>
        <w:t>Can you potentially utilize some of the ideas from this paper?</w:t>
      </w:r>
      <w:r>
        <w:rPr>
          <w:rStyle w:val="CommentReference"/>
        </w:rPr>
        <w:annotationRef/>
      </w:r>
    </w:p>
  </w:comment>
  <w:comment w:initials="GU" w:author="Guest User" w:date="2024-03-03T22:47:00" w:id="246521297">
    <w:p w:rsidR="6B74284E" w:rsidRDefault="6B74284E" w14:paraId="4B3063AC" w14:textId="190F2883">
      <w:pPr>
        <w:pStyle w:val="CommentText"/>
      </w:pPr>
      <w:r w:rsidR="6B74284E">
        <w:rPr/>
        <w:t>How do these challenges affect your research?</w:t>
      </w:r>
      <w:r>
        <w:rPr>
          <w:rStyle w:val="CommentReference"/>
        </w:rPr>
        <w:annotationRef/>
      </w:r>
    </w:p>
  </w:comment>
  <w:comment w:initials="GU" w:author="Guest User" w:date="2024-03-03T22:48:30" w:id="846036809">
    <w:p w:rsidR="6B74284E" w:rsidRDefault="6B74284E" w14:paraId="023DDF07" w14:textId="2BDF3136">
      <w:pPr>
        <w:pStyle w:val="CommentText"/>
      </w:pPr>
      <w:r w:rsidR="6B74284E">
        <w:rPr/>
        <w:t>How can you use this model in your research? Have the researchers made their model public?</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421E9316"/>
  <w15:commentEx w15:done="0" w15:paraId="7845A707"/>
  <w15:commentEx w15:done="0" w15:paraId="50645D33"/>
  <w15:commentEx w15:done="0" w15:paraId="12955D7F"/>
  <w15:commentEx w15:done="0" w15:paraId="17305D58"/>
  <w15:commentEx w15:done="0" w15:paraId="6A554666"/>
  <w15:commentEx w15:done="0" w15:paraId="2F4C1DF8" w15:paraIdParent="12955D7F"/>
  <w15:commentEx w15:done="0" w15:paraId="19573777"/>
  <w15:commentEx w15:done="0" w15:paraId="2D542A51"/>
  <w15:commentEx w15:done="0" w15:paraId="047B7841"/>
  <w15:commentEx w15:done="0" w15:paraId="33D07E8E"/>
  <w15:commentEx w15:done="0" w15:paraId="7304D61D"/>
  <w15:commentEx w15:done="0" w15:paraId="14BD88C6"/>
  <w15:commentEx w15:done="0" w15:paraId="41A1CFE9"/>
  <w15:commentEx w15:done="0" w15:paraId="4B3063AC"/>
  <w15:commentEx w15:done="0" w15:paraId="023DDF0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3B4FA86" w16cex:dateUtc="2024-03-04T05:14:41.065Z"/>
  <w16cex:commentExtensible w16cex:durableId="401E1DC7" w16cex:dateUtc="2024-03-04T05:17:29.332Z"/>
  <w16cex:commentExtensible w16cex:durableId="25C3ED6F" w16cex:dateUtc="2024-03-04T05:37:37.066Z"/>
  <w16cex:commentExtensible w16cex:durableId="72E6614C" w16cex:dateUtc="2024-03-04T05:39:29.963Z"/>
  <w16cex:commentExtensible w16cex:durableId="30A096A4" w16cex:dateUtc="2024-03-04T05:40:37.373Z"/>
  <w16cex:commentExtensible w16cex:durableId="5C93E846" w16cex:dateUtc="2024-03-04T05:41:15.365Z"/>
  <w16cex:commentExtensible w16cex:durableId="2D964C9F" w16cex:dateUtc="2024-03-04T05:43:42.316Z"/>
  <w16cex:commentExtensible w16cex:durableId="3016624C" w16cex:dateUtc="2024-03-04T05:44:49.368Z"/>
  <w16cex:commentExtensible w16cex:durableId="605833D2" w16cex:dateUtc="2024-03-04T05:46:01.231Z"/>
  <w16cex:commentExtensible w16cex:durableId="1A581334" w16cex:dateUtc="2024-03-04T05:52:00.568Z"/>
  <w16cex:commentExtensible w16cex:durableId="0FA860D9" w16cex:dateUtc="2024-03-04T06:08:30.778Z"/>
  <w16cex:commentExtensible w16cex:durableId="7EF61E56" w16cex:dateUtc="2024-03-04T06:25:23.084Z"/>
  <w16cex:commentExtensible w16cex:durableId="57920CD1" w16cex:dateUtc="2024-03-04T06:26:42.574Z"/>
  <w16cex:commentExtensible w16cex:durableId="1F4E6CA5" w16cex:dateUtc="2024-03-04T06:45:20.906Z"/>
  <w16cex:commentExtensible w16cex:durableId="13A9EFA8" w16cex:dateUtc="2024-03-04T06:47:00.979Z"/>
  <w16cex:commentExtensible w16cex:durableId="335693FA" w16cex:dateUtc="2024-03-04T06:48:30.5Z"/>
</w16cex:commentsExtensible>
</file>

<file path=word/commentsIds.xml><?xml version="1.0" encoding="utf-8"?>
<w16cid:commentsIds xmlns:mc="http://schemas.openxmlformats.org/markup-compatibility/2006" xmlns:w16cid="http://schemas.microsoft.com/office/word/2016/wordml/cid" mc:Ignorable="w16cid">
  <w16cid:commentId w16cid:paraId="421E9316" w16cid:durableId="03B4FA86"/>
  <w16cid:commentId w16cid:paraId="7845A707" w16cid:durableId="401E1DC7"/>
  <w16cid:commentId w16cid:paraId="50645D33" w16cid:durableId="25C3ED6F"/>
  <w16cid:commentId w16cid:paraId="12955D7F" w16cid:durableId="72E6614C"/>
  <w16cid:commentId w16cid:paraId="17305D58" w16cid:durableId="30A096A4"/>
  <w16cid:commentId w16cid:paraId="6A554666" w16cid:durableId="5C93E846"/>
  <w16cid:commentId w16cid:paraId="2F4C1DF8" w16cid:durableId="2D964C9F"/>
  <w16cid:commentId w16cid:paraId="19573777" w16cid:durableId="3016624C"/>
  <w16cid:commentId w16cid:paraId="2D542A51" w16cid:durableId="605833D2"/>
  <w16cid:commentId w16cid:paraId="047B7841" w16cid:durableId="1A581334"/>
  <w16cid:commentId w16cid:paraId="33D07E8E" w16cid:durableId="0FA860D9"/>
  <w16cid:commentId w16cid:paraId="7304D61D" w16cid:durableId="7EF61E56"/>
  <w16cid:commentId w16cid:paraId="14BD88C6" w16cid:durableId="57920CD1"/>
  <w16cid:commentId w16cid:paraId="41A1CFE9" w16cid:durableId="1F4E6CA5"/>
  <w16cid:commentId w16cid:paraId="4B3063AC" w16cid:durableId="13A9EFA8"/>
  <w16cid:commentId w16cid:paraId="023DDF07" w16cid:durableId="335693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B1878" w:rsidRDefault="00EB1878" w14:paraId="57CBEC31" w14:textId="77777777">
      <w:pPr>
        <w:spacing w:after="0" w:line="240" w:lineRule="auto"/>
      </w:pPr>
      <w:r>
        <w:separator/>
      </w:r>
    </w:p>
  </w:endnote>
  <w:endnote w:type="continuationSeparator" w:id="0">
    <w:p w:rsidR="00EB1878" w:rsidRDefault="00EB1878" w14:paraId="044F9944" w14:textId="77777777">
      <w:pPr>
        <w:spacing w:after="0" w:line="240" w:lineRule="auto"/>
      </w:pPr>
      <w:r>
        <w:continuationSeparator/>
      </w:r>
    </w:p>
  </w:endnote>
  <w:endnote w:type="continuationNotice" w:id="1">
    <w:p w:rsidR="00EB1878" w:rsidRDefault="00EB1878" w14:paraId="273799C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82120" w:rsidRDefault="00530234" w14:paraId="0D2FEA46" w14:textId="35B6061A">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82120" w:rsidRDefault="00A82120" w14:paraId="32DDAE4F" w14:textId="77777777">
    <w:pPr>
      <w:pStyle w:val="Footer"/>
      <w:jc w:val="right"/>
    </w:pPr>
  </w:p>
  <w:p w:rsidR="00A82120" w:rsidP="00A82120" w:rsidRDefault="00A82120" w14:paraId="7D74E32A" w14:textId="7777777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30234" w:rsidRDefault="00530234" w14:paraId="5F3347E7" w14:textId="4D5A5AA9">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82120" w:rsidRDefault="00A82120" w14:paraId="265E38A0" w14:textId="77777777">
    <w:pPr>
      <w:pStyle w:val="Footer"/>
      <w:jc w:val="right"/>
    </w:pPr>
  </w:p>
  <w:p w:rsidR="00A82120" w:rsidP="00A82120" w:rsidRDefault="00A82120" w14:paraId="07AF2958" w14:textId="05FC8071">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82120" w:rsidRDefault="00A82120" w14:paraId="509CFDFF" w14:textId="77777777">
    <w:pPr>
      <w:pStyle w:val="Footer"/>
      <w:jc w:val="right"/>
    </w:pPr>
  </w:p>
  <w:p w:rsidR="00A82120" w:rsidRDefault="00A82120" w14:paraId="31C8F4D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B1878" w:rsidRDefault="00EB1878" w14:paraId="73A602E4" w14:textId="77777777">
      <w:pPr>
        <w:spacing w:after="0" w:line="240" w:lineRule="auto"/>
      </w:pPr>
      <w:r>
        <w:separator/>
      </w:r>
    </w:p>
  </w:footnote>
  <w:footnote w:type="continuationSeparator" w:id="0">
    <w:p w:rsidR="00EB1878" w:rsidRDefault="00EB1878" w14:paraId="553F02D8" w14:textId="77777777">
      <w:pPr>
        <w:spacing w:after="0" w:line="240" w:lineRule="auto"/>
      </w:pPr>
      <w:r>
        <w:continuationSeparator/>
      </w:r>
    </w:p>
  </w:footnote>
  <w:footnote w:type="continuationNotice" w:id="1">
    <w:p w:rsidR="00EB1878" w:rsidRDefault="00EB1878" w14:paraId="228369F8"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30234" w:rsidRDefault="00530234" w14:paraId="737E81C2"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rFonts w:cs="Times New Roman"/>
        <w:noProof/>
      </w:rPr>
    </w:sdtEndPr>
    <w:sdtContent>
      <w:p w:rsidRPr="00A82120" w:rsidR="00A82120" w:rsidP="00A82120" w:rsidRDefault="00A82120" w14:paraId="43566F9B" w14:textId="71B0D79A">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82120" w:rsidRDefault="00A82120" w14:paraId="1BC7DA72" w14:textId="77777777">
    <w:pPr>
      <w:pStyle w:val="Header"/>
      <w:jc w:val="right"/>
    </w:pPr>
  </w:p>
  <w:p w:rsidR="00A82120" w:rsidRDefault="00A82120" w14:paraId="5D13FE69"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24CCF998">
      <w:start w:val="1"/>
      <w:numFmt w:val="bullet"/>
      <w:lvlText w:val=""/>
      <w:lvlJc w:val="left"/>
      <w:pPr>
        <w:ind w:left="720" w:hanging="360"/>
      </w:pPr>
      <w:rPr>
        <w:rFonts w:ascii="Symbol" w:hAnsi="Symbol"/>
      </w:rPr>
    </w:lvl>
    <w:lvl w:ilvl="1" w:tplc="D2048266">
      <w:start w:val="1"/>
      <w:numFmt w:val="bullet"/>
      <w:lvlText w:val="o"/>
      <w:lvlJc w:val="left"/>
      <w:pPr>
        <w:tabs>
          <w:tab w:val="num" w:pos="1440"/>
        </w:tabs>
        <w:ind w:left="1440" w:hanging="360"/>
      </w:pPr>
      <w:rPr>
        <w:rFonts w:ascii="Courier New" w:hAnsi="Courier New"/>
      </w:rPr>
    </w:lvl>
    <w:lvl w:ilvl="2" w:tplc="08C860BE">
      <w:start w:val="1"/>
      <w:numFmt w:val="bullet"/>
      <w:lvlText w:val=""/>
      <w:lvlJc w:val="left"/>
      <w:pPr>
        <w:tabs>
          <w:tab w:val="num" w:pos="2160"/>
        </w:tabs>
        <w:ind w:left="2160" w:hanging="360"/>
      </w:pPr>
      <w:rPr>
        <w:rFonts w:ascii="Wingdings" w:hAnsi="Wingdings"/>
      </w:rPr>
    </w:lvl>
    <w:lvl w:ilvl="3" w:tplc="ED6CD01A">
      <w:start w:val="1"/>
      <w:numFmt w:val="bullet"/>
      <w:lvlText w:val=""/>
      <w:lvlJc w:val="left"/>
      <w:pPr>
        <w:tabs>
          <w:tab w:val="num" w:pos="2880"/>
        </w:tabs>
        <w:ind w:left="2880" w:hanging="360"/>
      </w:pPr>
      <w:rPr>
        <w:rFonts w:ascii="Symbol" w:hAnsi="Symbol"/>
      </w:rPr>
    </w:lvl>
    <w:lvl w:ilvl="4" w:tplc="15CC8C30">
      <w:start w:val="1"/>
      <w:numFmt w:val="bullet"/>
      <w:lvlText w:val="o"/>
      <w:lvlJc w:val="left"/>
      <w:pPr>
        <w:tabs>
          <w:tab w:val="num" w:pos="3600"/>
        </w:tabs>
        <w:ind w:left="3600" w:hanging="360"/>
      </w:pPr>
      <w:rPr>
        <w:rFonts w:ascii="Courier New" w:hAnsi="Courier New"/>
      </w:rPr>
    </w:lvl>
    <w:lvl w:ilvl="5" w:tplc="A67A0484">
      <w:start w:val="1"/>
      <w:numFmt w:val="bullet"/>
      <w:lvlText w:val=""/>
      <w:lvlJc w:val="left"/>
      <w:pPr>
        <w:tabs>
          <w:tab w:val="num" w:pos="4320"/>
        </w:tabs>
        <w:ind w:left="4320" w:hanging="360"/>
      </w:pPr>
      <w:rPr>
        <w:rFonts w:ascii="Wingdings" w:hAnsi="Wingdings"/>
      </w:rPr>
    </w:lvl>
    <w:lvl w:ilvl="6" w:tplc="79704DF4">
      <w:start w:val="1"/>
      <w:numFmt w:val="bullet"/>
      <w:lvlText w:val=""/>
      <w:lvlJc w:val="left"/>
      <w:pPr>
        <w:tabs>
          <w:tab w:val="num" w:pos="5040"/>
        </w:tabs>
        <w:ind w:left="5040" w:hanging="360"/>
      </w:pPr>
      <w:rPr>
        <w:rFonts w:ascii="Symbol" w:hAnsi="Symbol"/>
      </w:rPr>
    </w:lvl>
    <w:lvl w:ilvl="7" w:tplc="0DEA1B84">
      <w:start w:val="1"/>
      <w:numFmt w:val="bullet"/>
      <w:lvlText w:val="o"/>
      <w:lvlJc w:val="left"/>
      <w:pPr>
        <w:tabs>
          <w:tab w:val="num" w:pos="5760"/>
        </w:tabs>
        <w:ind w:left="5760" w:hanging="360"/>
      </w:pPr>
      <w:rPr>
        <w:rFonts w:ascii="Courier New" w:hAnsi="Courier New"/>
      </w:rPr>
    </w:lvl>
    <w:lvl w:ilvl="8" w:tplc="F82C741A">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0000003"/>
    <w:multiLevelType w:val="hybridMultilevel"/>
    <w:tmpl w:val="00000003"/>
    <w:lvl w:ilvl="0" w:tplc="EC923E54">
      <w:start w:val="1"/>
      <w:numFmt w:val="bullet"/>
      <w:lvlText w:val=""/>
      <w:lvlJc w:val="left"/>
      <w:pPr>
        <w:ind w:left="720" w:hanging="360"/>
      </w:pPr>
      <w:rPr>
        <w:rFonts w:ascii="Symbol" w:hAnsi="Symbol"/>
      </w:rPr>
    </w:lvl>
    <w:lvl w:ilvl="1" w:tplc="AEF22D18">
      <w:start w:val="1"/>
      <w:numFmt w:val="bullet"/>
      <w:lvlText w:val="o"/>
      <w:lvlJc w:val="left"/>
      <w:pPr>
        <w:tabs>
          <w:tab w:val="num" w:pos="1440"/>
        </w:tabs>
        <w:ind w:left="1440" w:hanging="360"/>
      </w:pPr>
      <w:rPr>
        <w:rFonts w:ascii="Courier New" w:hAnsi="Courier New"/>
      </w:rPr>
    </w:lvl>
    <w:lvl w:ilvl="2" w:tplc="39F60D1C">
      <w:start w:val="1"/>
      <w:numFmt w:val="bullet"/>
      <w:lvlText w:val=""/>
      <w:lvlJc w:val="left"/>
      <w:pPr>
        <w:tabs>
          <w:tab w:val="num" w:pos="2160"/>
        </w:tabs>
        <w:ind w:left="2160" w:hanging="360"/>
      </w:pPr>
      <w:rPr>
        <w:rFonts w:ascii="Wingdings" w:hAnsi="Wingdings"/>
      </w:rPr>
    </w:lvl>
    <w:lvl w:ilvl="3" w:tplc="38DE2812">
      <w:start w:val="1"/>
      <w:numFmt w:val="bullet"/>
      <w:lvlText w:val=""/>
      <w:lvlJc w:val="left"/>
      <w:pPr>
        <w:tabs>
          <w:tab w:val="num" w:pos="2880"/>
        </w:tabs>
        <w:ind w:left="2880" w:hanging="360"/>
      </w:pPr>
      <w:rPr>
        <w:rFonts w:ascii="Symbol" w:hAnsi="Symbol"/>
      </w:rPr>
    </w:lvl>
    <w:lvl w:ilvl="4" w:tplc="B8922A96">
      <w:start w:val="1"/>
      <w:numFmt w:val="bullet"/>
      <w:lvlText w:val="o"/>
      <w:lvlJc w:val="left"/>
      <w:pPr>
        <w:tabs>
          <w:tab w:val="num" w:pos="3600"/>
        </w:tabs>
        <w:ind w:left="3600" w:hanging="360"/>
      </w:pPr>
      <w:rPr>
        <w:rFonts w:ascii="Courier New" w:hAnsi="Courier New"/>
      </w:rPr>
    </w:lvl>
    <w:lvl w:ilvl="5" w:tplc="1BC49B06">
      <w:start w:val="1"/>
      <w:numFmt w:val="bullet"/>
      <w:lvlText w:val=""/>
      <w:lvlJc w:val="left"/>
      <w:pPr>
        <w:tabs>
          <w:tab w:val="num" w:pos="4320"/>
        </w:tabs>
        <w:ind w:left="4320" w:hanging="360"/>
      </w:pPr>
      <w:rPr>
        <w:rFonts w:ascii="Wingdings" w:hAnsi="Wingdings"/>
      </w:rPr>
    </w:lvl>
    <w:lvl w:ilvl="6" w:tplc="9C1C88BC">
      <w:start w:val="1"/>
      <w:numFmt w:val="bullet"/>
      <w:lvlText w:val=""/>
      <w:lvlJc w:val="left"/>
      <w:pPr>
        <w:tabs>
          <w:tab w:val="num" w:pos="5040"/>
        </w:tabs>
        <w:ind w:left="5040" w:hanging="360"/>
      </w:pPr>
      <w:rPr>
        <w:rFonts w:ascii="Symbol" w:hAnsi="Symbol"/>
      </w:rPr>
    </w:lvl>
    <w:lvl w:ilvl="7" w:tplc="3F2C0D0C">
      <w:start w:val="1"/>
      <w:numFmt w:val="bullet"/>
      <w:lvlText w:val="o"/>
      <w:lvlJc w:val="left"/>
      <w:pPr>
        <w:tabs>
          <w:tab w:val="num" w:pos="5760"/>
        </w:tabs>
        <w:ind w:left="5760" w:hanging="360"/>
      </w:pPr>
      <w:rPr>
        <w:rFonts w:ascii="Courier New" w:hAnsi="Courier New"/>
      </w:rPr>
    </w:lvl>
    <w:lvl w:ilvl="8" w:tplc="FC0E68A2">
      <w:start w:val="1"/>
      <w:numFmt w:val="bullet"/>
      <w:lvlText w:val=""/>
      <w:lvlJc w:val="left"/>
      <w:pPr>
        <w:tabs>
          <w:tab w:val="num" w:pos="6480"/>
        </w:tabs>
        <w:ind w:left="6480" w:hanging="360"/>
      </w:pPr>
      <w:rPr>
        <w:rFonts w:ascii="Wingdings" w:hAnsi="Wingdings"/>
      </w:rPr>
    </w:lvl>
  </w:abstractNum>
  <w:abstractNum w:abstractNumId="3" w15:restartNumberingAfterBreak="0">
    <w:nsid w:val="00000004"/>
    <w:multiLevelType w:val="hybridMultilevel"/>
    <w:tmpl w:val="00000004"/>
    <w:lvl w:ilvl="0" w:tplc="DCB6F4A0">
      <w:start w:val="1"/>
      <w:numFmt w:val="bullet"/>
      <w:lvlText w:val=""/>
      <w:lvlJc w:val="left"/>
      <w:pPr>
        <w:ind w:left="720" w:hanging="360"/>
      </w:pPr>
      <w:rPr>
        <w:rFonts w:ascii="Symbol" w:hAnsi="Symbol"/>
      </w:rPr>
    </w:lvl>
    <w:lvl w:ilvl="1" w:tplc="2BC4555A">
      <w:start w:val="1"/>
      <w:numFmt w:val="bullet"/>
      <w:lvlText w:val="o"/>
      <w:lvlJc w:val="left"/>
      <w:pPr>
        <w:tabs>
          <w:tab w:val="num" w:pos="1440"/>
        </w:tabs>
        <w:ind w:left="1440" w:hanging="360"/>
      </w:pPr>
      <w:rPr>
        <w:rFonts w:ascii="Courier New" w:hAnsi="Courier New"/>
      </w:rPr>
    </w:lvl>
    <w:lvl w:ilvl="2" w:tplc="C138348E">
      <w:start w:val="1"/>
      <w:numFmt w:val="bullet"/>
      <w:lvlText w:val=""/>
      <w:lvlJc w:val="left"/>
      <w:pPr>
        <w:tabs>
          <w:tab w:val="num" w:pos="2160"/>
        </w:tabs>
        <w:ind w:left="2160" w:hanging="360"/>
      </w:pPr>
      <w:rPr>
        <w:rFonts w:ascii="Wingdings" w:hAnsi="Wingdings"/>
      </w:rPr>
    </w:lvl>
    <w:lvl w:ilvl="3" w:tplc="87044892">
      <w:start w:val="1"/>
      <w:numFmt w:val="bullet"/>
      <w:lvlText w:val=""/>
      <w:lvlJc w:val="left"/>
      <w:pPr>
        <w:tabs>
          <w:tab w:val="num" w:pos="2880"/>
        </w:tabs>
        <w:ind w:left="2880" w:hanging="360"/>
      </w:pPr>
      <w:rPr>
        <w:rFonts w:ascii="Symbol" w:hAnsi="Symbol"/>
      </w:rPr>
    </w:lvl>
    <w:lvl w:ilvl="4" w:tplc="75666D90">
      <w:start w:val="1"/>
      <w:numFmt w:val="bullet"/>
      <w:lvlText w:val="o"/>
      <w:lvlJc w:val="left"/>
      <w:pPr>
        <w:tabs>
          <w:tab w:val="num" w:pos="3600"/>
        </w:tabs>
        <w:ind w:left="3600" w:hanging="360"/>
      </w:pPr>
      <w:rPr>
        <w:rFonts w:ascii="Courier New" w:hAnsi="Courier New"/>
      </w:rPr>
    </w:lvl>
    <w:lvl w:ilvl="5" w:tplc="C27A3C62">
      <w:start w:val="1"/>
      <w:numFmt w:val="bullet"/>
      <w:lvlText w:val=""/>
      <w:lvlJc w:val="left"/>
      <w:pPr>
        <w:tabs>
          <w:tab w:val="num" w:pos="4320"/>
        </w:tabs>
        <w:ind w:left="4320" w:hanging="360"/>
      </w:pPr>
      <w:rPr>
        <w:rFonts w:ascii="Wingdings" w:hAnsi="Wingdings"/>
      </w:rPr>
    </w:lvl>
    <w:lvl w:ilvl="6" w:tplc="021AF200">
      <w:start w:val="1"/>
      <w:numFmt w:val="bullet"/>
      <w:lvlText w:val=""/>
      <w:lvlJc w:val="left"/>
      <w:pPr>
        <w:tabs>
          <w:tab w:val="num" w:pos="5040"/>
        </w:tabs>
        <w:ind w:left="5040" w:hanging="360"/>
      </w:pPr>
      <w:rPr>
        <w:rFonts w:ascii="Symbol" w:hAnsi="Symbol"/>
      </w:rPr>
    </w:lvl>
    <w:lvl w:ilvl="7" w:tplc="89F61E04">
      <w:start w:val="1"/>
      <w:numFmt w:val="bullet"/>
      <w:lvlText w:val="o"/>
      <w:lvlJc w:val="left"/>
      <w:pPr>
        <w:tabs>
          <w:tab w:val="num" w:pos="5760"/>
        </w:tabs>
        <w:ind w:left="5760" w:hanging="360"/>
      </w:pPr>
      <w:rPr>
        <w:rFonts w:ascii="Courier New" w:hAnsi="Courier New"/>
      </w:rPr>
    </w:lvl>
    <w:lvl w:ilvl="8" w:tplc="C756E31C">
      <w:start w:val="1"/>
      <w:numFmt w:val="bullet"/>
      <w:lvlText w:val=""/>
      <w:lvlJc w:val="left"/>
      <w:pPr>
        <w:tabs>
          <w:tab w:val="num" w:pos="6480"/>
        </w:tabs>
        <w:ind w:left="6480" w:hanging="360"/>
      </w:pPr>
      <w:rPr>
        <w:rFonts w:ascii="Wingdings" w:hAnsi="Wingdings"/>
      </w:rPr>
    </w:lvl>
  </w:abstractNum>
  <w:abstractNum w:abstractNumId="4" w15:restartNumberingAfterBreak="0">
    <w:nsid w:val="00000005"/>
    <w:multiLevelType w:val="hybridMultilevel"/>
    <w:tmpl w:val="00000005"/>
    <w:lvl w:ilvl="0" w:tplc="A466562A">
      <w:start w:val="1"/>
      <w:numFmt w:val="bullet"/>
      <w:lvlText w:val=""/>
      <w:lvlJc w:val="left"/>
      <w:pPr>
        <w:ind w:left="720" w:hanging="360"/>
      </w:pPr>
      <w:rPr>
        <w:rFonts w:ascii="Symbol" w:hAnsi="Symbol"/>
      </w:rPr>
    </w:lvl>
    <w:lvl w:ilvl="1" w:tplc="F392D712">
      <w:start w:val="1"/>
      <w:numFmt w:val="bullet"/>
      <w:lvlText w:val="o"/>
      <w:lvlJc w:val="left"/>
      <w:pPr>
        <w:tabs>
          <w:tab w:val="num" w:pos="1440"/>
        </w:tabs>
        <w:ind w:left="1440" w:hanging="360"/>
      </w:pPr>
      <w:rPr>
        <w:rFonts w:ascii="Courier New" w:hAnsi="Courier New"/>
      </w:rPr>
    </w:lvl>
    <w:lvl w:ilvl="2" w:tplc="8558F1AA">
      <w:start w:val="1"/>
      <w:numFmt w:val="bullet"/>
      <w:lvlText w:val=""/>
      <w:lvlJc w:val="left"/>
      <w:pPr>
        <w:tabs>
          <w:tab w:val="num" w:pos="2160"/>
        </w:tabs>
        <w:ind w:left="2160" w:hanging="360"/>
      </w:pPr>
      <w:rPr>
        <w:rFonts w:ascii="Wingdings" w:hAnsi="Wingdings"/>
      </w:rPr>
    </w:lvl>
    <w:lvl w:ilvl="3" w:tplc="B55AF53E">
      <w:start w:val="1"/>
      <w:numFmt w:val="bullet"/>
      <w:lvlText w:val=""/>
      <w:lvlJc w:val="left"/>
      <w:pPr>
        <w:tabs>
          <w:tab w:val="num" w:pos="2880"/>
        </w:tabs>
        <w:ind w:left="2880" w:hanging="360"/>
      </w:pPr>
      <w:rPr>
        <w:rFonts w:ascii="Symbol" w:hAnsi="Symbol"/>
      </w:rPr>
    </w:lvl>
    <w:lvl w:ilvl="4" w:tplc="D22EC756">
      <w:start w:val="1"/>
      <w:numFmt w:val="bullet"/>
      <w:lvlText w:val="o"/>
      <w:lvlJc w:val="left"/>
      <w:pPr>
        <w:tabs>
          <w:tab w:val="num" w:pos="3600"/>
        </w:tabs>
        <w:ind w:left="3600" w:hanging="360"/>
      </w:pPr>
      <w:rPr>
        <w:rFonts w:ascii="Courier New" w:hAnsi="Courier New"/>
      </w:rPr>
    </w:lvl>
    <w:lvl w:ilvl="5" w:tplc="A084563C">
      <w:start w:val="1"/>
      <w:numFmt w:val="bullet"/>
      <w:lvlText w:val=""/>
      <w:lvlJc w:val="left"/>
      <w:pPr>
        <w:tabs>
          <w:tab w:val="num" w:pos="4320"/>
        </w:tabs>
        <w:ind w:left="4320" w:hanging="360"/>
      </w:pPr>
      <w:rPr>
        <w:rFonts w:ascii="Wingdings" w:hAnsi="Wingdings"/>
      </w:rPr>
    </w:lvl>
    <w:lvl w:ilvl="6" w:tplc="8D5EDA98">
      <w:start w:val="1"/>
      <w:numFmt w:val="bullet"/>
      <w:lvlText w:val=""/>
      <w:lvlJc w:val="left"/>
      <w:pPr>
        <w:tabs>
          <w:tab w:val="num" w:pos="5040"/>
        </w:tabs>
        <w:ind w:left="5040" w:hanging="360"/>
      </w:pPr>
      <w:rPr>
        <w:rFonts w:ascii="Symbol" w:hAnsi="Symbol"/>
      </w:rPr>
    </w:lvl>
    <w:lvl w:ilvl="7" w:tplc="9FF86104">
      <w:start w:val="1"/>
      <w:numFmt w:val="bullet"/>
      <w:lvlText w:val="o"/>
      <w:lvlJc w:val="left"/>
      <w:pPr>
        <w:tabs>
          <w:tab w:val="num" w:pos="5760"/>
        </w:tabs>
        <w:ind w:left="5760" w:hanging="360"/>
      </w:pPr>
      <w:rPr>
        <w:rFonts w:ascii="Courier New" w:hAnsi="Courier New"/>
      </w:rPr>
    </w:lvl>
    <w:lvl w:ilvl="8" w:tplc="6A3E38A8">
      <w:start w:val="1"/>
      <w:numFmt w:val="bullet"/>
      <w:lvlText w:val=""/>
      <w:lvlJc w:val="left"/>
      <w:pPr>
        <w:tabs>
          <w:tab w:val="num" w:pos="6480"/>
        </w:tabs>
        <w:ind w:left="6480" w:hanging="360"/>
      </w:pPr>
      <w:rPr>
        <w:rFonts w:ascii="Wingdings" w:hAnsi="Wingdings"/>
      </w:rPr>
    </w:lvl>
  </w:abstractNum>
  <w:abstractNum w:abstractNumId="5" w15:restartNumberingAfterBreak="0">
    <w:nsid w:val="00000006"/>
    <w:multiLevelType w:val="hybridMultilevel"/>
    <w:tmpl w:val="00000006"/>
    <w:lvl w:ilvl="0" w:tplc="74903EC6">
      <w:start w:val="1"/>
      <w:numFmt w:val="bullet"/>
      <w:lvlText w:val=""/>
      <w:lvlJc w:val="left"/>
      <w:pPr>
        <w:ind w:left="720" w:hanging="360"/>
      </w:pPr>
      <w:rPr>
        <w:rFonts w:ascii="Symbol" w:hAnsi="Symbol"/>
      </w:rPr>
    </w:lvl>
    <w:lvl w:ilvl="1" w:tplc="91ACE04C">
      <w:start w:val="1"/>
      <w:numFmt w:val="bullet"/>
      <w:lvlText w:val="o"/>
      <w:lvlJc w:val="left"/>
      <w:pPr>
        <w:tabs>
          <w:tab w:val="num" w:pos="1440"/>
        </w:tabs>
        <w:ind w:left="1440" w:hanging="360"/>
      </w:pPr>
      <w:rPr>
        <w:rFonts w:ascii="Courier New" w:hAnsi="Courier New"/>
      </w:rPr>
    </w:lvl>
    <w:lvl w:ilvl="2" w:tplc="72B0560C">
      <w:start w:val="1"/>
      <w:numFmt w:val="bullet"/>
      <w:lvlText w:val=""/>
      <w:lvlJc w:val="left"/>
      <w:pPr>
        <w:tabs>
          <w:tab w:val="num" w:pos="2160"/>
        </w:tabs>
        <w:ind w:left="2160" w:hanging="360"/>
      </w:pPr>
      <w:rPr>
        <w:rFonts w:ascii="Wingdings" w:hAnsi="Wingdings"/>
      </w:rPr>
    </w:lvl>
    <w:lvl w:ilvl="3" w:tplc="97FAE108">
      <w:start w:val="1"/>
      <w:numFmt w:val="bullet"/>
      <w:lvlText w:val=""/>
      <w:lvlJc w:val="left"/>
      <w:pPr>
        <w:tabs>
          <w:tab w:val="num" w:pos="2880"/>
        </w:tabs>
        <w:ind w:left="2880" w:hanging="360"/>
      </w:pPr>
      <w:rPr>
        <w:rFonts w:ascii="Symbol" w:hAnsi="Symbol"/>
      </w:rPr>
    </w:lvl>
    <w:lvl w:ilvl="4" w:tplc="A35690DA">
      <w:start w:val="1"/>
      <w:numFmt w:val="bullet"/>
      <w:lvlText w:val="o"/>
      <w:lvlJc w:val="left"/>
      <w:pPr>
        <w:tabs>
          <w:tab w:val="num" w:pos="3600"/>
        </w:tabs>
        <w:ind w:left="3600" w:hanging="360"/>
      </w:pPr>
      <w:rPr>
        <w:rFonts w:ascii="Courier New" w:hAnsi="Courier New"/>
      </w:rPr>
    </w:lvl>
    <w:lvl w:ilvl="5" w:tplc="87343CDC">
      <w:start w:val="1"/>
      <w:numFmt w:val="bullet"/>
      <w:lvlText w:val=""/>
      <w:lvlJc w:val="left"/>
      <w:pPr>
        <w:tabs>
          <w:tab w:val="num" w:pos="4320"/>
        </w:tabs>
        <w:ind w:left="4320" w:hanging="360"/>
      </w:pPr>
      <w:rPr>
        <w:rFonts w:ascii="Wingdings" w:hAnsi="Wingdings"/>
      </w:rPr>
    </w:lvl>
    <w:lvl w:ilvl="6" w:tplc="279860DC">
      <w:start w:val="1"/>
      <w:numFmt w:val="bullet"/>
      <w:lvlText w:val=""/>
      <w:lvlJc w:val="left"/>
      <w:pPr>
        <w:tabs>
          <w:tab w:val="num" w:pos="5040"/>
        </w:tabs>
        <w:ind w:left="5040" w:hanging="360"/>
      </w:pPr>
      <w:rPr>
        <w:rFonts w:ascii="Symbol" w:hAnsi="Symbol"/>
      </w:rPr>
    </w:lvl>
    <w:lvl w:ilvl="7" w:tplc="33408DAE">
      <w:start w:val="1"/>
      <w:numFmt w:val="bullet"/>
      <w:lvlText w:val="o"/>
      <w:lvlJc w:val="left"/>
      <w:pPr>
        <w:tabs>
          <w:tab w:val="num" w:pos="5760"/>
        </w:tabs>
        <w:ind w:left="5760" w:hanging="360"/>
      </w:pPr>
      <w:rPr>
        <w:rFonts w:ascii="Courier New" w:hAnsi="Courier New"/>
      </w:rPr>
    </w:lvl>
    <w:lvl w:ilvl="8" w:tplc="AED817DA">
      <w:start w:val="1"/>
      <w:numFmt w:val="bullet"/>
      <w:lvlText w:val=""/>
      <w:lvlJc w:val="left"/>
      <w:pPr>
        <w:tabs>
          <w:tab w:val="num" w:pos="6480"/>
        </w:tabs>
        <w:ind w:left="6480" w:hanging="360"/>
      </w:pPr>
      <w:rPr>
        <w:rFonts w:ascii="Wingdings" w:hAnsi="Wingdings"/>
      </w:rPr>
    </w:lvl>
  </w:abstractNum>
  <w:abstractNum w:abstractNumId="6" w15:restartNumberingAfterBreak="0">
    <w:nsid w:val="00000007"/>
    <w:multiLevelType w:val="hybridMultilevel"/>
    <w:tmpl w:val="00000007"/>
    <w:lvl w:ilvl="0" w:tplc="BDB6A45C">
      <w:start w:val="1"/>
      <w:numFmt w:val="bullet"/>
      <w:lvlText w:val=""/>
      <w:lvlJc w:val="left"/>
      <w:pPr>
        <w:ind w:left="720" w:hanging="360"/>
      </w:pPr>
      <w:rPr>
        <w:rFonts w:ascii="Symbol" w:hAnsi="Symbol"/>
      </w:rPr>
    </w:lvl>
    <w:lvl w:ilvl="1" w:tplc="09EE2D58">
      <w:start w:val="1"/>
      <w:numFmt w:val="bullet"/>
      <w:lvlText w:val="o"/>
      <w:lvlJc w:val="left"/>
      <w:pPr>
        <w:tabs>
          <w:tab w:val="num" w:pos="1440"/>
        </w:tabs>
        <w:ind w:left="1440" w:hanging="360"/>
      </w:pPr>
      <w:rPr>
        <w:rFonts w:ascii="Courier New" w:hAnsi="Courier New"/>
      </w:rPr>
    </w:lvl>
    <w:lvl w:ilvl="2" w:tplc="0268BFEE">
      <w:start w:val="1"/>
      <w:numFmt w:val="bullet"/>
      <w:lvlText w:val=""/>
      <w:lvlJc w:val="left"/>
      <w:pPr>
        <w:tabs>
          <w:tab w:val="num" w:pos="2160"/>
        </w:tabs>
        <w:ind w:left="2160" w:hanging="360"/>
      </w:pPr>
      <w:rPr>
        <w:rFonts w:ascii="Wingdings" w:hAnsi="Wingdings"/>
      </w:rPr>
    </w:lvl>
    <w:lvl w:ilvl="3" w:tplc="A978CA7C">
      <w:start w:val="1"/>
      <w:numFmt w:val="bullet"/>
      <w:lvlText w:val=""/>
      <w:lvlJc w:val="left"/>
      <w:pPr>
        <w:tabs>
          <w:tab w:val="num" w:pos="2880"/>
        </w:tabs>
        <w:ind w:left="2880" w:hanging="360"/>
      </w:pPr>
      <w:rPr>
        <w:rFonts w:ascii="Symbol" w:hAnsi="Symbol"/>
      </w:rPr>
    </w:lvl>
    <w:lvl w:ilvl="4" w:tplc="B2389A78">
      <w:start w:val="1"/>
      <w:numFmt w:val="bullet"/>
      <w:lvlText w:val="o"/>
      <w:lvlJc w:val="left"/>
      <w:pPr>
        <w:tabs>
          <w:tab w:val="num" w:pos="3600"/>
        </w:tabs>
        <w:ind w:left="3600" w:hanging="360"/>
      </w:pPr>
      <w:rPr>
        <w:rFonts w:ascii="Courier New" w:hAnsi="Courier New"/>
      </w:rPr>
    </w:lvl>
    <w:lvl w:ilvl="5" w:tplc="74345DF0">
      <w:start w:val="1"/>
      <w:numFmt w:val="bullet"/>
      <w:lvlText w:val=""/>
      <w:lvlJc w:val="left"/>
      <w:pPr>
        <w:tabs>
          <w:tab w:val="num" w:pos="4320"/>
        </w:tabs>
        <w:ind w:left="4320" w:hanging="360"/>
      </w:pPr>
      <w:rPr>
        <w:rFonts w:ascii="Wingdings" w:hAnsi="Wingdings"/>
      </w:rPr>
    </w:lvl>
    <w:lvl w:ilvl="6" w:tplc="3F2CEFDE">
      <w:start w:val="1"/>
      <w:numFmt w:val="bullet"/>
      <w:lvlText w:val=""/>
      <w:lvlJc w:val="left"/>
      <w:pPr>
        <w:tabs>
          <w:tab w:val="num" w:pos="5040"/>
        </w:tabs>
        <w:ind w:left="5040" w:hanging="360"/>
      </w:pPr>
      <w:rPr>
        <w:rFonts w:ascii="Symbol" w:hAnsi="Symbol"/>
      </w:rPr>
    </w:lvl>
    <w:lvl w:ilvl="7" w:tplc="A538D228">
      <w:start w:val="1"/>
      <w:numFmt w:val="bullet"/>
      <w:lvlText w:val="o"/>
      <w:lvlJc w:val="left"/>
      <w:pPr>
        <w:tabs>
          <w:tab w:val="num" w:pos="5760"/>
        </w:tabs>
        <w:ind w:left="5760" w:hanging="360"/>
      </w:pPr>
      <w:rPr>
        <w:rFonts w:ascii="Courier New" w:hAnsi="Courier New"/>
      </w:rPr>
    </w:lvl>
    <w:lvl w:ilvl="8" w:tplc="E0BC2F84">
      <w:start w:val="1"/>
      <w:numFmt w:val="bullet"/>
      <w:lvlText w:val=""/>
      <w:lvlJc w:val="left"/>
      <w:pPr>
        <w:tabs>
          <w:tab w:val="num" w:pos="6480"/>
        </w:tabs>
        <w:ind w:left="6480" w:hanging="360"/>
      </w:pPr>
      <w:rPr>
        <w:rFonts w:ascii="Wingdings" w:hAnsi="Wingdings"/>
      </w:rPr>
    </w:lvl>
  </w:abstractNum>
  <w:abstractNum w:abstractNumId="7" w15:restartNumberingAfterBreak="0">
    <w:nsid w:val="00000008"/>
    <w:multiLevelType w:val="hybridMultilevel"/>
    <w:tmpl w:val="00000008"/>
    <w:lvl w:ilvl="0" w:tplc="47107DDC">
      <w:start w:val="1"/>
      <w:numFmt w:val="bullet"/>
      <w:lvlText w:val=""/>
      <w:lvlJc w:val="left"/>
      <w:pPr>
        <w:ind w:left="720" w:hanging="360"/>
      </w:pPr>
      <w:rPr>
        <w:rFonts w:ascii="Symbol" w:hAnsi="Symbol"/>
      </w:rPr>
    </w:lvl>
    <w:lvl w:ilvl="1" w:tplc="E1A051D4">
      <w:start w:val="1"/>
      <w:numFmt w:val="bullet"/>
      <w:lvlText w:val="o"/>
      <w:lvlJc w:val="left"/>
      <w:pPr>
        <w:tabs>
          <w:tab w:val="num" w:pos="1440"/>
        </w:tabs>
        <w:ind w:left="1440" w:hanging="360"/>
      </w:pPr>
      <w:rPr>
        <w:rFonts w:ascii="Courier New" w:hAnsi="Courier New"/>
      </w:rPr>
    </w:lvl>
    <w:lvl w:ilvl="2" w:tplc="93E096F0">
      <w:start w:val="1"/>
      <w:numFmt w:val="bullet"/>
      <w:lvlText w:val=""/>
      <w:lvlJc w:val="left"/>
      <w:pPr>
        <w:tabs>
          <w:tab w:val="num" w:pos="2160"/>
        </w:tabs>
        <w:ind w:left="2160" w:hanging="360"/>
      </w:pPr>
      <w:rPr>
        <w:rFonts w:ascii="Wingdings" w:hAnsi="Wingdings"/>
      </w:rPr>
    </w:lvl>
    <w:lvl w:ilvl="3" w:tplc="1B88ADD0">
      <w:start w:val="1"/>
      <w:numFmt w:val="bullet"/>
      <w:lvlText w:val=""/>
      <w:lvlJc w:val="left"/>
      <w:pPr>
        <w:tabs>
          <w:tab w:val="num" w:pos="2880"/>
        </w:tabs>
        <w:ind w:left="2880" w:hanging="360"/>
      </w:pPr>
      <w:rPr>
        <w:rFonts w:ascii="Symbol" w:hAnsi="Symbol"/>
      </w:rPr>
    </w:lvl>
    <w:lvl w:ilvl="4" w:tplc="7E7CCEBE">
      <w:start w:val="1"/>
      <w:numFmt w:val="bullet"/>
      <w:lvlText w:val="o"/>
      <w:lvlJc w:val="left"/>
      <w:pPr>
        <w:tabs>
          <w:tab w:val="num" w:pos="3600"/>
        </w:tabs>
        <w:ind w:left="3600" w:hanging="360"/>
      </w:pPr>
      <w:rPr>
        <w:rFonts w:ascii="Courier New" w:hAnsi="Courier New"/>
      </w:rPr>
    </w:lvl>
    <w:lvl w:ilvl="5" w:tplc="C73E189A">
      <w:start w:val="1"/>
      <w:numFmt w:val="bullet"/>
      <w:lvlText w:val=""/>
      <w:lvlJc w:val="left"/>
      <w:pPr>
        <w:tabs>
          <w:tab w:val="num" w:pos="4320"/>
        </w:tabs>
        <w:ind w:left="4320" w:hanging="360"/>
      </w:pPr>
      <w:rPr>
        <w:rFonts w:ascii="Wingdings" w:hAnsi="Wingdings"/>
      </w:rPr>
    </w:lvl>
    <w:lvl w:ilvl="6" w:tplc="2AEC1602">
      <w:start w:val="1"/>
      <w:numFmt w:val="bullet"/>
      <w:lvlText w:val=""/>
      <w:lvlJc w:val="left"/>
      <w:pPr>
        <w:tabs>
          <w:tab w:val="num" w:pos="5040"/>
        </w:tabs>
        <w:ind w:left="5040" w:hanging="360"/>
      </w:pPr>
      <w:rPr>
        <w:rFonts w:ascii="Symbol" w:hAnsi="Symbol"/>
      </w:rPr>
    </w:lvl>
    <w:lvl w:ilvl="7" w:tplc="94E80814">
      <w:start w:val="1"/>
      <w:numFmt w:val="bullet"/>
      <w:lvlText w:val="o"/>
      <w:lvlJc w:val="left"/>
      <w:pPr>
        <w:tabs>
          <w:tab w:val="num" w:pos="5760"/>
        </w:tabs>
        <w:ind w:left="5760" w:hanging="360"/>
      </w:pPr>
      <w:rPr>
        <w:rFonts w:ascii="Courier New" w:hAnsi="Courier New"/>
      </w:rPr>
    </w:lvl>
    <w:lvl w:ilvl="8" w:tplc="3BD48F9C">
      <w:start w:val="1"/>
      <w:numFmt w:val="bullet"/>
      <w:lvlText w:val=""/>
      <w:lvlJc w:val="left"/>
      <w:pPr>
        <w:tabs>
          <w:tab w:val="num" w:pos="6480"/>
        </w:tabs>
        <w:ind w:left="6480" w:hanging="360"/>
      </w:pPr>
      <w:rPr>
        <w:rFonts w:ascii="Wingdings" w:hAnsi="Wingdings"/>
      </w:rPr>
    </w:lvl>
  </w:abstractNum>
  <w:abstractNum w:abstractNumId="8" w15:restartNumberingAfterBreak="0">
    <w:nsid w:val="00000009"/>
    <w:multiLevelType w:val="hybridMultilevel"/>
    <w:tmpl w:val="00000009"/>
    <w:lvl w:ilvl="0" w:tplc="07769C28">
      <w:start w:val="1"/>
      <w:numFmt w:val="bullet"/>
      <w:lvlText w:val=""/>
      <w:lvlJc w:val="left"/>
      <w:pPr>
        <w:ind w:left="720" w:hanging="360"/>
      </w:pPr>
      <w:rPr>
        <w:rFonts w:ascii="Symbol" w:hAnsi="Symbol"/>
      </w:rPr>
    </w:lvl>
    <w:lvl w:ilvl="1" w:tplc="30E406DA">
      <w:start w:val="1"/>
      <w:numFmt w:val="bullet"/>
      <w:lvlText w:val="o"/>
      <w:lvlJc w:val="left"/>
      <w:pPr>
        <w:tabs>
          <w:tab w:val="num" w:pos="1440"/>
        </w:tabs>
        <w:ind w:left="1440" w:hanging="360"/>
      </w:pPr>
      <w:rPr>
        <w:rFonts w:ascii="Courier New" w:hAnsi="Courier New"/>
      </w:rPr>
    </w:lvl>
    <w:lvl w:ilvl="2" w:tplc="35A69530">
      <w:start w:val="1"/>
      <w:numFmt w:val="bullet"/>
      <w:lvlText w:val=""/>
      <w:lvlJc w:val="left"/>
      <w:pPr>
        <w:tabs>
          <w:tab w:val="num" w:pos="2160"/>
        </w:tabs>
        <w:ind w:left="2160" w:hanging="360"/>
      </w:pPr>
      <w:rPr>
        <w:rFonts w:ascii="Wingdings" w:hAnsi="Wingdings"/>
      </w:rPr>
    </w:lvl>
    <w:lvl w:ilvl="3" w:tplc="ED2EBE1E">
      <w:start w:val="1"/>
      <w:numFmt w:val="bullet"/>
      <w:lvlText w:val=""/>
      <w:lvlJc w:val="left"/>
      <w:pPr>
        <w:tabs>
          <w:tab w:val="num" w:pos="2880"/>
        </w:tabs>
        <w:ind w:left="2880" w:hanging="360"/>
      </w:pPr>
      <w:rPr>
        <w:rFonts w:ascii="Symbol" w:hAnsi="Symbol"/>
      </w:rPr>
    </w:lvl>
    <w:lvl w:ilvl="4" w:tplc="062C48EE">
      <w:start w:val="1"/>
      <w:numFmt w:val="bullet"/>
      <w:lvlText w:val="o"/>
      <w:lvlJc w:val="left"/>
      <w:pPr>
        <w:tabs>
          <w:tab w:val="num" w:pos="3600"/>
        </w:tabs>
        <w:ind w:left="3600" w:hanging="360"/>
      </w:pPr>
      <w:rPr>
        <w:rFonts w:ascii="Courier New" w:hAnsi="Courier New"/>
      </w:rPr>
    </w:lvl>
    <w:lvl w:ilvl="5" w:tplc="4A54CAE2">
      <w:start w:val="1"/>
      <w:numFmt w:val="bullet"/>
      <w:lvlText w:val=""/>
      <w:lvlJc w:val="left"/>
      <w:pPr>
        <w:tabs>
          <w:tab w:val="num" w:pos="4320"/>
        </w:tabs>
        <w:ind w:left="4320" w:hanging="360"/>
      </w:pPr>
      <w:rPr>
        <w:rFonts w:ascii="Wingdings" w:hAnsi="Wingdings"/>
      </w:rPr>
    </w:lvl>
    <w:lvl w:ilvl="6" w:tplc="BA583F54">
      <w:start w:val="1"/>
      <w:numFmt w:val="bullet"/>
      <w:lvlText w:val=""/>
      <w:lvlJc w:val="left"/>
      <w:pPr>
        <w:tabs>
          <w:tab w:val="num" w:pos="5040"/>
        </w:tabs>
        <w:ind w:left="5040" w:hanging="360"/>
      </w:pPr>
      <w:rPr>
        <w:rFonts w:ascii="Symbol" w:hAnsi="Symbol"/>
      </w:rPr>
    </w:lvl>
    <w:lvl w:ilvl="7" w:tplc="FC9C889C">
      <w:start w:val="1"/>
      <w:numFmt w:val="bullet"/>
      <w:lvlText w:val="o"/>
      <w:lvlJc w:val="left"/>
      <w:pPr>
        <w:tabs>
          <w:tab w:val="num" w:pos="5760"/>
        </w:tabs>
        <w:ind w:left="5760" w:hanging="360"/>
      </w:pPr>
      <w:rPr>
        <w:rFonts w:ascii="Courier New" w:hAnsi="Courier New"/>
      </w:rPr>
    </w:lvl>
    <w:lvl w:ilvl="8" w:tplc="72DA7D62">
      <w:start w:val="1"/>
      <w:numFmt w:val="bullet"/>
      <w:lvlText w:val=""/>
      <w:lvlJc w:val="left"/>
      <w:pPr>
        <w:tabs>
          <w:tab w:val="num" w:pos="6480"/>
        </w:tabs>
        <w:ind w:left="6480" w:hanging="360"/>
      </w:pPr>
      <w:rPr>
        <w:rFonts w:ascii="Wingdings" w:hAnsi="Wingdings"/>
      </w:rPr>
    </w:lvl>
  </w:abstractNum>
  <w:abstractNum w:abstractNumId="9" w15:restartNumberingAfterBreak="0">
    <w:nsid w:val="0000000A"/>
    <w:multiLevelType w:val="hybridMultilevel"/>
    <w:tmpl w:val="0000000A"/>
    <w:lvl w:ilvl="0" w:tplc="548A9F22">
      <w:start w:val="1"/>
      <w:numFmt w:val="bullet"/>
      <w:lvlText w:val=""/>
      <w:lvlJc w:val="left"/>
      <w:pPr>
        <w:ind w:left="720" w:hanging="360"/>
      </w:pPr>
      <w:rPr>
        <w:rFonts w:ascii="Symbol" w:hAnsi="Symbol"/>
      </w:rPr>
    </w:lvl>
    <w:lvl w:ilvl="1" w:tplc="5F7C9436">
      <w:start w:val="1"/>
      <w:numFmt w:val="bullet"/>
      <w:lvlText w:val="o"/>
      <w:lvlJc w:val="left"/>
      <w:pPr>
        <w:tabs>
          <w:tab w:val="num" w:pos="1440"/>
        </w:tabs>
        <w:ind w:left="1440" w:hanging="360"/>
      </w:pPr>
      <w:rPr>
        <w:rFonts w:ascii="Courier New" w:hAnsi="Courier New"/>
      </w:rPr>
    </w:lvl>
    <w:lvl w:ilvl="2" w:tplc="884895E0">
      <w:start w:val="1"/>
      <w:numFmt w:val="bullet"/>
      <w:lvlText w:val=""/>
      <w:lvlJc w:val="left"/>
      <w:pPr>
        <w:tabs>
          <w:tab w:val="num" w:pos="2160"/>
        </w:tabs>
        <w:ind w:left="2160" w:hanging="360"/>
      </w:pPr>
      <w:rPr>
        <w:rFonts w:ascii="Wingdings" w:hAnsi="Wingdings"/>
      </w:rPr>
    </w:lvl>
    <w:lvl w:ilvl="3" w:tplc="52785CE0">
      <w:start w:val="1"/>
      <w:numFmt w:val="bullet"/>
      <w:lvlText w:val=""/>
      <w:lvlJc w:val="left"/>
      <w:pPr>
        <w:tabs>
          <w:tab w:val="num" w:pos="2880"/>
        </w:tabs>
        <w:ind w:left="2880" w:hanging="360"/>
      </w:pPr>
      <w:rPr>
        <w:rFonts w:ascii="Symbol" w:hAnsi="Symbol"/>
      </w:rPr>
    </w:lvl>
    <w:lvl w:ilvl="4" w:tplc="87BA688A">
      <w:start w:val="1"/>
      <w:numFmt w:val="bullet"/>
      <w:lvlText w:val="o"/>
      <w:lvlJc w:val="left"/>
      <w:pPr>
        <w:tabs>
          <w:tab w:val="num" w:pos="3600"/>
        </w:tabs>
        <w:ind w:left="3600" w:hanging="360"/>
      </w:pPr>
      <w:rPr>
        <w:rFonts w:ascii="Courier New" w:hAnsi="Courier New"/>
      </w:rPr>
    </w:lvl>
    <w:lvl w:ilvl="5" w:tplc="EE68A704">
      <w:start w:val="1"/>
      <w:numFmt w:val="bullet"/>
      <w:lvlText w:val=""/>
      <w:lvlJc w:val="left"/>
      <w:pPr>
        <w:tabs>
          <w:tab w:val="num" w:pos="4320"/>
        </w:tabs>
        <w:ind w:left="4320" w:hanging="360"/>
      </w:pPr>
      <w:rPr>
        <w:rFonts w:ascii="Wingdings" w:hAnsi="Wingdings"/>
      </w:rPr>
    </w:lvl>
    <w:lvl w:ilvl="6" w:tplc="C02AADB8">
      <w:start w:val="1"/>
      <w:numFmt w:val="bullet"/>
      <w:lvlText w:val=""/>
      <w:lvlJc w:val="left"/>
      <w:pPr>
        <w:tabs>
          <w:tab w:val="num" w:pos="5040"/>
        </w:tabs>
        <w:ind w:left="5040" w:hanging="360"/>
      </w:pPr>
      <w:rPr>
        <w:rFonts w:ascii="Symbol" w:hAnsi="Symbol"/>
      </w:rPr>
    </w:lvl>
    <w:lvl w:ilvl="7" w:tplc="F306CB86">
      <w:start w:val="1"/>
      <w:numFmt w:val="bullet"/>
      <w:lvlText w:val="o"/>
      <w:lvlJc w:val="left"/>
      <w:pPr>
        <w:tabs>
          <w:tab w:val="num" w:pos="5760"/>
        </w:tabs>
        <w:ind w:left="5760" w:hanging="360"/>
      </w:pPr>
      <w:rPr>
        <w:rFonts w:ascii="Courier New" w:hAnsi="Courier New"/>
      </w:rPr>
    </w:lvl>
    <w:lvl w:ilvl="8" w:tplc="611E1D8C">
      <w:start w:val="1"/>
      <w:numFmt w:val="bullet"/>
      <w:lvlText w:val=""/>
      <w:lvlJc w:val="left"/>
      <w:pPr>
        <w:tabs>
          <w:tab w:val="num" w:pos="6480"/>
        </w:tabs>
        <w:ind w:left="6480" w:hanging="360"/>
      </w:pPr>
      <w:rPr>
        <w:rFonts w:ascii="Wingdings" w:hAnsi="Wingdings"/>
      </w:rPr>
    </w:lvl>
  </w:abstractNum>
  <w:abstractNum w:abstractNumId="10" w15:restartNumberingAfterBreak="0">
    <w:nsid w:val="0000000B"/>
    <w:multiLevelType w:val="hybridMultilevel"/>
    <w:tmpl w:val="0000000B"/>
    <w:lvl w:ilvl="0" w:tplc="8F94944A">
      <w:start w:val="1"/>
      <w:numFmt w:val="bullet"/>
      <w:lvlText w:val=""/>
      <w:lvlJc w:val="left"/>
      <w:pPr>
        <w:ind w:left="720" w:hanging="360"/>
      </w:pPr>
      <w:rPr>
        <w:rFonts w:ascii="Symbol" w:hAnsi="Symbol"/>
      </w:rPr>
    </w:lvl>
    <w:lvl w:ilvl="1" w:tplc="426CA094">
      <w:start w:val="1"/>
      <w:numFmt w:val="bullet"/>
      <w:lvlText w:val="o"/>
      <w:lvlJc w:val="left"/>
      <w:pPr>
        <w:tabs>
          <w:tab w:val="num" w:pos="1440"/>
        </w:tabs>
        <w:ind w:left="1440" w:hanging="360"/>
      </w:pPr>
      <w:rPr>
        <w:rFonts w:ascii="Courier New" w:hAnsi="Courier New"/>
      </w:rPr>
    </w:lvl>
    <w:lvl w:ilvl="2" w:tplc="E758C150">
      <w:start w:val="1"/>
      <w:numFmt w:val="bullet"/>
      <w:lvlText w:val=""/>
      <w:lvlJc w:val="left"/>
      <w:pPr>
        <w:tabs>
          <w:tab w:val="num" w:pos="2160"/>
        </w:tabs>
        <w:ind w:left="2160" w:hanging="360"/>
      </w:pPr>
      <w:rPr>
        <w:rFonts w:ascii="Wingdings" w:hAnsi="Wingdings"/>
      </w:rPr>
    </w:lvl>
    <w:lvl w:ilvl="3" w:tplc="9C12ED54">
      <w:start w:val="1"/>
      <w:numFmt w:val="bullet"/>
      <w:lvlText w:val=""/>
      <w:lvlJc w:val="left"/>
      <w:pPr>
        <w:tabs>
          <w:tab w:val="num" w:pos="2880"/>
        </w:tabs>
        <w:ind w:left="2880" w:hanging="360"/>
      </w:pPr>
      <w:rPr>
        <w:rFonts w:ascii="Symbol" w:hAnsi="Symbol"/>
      </w:rPr>
    </w:lvl>
    <w:lvl w:ilvl="4" w:tplc="4CF84250">
      <w:start w:val="1"/>
      <w:numFmt w:val="bullet"/>
      <w:lvlText w:val="o"/>
      <w:lvlJc w:val="left"/>
      <w:pPr>
        <w:tabs>
          <w:tab w:val="num" w:pos="3600"/>
        </w:tabs>
        <w:ind w:left="3600" w:hanging="360"/>
      </w:pPr>
      <w:rPr>
        <w:rFonts w:ascii="Courier New" w:hAnsi="Courier New"/>
      </w:rPr>
    </w:lvl>
    <w:lvl w:ilvl="5" w:tplc="8112F8D4">
      <w:start w:val="1"/>
      <w:numFmt w:val="bullet"/>
      <w:lvlText w:val=""/>
      <w:lvlJc w:val="left"/>
      <w:pPr>
        <w:tabs>
          <w:tab w:val="num" w:pos="4320"/>
        </w:tabs>
        <w:ind w:left="4320" w:hanging="360"/>
      </w:pPr>
      <w:rPr>
        <w:rFonts w:ascii="Wingdings" w:hAnsi="Wingdings"/>
      </w:rPr>
    </w:lvl>
    <w:lvl w:ilvl="6" w:tplc="916ED5F8">
      <w:start w:val="1"/>
      <w:numFmt w:val="bullet"/>
      <w:lvlText w:val=""/>
      <w:lvlJc w:val="left"/>
      <w:pPr>
        <w:tabs>
          <w:tab w:val="num" w:pos="5040"/>
        </w:tabs>
        <w:ind w:left="5040" w:hanging="360"/>
      </w:pPr>
      <w:rPr>
        <w:rFonts w:ascii="Symbol" w:hAnsi="Symbol"/>
      </w:rPr>
    </w:lvl>
    <w:lvl w:ilvl="7" w:tplc="1B0C19CA">
      <w:start w:val="1"/>
      <w:numFmt w:val="bullet"/>
      <w:lvlText w:val="o"/>
      <w:lvlJc w:val="left"/>
      <w:pPr>
        <w:tabs>
          <w:tab w:val="num" w:pos="5760"/>
        </w:tabs>
        <w:ind w:left="5760" w:hanging="360"/>
      </w:pPr>
      <w:rPr>
        <w:rFonts w:ascii="Courier New" w:hAnsi="Courier New"/>
      </w:rPr>
    </w:lvl>
    <w:lvl w:ilvl="8" w:tplc="D8886DAC">
      <w:start w:val="1"/>
      <w:numFmt w:val="bullet"/>
      <w:lvlText w:val=""/>
      <w:lvlJc w:val="left"/>
      <w:pPr>
        <w:tabs>
          <w:tab w:val="num" w:pos="6480"/>
        </w:tabs>
        <w:ind w:left="6480" w:hanging="360"/>
      </w:pPr>
      <w:rPr>
        <w:rFonts w:ascii="Wingdings" w:hAnsi="Wingdings"/>
      </w:rPr>
    </w:lvl>
  </w:abstractNum>
  <w:abstractNum w:abstractNumId="11" w15:restartNumberingAfterBreak="0">
    <w:nsid w:val="0000000C"/>
    <w:multiLevelType w:val="hybridMultilevel"/>
    <w:tmpl w:val="0000000C"/>
    <w:lvl w:ilvl="0" w:tplc="48C29D1E">
      <w:start w:val="1"/>
      <w:numFmt w:val="bullet"/>
      <w:lvlText w:val=""/>
      <w:lvlJc w:val="left"/>
      <w:pPr>
        <w:ind w:left="720" w:hanging="360"/>
      </w:pPr>
      <w:rPr>
        <w:rFonts w:ascii="Symbol" w:hAnsi="Symbol"/>
      </w:rPr>
    </w:lvl>
    <w:lvl w:ilvl="1" w:tplc="0958B616">
      <w:start w:val="1"/>
      <w:numFmt w:val="bullet"/>
      <w:lvlText w:val="o"/>
      <w:lvlJc w:val="left"/>
      <w:pPr>
        <w:tabs>
          <w:tab w:val="num" w:pos="1440"/>
        </w:tabs>
        <w:ind w:left="1440" w:hanging="360"/>
      </w:pPr>
      <w:rPr>
        <w:rFonts w:ascii="Courier New" w:hAnsi="Courier New"/>
      </w:rPr>
    </w:lvl>
    <w:lvl w:ilvl="2" w:tplc="F5B60FA0">
      <w:start w:val="1"/>
      <w:numFmt w:val="bullet"/>
      <w:lvlText w:val=""/>
      <w:lvlJc w:val="left"/>
      <w:pPr>
        <w:tabs>
          <w:tab w:val="num" w:pos="2160"/>
        </w:tabs>
        <w:ind w:left="2160" w:hanging="360"/>
      </w:pPr>
      <w:rPr>
        <w:rFonts w:ascii="Wingdings" w:hAnsi="Wingdings"/>
      </w:rPr>
    </w:lvl>
    <w:lvl w:ilvl="3" w:tplc="ADB69672">
      <w:start w:val="1"/>
      <w:numFmt w:val="bullet"/>
      <w:lvlText w:val=""/>
      <w:lvlJc w:val="left"/>
      <w:pPr>
        <w:tabs>
          <w:tab w:val="num" w:pos="2880"/>
        </w:tabs>
        <w:ind w:left="2880" w:hanging="360"/>
      </w:pPr>
      <w:rPr>
        <w:rFonts w:ascii="Symbol" w:hAnsi="Symbol"/>
      </w:rPr>
    </w:lvl>
    <w:lvl w:ilvl="4" w:tplc="31D41928">
      <w:start w:val="1"/>
      <w:numFmt w:val="bullet"/>
      <w:lvlText w:val="o"/>
      <w:lvlJc w:val="left"/>
      <w:pPr>
        <w:tabs>
          <w:tab w:val="num" w:pos="3600"/>
        </w:tabs>
        <w:ind w:left="3600" w:hanging="360"/>
      </w:pPr>
      <w:rPr>
        <w:rFonts w:ascii="Courier New" w:hAnsi="Courier New"/>
      </w:rPr>
    </w:lvl>
    <w:lvl w:ilvl="5" w:tplc="73DAE4CC">
      <w:start w:val="1"/>
      <w:numFmt w:val="bullet"/>
      <w:lvlText w:val=""/>
      <w:lvlJc w:val="left"/>
      <w:pPr>
        <w:tabs>
          <w:tab w:val="num" w:pos="4320"/>
        </w:tabs>
        <w:ind w:left="4320" w:hanging="360"/>
      </w:pPr>
      <w:rPr>
        <w:rFonts w:ascii="Wingdings" w:hAnsi="Wingdings"/>
      </w:rPr>
    </w:lvl>
    <w:lvl w:ilvl="6" w:tplc="E6DC2B52">
      <w:start w:val="1"/>
      <w:numFmt w:val="bullet"/>
      <w:lvlText w:val=""/>
      <w:lvlJc w:val="left"/>
      <w:pPr>
        <w:tabs>
          <w:tab w:val="num" w:pos="5040"/>
        </w:tabs>
        <w:ind w:left="5040" w:hanging="360"/>
      </w:pPr>
      <w:rPr>
        <w:rFonts w:ascii="Symbol" w:hAnsi="Symbol"/>
      </w:rPr>
    </w:lvl>
    <w:lvl w:ilvl="7" w:tplc="69A0874A">
      <w:start w:val="1"/>
      <w:numFmt w:val="bullet"/>
      <w:lvlText w:val="o"/>
      <w:lvlJc w:val="left"/>
      <w:pPr>
        <w:tabs>
          <w:tab w:val="num" w:pos="5760"/>
        </w:tabs>
        <w:ind w:left="5760" w:hanging="360"/>
      </w:pPr>
      <w:rPr>
        <w:rFonts w:ascii="Courier New" w:hAnsi="Courier New"/>
      </w:rPr>
    </w:lvl>
    <w:lvl w:ilvl="8" w:tplc="C0BA452E">
      <w:start w:val="1"/>
      <w:numFmt w:val="bullet"/>
      <w:lvlText w:val=""/>
      <w:lvlJc w:val="left"/>
      <w:pPr>
        <w:tabs>
          <w:tab w:val="num" w:pos="6480"/>
        </w:tabs>
        <w:ind w:left="6480" w:hanging="360"/>
      </w:pPr>
      <w:rPr>
        <w:rFonts w:ascii="Wingdings" w:hAnsi="Wingdings"/>
      </w:rPr>
    </w:lvl>
  </w:abstractNum>
  <w:num w:numId="1" w16cid:durableId="1681856537">
    <w:abstractNumId w:val="0"/>
  </w:num>
  <w:num w:numId="2" w16cid:durableId="1486508963">
    <w:abstractNumId w:val="1"/>
  </w:num>
  <w:num w:numId="3" w16cid:durableId="1060056963">
    <w:abstractNumId w:val="2"/>
  </w:num>
  <w:num w:numId="4" w16cid:durableId="2002847616">
    <w:abstractNumId w:val="3"/>
  </w:num>
  <w:num w:numId="5" w16cid:durableId="595139436">
    <w:abstractNumId w:val="4"/>
  </w:num>
  <w:num w:numId="6" w16cid:durableId="2016027221">
    <w:abstractNumId w:val="5"/>
  </w:num>
  <w:num w:numId="7" w16cid:durableId="335889036">
    <w:abstractNumId w:val="6"/>
  </w:num>
  <w:num w:numId="8" w16cid:durableId="1191379948">
    <w:abstractNumId w:val="7"/>
  </w:num>
  <w:num w:numId="9" w16cid:durableId="874850320">
    <w:abstractNumId w:val="8"/>
  </w:num>
  <w:num w:numId="10" w16cid:durableId="1829318822">
    <w:abstractNumId w:val="9"/>
  </w:num>
  <w:num w:numId="11" w16cid:durableId="272135698">
    <w:abstractNumId w:val="10"/>
  </w:num>
  <w:num w:numId="12" w16cid:durableId="841555520">
    <w:abstractNumId w:val="11"/>
  </w:num>
  <w:numIdMacAtCleanup w:val="12"/>
</w:numbering>
</file>

<file path=word/people.xml><?xml version="1.0" encoding="utf-8"?>
<w15:people xmlns:mc="http://schemas.openxmlformats.org/markup-compatibility/2006" xmlns:w15="http://schemas.microsoft.com/office/word/2012/wordml" mc:Ignorable="w15">
  <w15:person w15:author="Guest User">
    <w15:presenceInfo w15:providerId="AD" w15:userId="S::urn:spo:anon#8f2c2f788ff9d91d8dc9d03ce30d617fca89cf77b26249e86db83cf317d325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4FAEzNHKotAAAA"/>
    <w:docVar w:name="dgnword-docGUID" w:val="{1137DD01-95FD-4BBC-8361-5590CDCD027B}"/>
    <w:docVar w:name="dgnword-eventsink" w:val="2031429221680"/>
  </w:docVars>
  <w:rsids>
    <w:rsidRoot w:val="00887A22"/>
    <w:rsid w:val="00000584"/>
    <w:rsid w:val="00002A1F"/>
    <w:rsid w:val="00002B67"/>
    <w:rsid w:val="00010ABA"/>
    <w:rsid w:val="0001480B"/>
    <w:rsid w:val="00017B79"/>
    <w:rsid w:val="00021F27"/>
    <w:rsid w:val="000245AE"/>
    <w:rsid w:val="00040DFD"/>
    <w:rsid w:val="000448DE"/>
    <w:rsid w:val="0004776B"/>
    <w:rsid w:val="00050176"/>
    <w:rsid w:val="00055ABE"/>
    <w:rsid w:val="00057898"/>
    <w:rsid w:val="000600E7"/>
    <w:rsid w:val="00060F72"/>
    <w:rsid w:val="00065781"/>
    <w:rsid w:val="0007748A"/>
    <w:rsid w:val="00081CD5"/>
    <w:rsid w:val="0009179B"/>
    <w:rsid w:val="00096688"/>
    <w:rsid w:val="000A3F63"/>
    <w:rsid w:val="000A4EA8"/>
    <w:rsid w:val="000A5B90"/>
    <w:rsid w:val="000C3454"/>
    <w:rsid w:val="000C6657"/>
    <w:rsid w:val="000C6EE8"/>
    <w:rsid w:val="000D5D6C"/>
    <w:rsid w:val="000D62B6"/>
    <w:rsid w:val="000D6362"/>
    <w:rsid w:val="000E1EC6"/>
    <w:rsid w:val="000E42DA"/>
    <w:rsid w:val="000E7E15"/>
    <w:rsid w:val="000F15B6"/>
    <w:rsid w:val="000F418A"/>
    <w:rsid w:val="000F70E7"/>
    <w:rsid w:val="0010238E"/>
    <w:rsid w:val="001023B6"/>
    <w:rsid w:val="0011439B"/>
    <w:rsid w:val="00116489"/>
    <w:rsid w:val="001209B3"/>
    <w:rsid w:val="001220D8"/>
    <w:rsid w:val="00135052"/>
    <w:rsid w:val="00136358"/>
    <w:rsid w:val="00136865"/>
    <w:rsid w:val="0013717E"/>
    <w:rsid w:val="00143CFD"/>
    <w:rsid w:val="0015334D"/>
    <w:rsid w:val="00154437"/>
    <w:rsid w:val="0017341B"/>
    <w:rsid w:val="00183F88"/>
    <w:rsid w:val="001848EE"/>
    <w:rsid w:val="00186728"/>
    <w:rsid w:val="00196B39"/>
    <w:rsid w:val="001A0CED"/>
    <w:rsid w:val="001A0F17"/>
    <w:rsid w:val="001B0FB8"/>
    <w:rsid w:val="001B26EE"/>
    <w:rsid w:val="001B748F"/>
    <w:rsid w:val="001C4899"/>
    <w:rsid w:val="001C799B"/>
    <w:rsid w:val="001D4012"/>
    <w:rsid w:val="001D5507"/>
    <w:rsid w:val="001E1D9E"/>
    <w:rsid w:val="001F2EF9"/>
    <w:rsid w:val="001F3098"/>
    <w:rsid w:val="001F3ACE"/>
    <w:rsid w:val="001F3B2C"/>
    <w:rsid w:val="00201E93"/>
    <w:rsid w:val="002149B1"/>
    <w:rsid w:val="002255D3"/>
    <w:rsid w:val="00227D85"/>
    <w:rsid w:val="00237644"/>
    <w:rsid w:val="0024547B"/>
    <w:rsid w:val="00251A00"/>
    <w:rsid w:val="002613AE"/>
    <w:rsid w:val="0026603E"/>
    <w:rsid w:val="00273FF3"/>
    <w:rsid w:val="0028130F"/>
    <w:rsid w:val="002820DE"/>
    <w:rsid w:val="00294A62"/>
    <w:rsid w:val="00297371"/>
    <w:rsid w:val="002974A1"/>
    <w:rsid w:val="002A0E83"/>
    <w:rsid w:val="002A1A29"/>
    <w:rsid w:val="002A1AB4"/>
    <w:rsid w:val="002A25CE"/>
    <w:rsid w:val="002A34C8"/>
    <w:rsid w:val="002A530B"/>
    <w:rsid w:val="002B5F8E"/>
    <w:rsid w:val="002C0313"/>
    <w:rsid w:val="002C104B"/>
    <w:rsid w:val="002C259A"/>
    <w:rsid w:val="002C36A3"/>
    <w:rsid w:val="002C71CA"/>
    <w:rsid w:val="002C7BE6"/>
    <w:rsid w:val="002D22BF"/>
    <w:rsid w:val="002D2B7D"/>
    <w:rsid w:val="002D2E24"/>
    <w:rsid w:val="002D4CE7"/>
    <w:rsid w:val="002F59EF"/>
    <w:rsid w:val="00303D3E"/>
    <w:rsid w:val="003117A5"/>
    <w:rsid w:val="003139DA"/>
    <w:rsid w:val="00314926"/>
    <w:rsid w:val="00316CC1"/>
    <w:rsid w:val="0031745F"/>
    <w:rsid w:val="00317B68"/>
    <w:rsid w:val="003242D5"/>
    <w:rsid w:val="00325C4A"/>
    <w:rsid w:val="00332538"/>
    <w:rsid w:val="00332866"/>
    <w:rsid w:val="003359CD"/>
    <w:rsid w:val="00337AA5"/>
    <w:rsid w:val="0034258C"/>
    <w:rsid w:val="003456EF"/>
    <w:rsid w:val="00347841"/>
    <w:rsid w:val="003502B9"/>
    <w:rsid w:val="00352C63"/>
    <w:rsid w:val="003559FB"/>
    <w:rsid w:val="00355D15"/>
    <w:rsid w:val="003567B2"/>
    <w:rsid w:val="00357682"/>
    <w:rsid w:val="00357FAC"/>
    <w:rsid w:val="00361C43"/>
    <w:rsid w:val="00366BA1"/>
    <w:rsid w:val="003739B2"/>
    <w:rsid w:val="00375797"/>
    <w:rsid w:val="0037601D"/>
    <w:rsid w:val="003805C3"/>
    <w:rsid w:val="00381405"/>
    <w:rsid w:val="003837E4"/>
    <w:rsid w:val="00390822"/>
    <w:rsid w:val="003943A4"/>
    <w:rsid w:val="003A3E4C"/>
    <w:rsid w:val="003A3FC9"/>
    <w:rsid w:val="003A4779"/>
    <w:rsid w:val="003A6905"/>
    <w:rsid w:val="003B2F3A"/>
    <w:rsid w:val="003B3586"/>
    <w:rsid w:val="003B423F"/>
    <w:rsid w:val="003B79AE"/>
    <w:rsid w:val="003C449E"/>
    <w:rsid w:val="003D01DB"/>
    <w:rsid w:val="003D6612"/>
    <w:rsid w:val="003F0F9A"/>
    <w:rsid w:val="003F1660"/>
    <w:rsid w:val="003F2371"/>
    <w:rsid w:val="003F452B"/>
    <w:rsid w:val="003F5700"/>
    <w:rsid w:val="0040199D"/>
    <w:rsid w:val="00414466"/>
    <w:rsid w:val="00417321"/>
    <w:rsid w:val="004360ED"/>
    <w:rsid w:val="00437910"/>
    <w:rsid w:val="00445C66"/>
    <w:rsid w:val="00456BC5"/>
    <w:rsid w:val="00467F0E"/>
    <w:rsid w:val="004712BC"/>
    <w:rsid w:val="00473BB3"/>
    <w:rsid w:val="004845C6"/>
    <w:rsid w:val="004A10F3"/>
    <w:rsid w:val="004A315D"/>
    <w:rsid w:val="004A4404"/>
    <w:rsid w:val="004A7D58"/>
    <w:rsid w:val="004B0186"/>
    <w:rsid w:val="004B0C52"/>
    <w:rsid w:val="004C182F"/>
    <w:rsid w:val="004C650A"/>
    <w:rsid w:val="004D5E6E"/>
    <w:rsid w:val="004D681A"/>
    <w:rsid w:val="004F0B64"/>
    <w:rsid w:val="004F4C4B"/>
    <w:rsid w:val="004F53AC"/>
    <w:rsid w:val="005045C4"/>
    <w:rsid w:val="00505062"/>
    <w:rsid w:val="00507982"/>
    <w:rsid w:val="00522100"/>
    <w:rsid w:val="005237FE"/>
    <w:rsid w:val="00530234"/>
    <w:rsid w:val="00532D5B"/>
    <w:rsid w:val="005368B8"/>
    <w:rsid w:val="005422F4"/>
    <w:rsid w:val="005521AA"/>
    <w:rsid w:val="005546CC"/>
    <w:rsid w:val="00555733"/>
    <w:rsid w:val="00557AAA"/>
    <w:rsid w:val="005833A5"/>
    <w:rsid w:val="005837CF"/>
    <w:rsid w:val="005874FD"/>
    <w:rsid w:val="005919DC"/>
    <w:rsid w:val="005931F9"/>
    <w:rsid w:val="00596440"/>
    <w:rsid w:val="005A4D6A"/>
    <w:rsid w:val="005A5EB1"/>
    <w:rsid w:val="005B558C"/>
    <w:rsid w:val="005C1BA0"/>
    <w:rsid w:val="005C4470"/>
    <w:rsid w:val="005C57F6"/>
    <w:rsid w:val="005D5189"/>
    <w:rsid w:val="005D57E6"/>
    <w:rsid w:val="005D64EF"/>
    <w:rsid w:val="005D7C4E"/>
    <w:rsid w:val="005F2167"/>
    <w:rsid w:val="005F3496"/>
    <w:rsid w:val="005F3874"/>
    <w:rsid w:val="005F7564"/>
    <w:rsid w:val="006001DD"/>
    <w:rsid w:val="00602B21"/>
    <w:rsid w:val="00606366"/>
    <w:rsid w:val="00606B24"/>
    <w:rsid w:val="00607987"/>
    <w:rsid w:val="00634884"/>
    <w:rsid w:val="00644A5A"/>
    <w:rsid w:val="00647F0C"/>
    <w:rsid w:val="00657C20"/>
    <w:rsid w:val="00657E24"/>
    <w:rsid w:val="0067047E"/>
    <w:rsid w:val="00674290"/>
    <w:rsid w:val="006803D8"/>
    <w:rsid w:val="00680AD6"/>
    <w:rsid w:val="00681A05"/>
    <w:rsid w:val="006839A7"/>
    <w:rsid w:val="00683AAA"/>
    <w:rsid w:val="00686DEC"/>
    <w:rsid w:val="006901CD"/>
    <w:rsid w:val="00693EF8"/>
    <w:rsid w:val="00695956"/>
    <w:rsid w:val="006A48CC"/>
    <w:rsid w:val="006B759C"/>
    <w:rsid w:val="006C04DC"/>
    <w:rsid w:val="006C1D7B"/>
    <w:rsid w:val="006C2599"/>
    <w:rsid w:val="006C330F"/>
    <w:rsid w:val="006C75A0"/>
    <w:rsid w:val="006D2C08"/>
    <w:rsid w:val="006D3517"/>
    <w:rsid w:val="006D5957"/>
    <w:rsid w:val="006D634D"/>
    <w:rsid w:val="006E5F88"/>
    <w:rsid w:val="006F0143"/>
    <w:rsid w:val="006F7A8D"/>
    <w:rsid w:val="0070192C"/>
    <w:rsid w:val="00713616"/>
    <w:rsid w:val="00716C58"/>
    <w:rsid w:val="007224B3"/>
    <w:rsid w:val="00731E55"/>
    <w:rsid w:val="00734B11"/>
    <w:rsid w:val="007364AC"/>
    <w:rsid w:val="0075142B"/>
    <w:rsid w:val="00752598"/>
    <w:rsid w:val="00752EDB"/>
    <w:rsid w:val="00755B07"/>
    <w:rsid w:val="007573D9"/>
    <w:rsid w:val="00761763"/>
    <w:rsid w:val="007628BF"/>
    <w:rsid w:val="00763AD0"/>
    <w:rsid w:val="007640F1"/>
    <w:rsid w:val="00765ADD"/>
    <w:rsid w:val="00765E48"/>
    <w:rsid w:val="0076606C"/>
    <w:rsid w:val="00767176"/>
    <w:rsid w:val="00775EA5"/>
    <w:rsid w:val="00790CBD"/>
    <w:rsid w:val="00795508"/>
    <w:rsid w:val="007966F3"/>
    <w:rsid w:val="007978A4"/>
    <w:rsid w:val="007A09ED"/>
    <w:rsid w:val="007A2433"/>
    <w:rsid w:val="007A3C69"/>
    <w:rsid w:val="007A64B8"/>
    <w:rsid w:val="007B24DA"/>
    <w:rsid w:val="007B2541"/>
    <w:rsid w:val="007B6685"/>
    <w:rsid w:val="007B7057"/>
    <w:rsid w:val="007C474E"/>
    <w:rsid w:val="007C4F19"/>
    <w:rsid w:val="007D1B8A"/>
    <w:rsid w:val="007D5A13"/>
    <w:rsid w:val="007D5CFF"/>
    <w:rsid w:val="007D5EBE"/>
    <w:rsid w:val="007E1217"/>
    <w:rsid w:val="007E493D"/>
    <w:rsid w:val="007E6B84"/>
    <w:rsid w:val="007E702B"/>
    <w:rsid w:val="007E7A6C"/>
    <w:rsid w:val="007F54A2"/>
    <w:rsid w:val="00800948"/>
    <w:rsid w:val="0080426A"/>
    <w:rsid w:val="00814893"/>
    <w:rsid w:val="0081503D"/>
    <w:rsid w:val="00815A73"/>
    <w:rsid w:val="00822F1C"/>
    <w:rsid w:val="0083107B"/>
    <w:rsid w:val="00836B56"/>
    <w:rsid w:val="008372B3"/>
    <w:rsid w:val="00845E44"/>
    <w:rsid w:val="00851C4F"/>
    <w:rsid w:val="00856313"/>
    <w:rsid w:val="0085723C"/>
    <w:rsid w:val="008713AD"/>
    <w:rsid w:val="008765DB"/>
    <w:rsid w:val="00876B29"/>
    <w:rsid w:val="00882093"/>
    <w:rsid w:val="00887A22"/>
    <w:rsid w:val="0089325F"/>
    <w:rsid w:val="00894199"/>
    <w:rsid w:val="008953B4"/>
    <w:rsid w:val="00896F63"/>
    <w:rsid w:val="008A088F"/>
    <w:rsid w:val="008A237A"/>
    <w:rsid w:val="008A787D"/>
    <w:rsid w:val="008B2F16"/>
    <w:rsid w:val="008B3600"/>
    <w:rsid w:val="008B664B"/>
    <w:rsid w:val="008B66EB"/>
    <w:rsid w:val="008D28B2"/>
    <w:rsid w:val="008D6225"/>
    <w:rsid w:val="008F1B3B"/>
    <w:rsid w:val="008F415A"/>
    <w:rsid w:val="008F481C"/>
    <w:rsid w:val="008F75B4"/>
    <w:rsid w:val="0090622F"/>
    <w:rsid w:val="00910C55"/>
    <w:rsid w:val="009115A5"/>
    <w:rsid w:val="009150A0"/>
    <w:rsid w:val="009155DD"/>
    <w:rsid w:val="00921606"/>
    <w:rsid w:val="0092696A"/>
    <w:rsid w:val="009269EC"/>
    <w:rsid w:val="00933C3F"/>
    <w:rsid w:val="00933F4C"/>
    <w:rsid w:val="009366C5"/>
    <w:rsid w:val="00936DA5"/>
    <w:rsid w:val="00940538"/>
    <w:rsid w:val="00950C64"/>
    <w:rsid w:val="009528D3"/>
    <w:rsid w:val="0095457A"/>
    <w:rsid w:val="00960D22"/>
    <w:rsid w:val="009665AC"/>
    <w:rsid w:val="00966EF7"/>
    <w:rsid w:val="00971EC7"/>
    <w:rsid w:val="00973FE8"/>
    <w:rsid w:val="009766CD"/>
    <w:rsid w:val="009A5606"/>
    <w:rsid w:val="009B5DA1"/>
    <w:rsid w:val="009C3643"/>
    <w:rsid w:val="009C6CAE"/>
    <w:rsid w:val="009C7121"/>
    <w:rsid w:val="009E2483"/>
    <w:rsid w:val="009E2802"/>
    <w:rsid w:val="009F109F"/>
    <w:rsid w:val="009F55A7"/>
    <w:rsid w:val="00A018BF"/>
    <w:rsid w:val="00A02308"/>
    <w:rsid w:val="00A1322F"/>
    <w:rsid w:val="00A1461A"/>
    <w:rsid w:val="00A179C5"/>
    <w:rsid w:val="00A223AE"/>
    <w:rsid w:val="00A25D66"/>
    <w:rsid w:val="00A31776"/>
    <w:rsid w:val="00A33C3A"/>
    <w:rsid w:val="00A353B7"/>
    <w:rsid w:val="00A4025A"/>
    <w:rsid w:val="00A45E6B"/>
    <w:rsid w:val="00A52D5C"/>
    <w:rsid w:val="00A53176"/>
    <w:rsid w:val="00A5595C"/>
    <w:rsid w:val="00A57ABF"/>
    <w:rsid w:val="00A62E76"/>
    <w:rsid w:val="00A70B05"/>
    <w:rsid w:val="00A71008"/>
    <w:rsid w:val="00A74F97"/>
    <w:rsid w:val="00A81F77"/>
    <w:rsid w:val="00A82120"/>
    <w:rsid w:val="00A827DA"/>
    <w:rsid w:val="00A90A5A"/>
    <w:rsid w:val="00A957E5"/>
    <w:rsid w:val="00A966D6"/>
    <w:rsid w:val="00AA36DB"/>
    <w:rsid w:val="00AB0076"/>
    <w:rsid w:val="00AB0EBD"/>
    <w:rsid w:val="00AB22F6"/>
    <w:rsid w:val="00AB690D"/>
    <w:rsid w:val="00AC0561"/>
    <w:rsid w:val="00AC30BD"/>
    <w:rsid w:val="00AC3BED"/>
    <w:rsid w:val="00AD6C3E"/>
    <w:rsid w:val="00AD77F1"/>
    <w:rsid w:val="00AE080A"/>
    <w:rsid w:val="00AE166D"/>
    <w:rsid w:val="00AF6B05"/>
    <w:rsid w:val="00B10F15"/>
    <w:rsid w:val="00B11BE5"/>
    <w:rsid w:val="00B157DA"/>
    <w:rsid w:val="00B22EB9"/>
    <w:rsid w:val="00B2562D"/>
    <w:rsid w:val="00B32014"/>
    <w:rsid w:val="00B4385B"/>
    <w:rsid w:val="00B44B33"/>
    <w:rsid w:val="00B454B9"/>
    <w:rsid w:val="00B512BB"/>
    <w:rsid w:val="00B51D82"/>
    <w:rsid w:val="00B52AA8"/>
    <w:rsid w:val="00B5397A"/>
    <w:rsid w:val="00B5663F"/>
    <w:rsid w:val="00B5740C"/>
    <w:rsid w:val="00B61C1D"/>
    <w:rsid w:val="00B675DE"/>
    <w:rsid w:val="00B71646"/>
    <w:rsid w:val="00B73DEC"/>
    <w:rsid w:val="00B741DB"/>
    <w:rsid w:val="00B77D77"/>
    <w:rsid w:val="00B84AB3"/>
    <w:rsid w:val="00B86E23"/>
    <w:rsid w:val="00B87493"/>
    <w:rsid w:val="00B958F2"/>
    <w:rsid w:val="00B95F0E"/>
    <w:rsid w:val="00BA5F6B"/>
    <w:rsid w:val="00BA7F2D"/>
    <w:rsid w:val="00BB1B8E"/>
    <w:rsid w:val="00BB2C3D"/>
    <w:rsid w:val="00BB31A6"/>
    <w:rsid w:val="00BB3770"/>
    <w:rsid w:val="00BC7691"/>
    <w:rsid w:val="00BC7D34"/>
    <w:rsid w:val="00BD5282"/>
    <w:rsid w:val="00BD5646"/>
    <w:rsid w:val="00BD6D10"/>
    <w:rsid w:val="00BE322B"/>
    <w:rsid w:val="00BE4B97"/>
    <w:rsid w:val="00BF0267"/>
    <w:rsid w:val="00BF15D5"/>
    <w:rsid w:val="00BF3F79"/>
    <w:rsid w:val="00BF4570"/>
    <w:rsid w:val="00C0552B"/>
    <w:rsid w:val="00C105EA"/>
    <w:rsid w:val="00C10EF0"/>
    <w:rsid w:val="00C135BE"/>
    <w:rsid w:val="00C14612"/>
    <w:rsid w:val="00C173C6"/>
    <w:rsid w:val="00C23A48"/>
    <w:rsid w:val="00C243D3"/>
    <w:rsid w:val="00C42DAA"/>
    <w:rsid w:val="00C5763B"/>
    <w:rsid w:val="00C65F8E"/>
    <w:rsid w:val="00C67F0B"/>
    <w:rsid w:val="00C737DC"/>
    <w:rsid w:val="00C73870"/>
    <w:rsid w:val="00C9417A"/>
    <w:rsid w:val="00CA1138"/>
    <w:rsid w:val="00CA4AC4"/>
    <w:rsid w:val="00CA5900"/>
    <w:rsid w:val="00CB3BAA"/>
    <w:rsid w:val="00CB4214"/>
    <w:rsid w:val="00CB4875"/>
    <w:rsid w:val="00CB49AB"/>
    <w:rsid w:val="00CC32C0"/>
    <w:rsid w:val="00CC4296"/>
    <w:rsid w:val="00CC6CB1"/>
    <w:rsid w:val="00CD1FE0"/>
    <w:rsid w:val="00CD266B"/>
    <w:rsid w:val="00CD6932"/>
    <w:rsid w:val="00CE3491"/>
    <w:rsid w:val="00CF23D2"/>
    <w:rsid w:val="00CF41FB"/>
    <w:rsid w:val="00D00B18"/>
    <w:rsid w:val="00D13402"/>
    <w:rsid w:val="00D14F90"/>
    <w:rsid w:val="00D16BC0"/>
    <w:rsid w:val="00D17B2D"/>
    <w:rsid w:val="00D20BC7"/>
    <w:rsid w:val="00D225C2"/>
    <w:rsid w:val="00D41F7B"/>
    <w:rsid w:val="00D50229"/>
    <w:rsid w:val="00D60766"/>
    <w:rsid w:val="00D665F7"/>
    <w:rsid w:val="00D7087A"/>
    <w:rsid w:val="00D90ACF"/>
    <w:rsid w:val="00D922B6"/>
    <w:rsid w:val="00D945BB"/>
    <w:rsid w:val="00D96395"/>
    <w:rsid w:val="00D968F9"/>
    <w:rsid w:val="00DA4867"/>
    <w:rsid w:val="00DC3AFD"/>
    <w:rsid w:val="00DC70D7"/>
    <w:rsid w:val="00DC7FFC"/>
    <w:rsid w:val="00DD0F61"/>
    <w:rsid w:val="00DE052E"/>
    <w:rsid w:val="00DE3164"/>
    <w:rsid w:val="00DE3879"/>
    <w:rsid w:val="00DE4188"/>
    <w:rsid w:val="00DF0C88"/>
    <w:rsid w:val="00DF0CBB"/>
    <w:rsid w:val="00E0162C"/>
    <w:rsid w:val="00E01E9B"/>
    <w:rsid w:val="00E04CF0"/>
    <w:rsid w:val="00E1255C"/>
    <w:rsid w:val="00E331CE"/>
    <w:rsid w:val="00E361A5"/>
    <w:rsid w:val="00E36D54"/>
    <w:rsid w:val="00E42EC6"/>
    <w:rsid w:val="00E4368C"/>
    <w:rsid w:val="00E5059B"/>
    <w:rsid w:val="00E52313"/>
    <w:rsid w:val="00E52AB7"/>
    <w:rsid w:val="00E533A2"/>
    <w:rsid w:val="00E535E2"/>
    <w:rsid w:val="00E60688"/>
    <w:rsid w:val="00E6240D"/>
    <w:rsid w:val="00E655CA"/>
    <w:rsid w:val="00E7093F"/>
    <w:rsid w:val="00E75097"/>
    <w:rsid w:val="00E8074E"/>
    <w:rsid w:val="00E8092F"/>
    <w:rsid w:val="00E81BF2"/>
    <w:rsid w:val="00E84292"/>
    <w:rsid w:val="00E929B1"/>
    <w:rsid w:val="00E95899"/>
    <w:rsid w:val="00E97AD8"/>
    <w:rsid w:val="00EA1E2F"/>
    <w:rsid w:val="00EB1878"/>
    <w:rsid w:val="00EB5B36"/>
    <w:rsid w:val="00EC227E"/>
    <w:rsid w:val="00EC2A36"/>
    <w:rsid w:val="00EC6472"/>
    <w:rsid w:val="00ED2C77"/>
    <w:rsid w:val="00ED3149"/>
    <w:rsid w:val="00ED330C"/>
    <w:rsid w:val="00ED61AA"/>
    <w:rsid w:val="00ED70C0"/>
    <w:rsid w:val="00ED7CFE"/>
    <w:rsid w:val="00EE0147"/>
    <w:rsid w:val="00EE3A11"/>
    <w:rsid w:val="00EE779E"/>
    <w:rsid w:val="00EF1536"/>
    <w:rsid w:val="00EF506F"/>
    <w:rsid w:val="00EF783D"/>
    <w:rsid w:val="00F07708"/>
    <w:rsid w:val="00F10C00"/>
    <w:rsid w:val="00F10DCF"/>
    <w:rsid w:val="00F1334F"/>
    <w:rsid w:val="00F1620E"/>
    <w:rsid w:val="00F21748"/>
    <w:rsid w:val="00F21E96"/>
    <w:rsid w:val="00F30157"/>
    <w:rsid w:val="00F3692D"/>
    <w:rsid w:val="00F37C02"/>
    <w:rsid w:val="00F42D24"/>
    <w:rsid w:val="00F474C2"/>
    <w:rsid w:val="00F5303C"/>
    <w:rsid w:val="00F576D9"/>
    <w:rsid w:val="00F6147A"/>
    <w:rsid w:val="00F61CA8"/>
    <w:rsid w:val="00F77851"/>
    <w:rsid w:val="00F81758"/>
    <w:rsid w:val="00F920D8"/>
    <w:rsid w:val="00F9272D"/>
    <w:rsid w:val="00F9441A"/>
    <w:rsid w:val="00FA3132"/>
    <w:rsid w:val="00FA519A"/>
    <w:rsid w:val="00FD0807"/>
    <w:rsid w:val="00FD238C"/>
    <w:rsid w:val="00FD3FB0"/>
    <w:rsid w:val="00FE15EC"/>
    <w:rsid w:val="00FE48B6"/>
    <w:rsid w:val="00FE4ADC"/>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B74284E"/>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04F299D0-6CB2-43E8-AD4E-F1CD0CDE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aliases w:val="APA Level 1 Char"/>
    <w:basedOn w:val="DefaultParagraphFont"/>
    <w:link w:val="Heading1"/>
    <w:uiPriority w:val="9"/>
    <w:rsid w:val="00C23A48"/>
    <w:rPr>
      <w:rFonts w:ascii="Times New Roman" w:hAnsi="Times New Roman" w:eastAsia="Times New Roman" w:cs="Arial"/>
      <w:b/>
      <w:bCs/>
      <w:sz w:val="24"/>
      <w:szCs w:val="32"/>
    </w:rPr>
  </w:style>
  <w:style w:type="character" w:styleId="Heading2Char" w:customStyle="1">
    <w:name w:val="Heading 2 Char"/>
    <w:basedOn w:val="DefaultParagraphFont"/>
    <w:link w:val="Heading2"/>
    <w:uiPriority w:val="9"/>
    <w:rsid w:val="00C23A48"/>
    <w:rPr>
      <w:rFonts w:ascii="Times New Roman" w:hAnsi="Times New Roman" w:eastAsia="Times New Roman" w:cs="Arial"/>
      <w:b/>
      <w:bCs/>
      <w:sz w:val="24"/>
      <w:szCs w:val="28"/>
    </w:rPr>
  </w:style>
  <w:style w:type="character" w:styleId="Heading3Char" w:customStyle="1">
    <w:name w:val="Heading 3 Char"/>
    <w:basedOn w:val="DefaultParagraphFont"/>
    <w:uiPriority w:val="9"/>
    <w:rsid w:val="00887A22"/>
    <w:rPr>
      <w:rFonts w:asciiTheme="majorHAnsi" w:hAnsiTheme="majorHAnsi" w:eastAsiaTheme="majorEastAsia" w:cstheme="majorBidi"/>
      <w:color w:val="1F4D78" w:themeColor="accent1" w:themeShade="7F"/>
      <w:sz w:val="24"/>
      <w:szCs w:val="24"/>
    </w:rPr>
  </w:style>
  <w:style w:type="character" w:styleId="Heading4Char" w:customStyle="1">
    <w:name w:val="Heading 4 Char"/>
    <w:basedOn w:val="DefaultParagraphFont"/>
    <w:link w:val="Heading4"/>
    <w:uiPriority w:val="9"/>
    <w:rsid w:val="00F30157"/>
    <w:rPr>
      <w:rFonts w:ascii="Times New Roman" w:hAnsi="Times New Roman" w:eastAsiaTheme="majorEastAsia" w:cstheme="majorBidi"/>
      <w:b/>
      <w:bCs/>
      <w:iCs/>
      <w:sz w:val="24"/>
    </w:rPr>
  </w:style>
  <w:style w:type="numbering" w:styleId="NoList1" w:customStyle="1">
    <w:name w:val="No List1"/>
    <w:next w:val="NoList"/>
    <w:uiPriority w:val="99"/>
    <w:semiHidden/>
    <w:unhideWhenUsed/>
    <w:rsid w:val="00887A22"/>
  </w:style>
  <w:style w:type="character" w:styleId="Heading3Char1" w:customStyle="1">
    <w:name w:val="Heading 3 Char1"/>
    <w:basedOn w:val="DefaultParagraphFont"/>
    <w:link w:val="Heading3"/>
    <w:uiPriority w:val="9"/>
    <w:rsid w:val="00B5397A"/>
    <w:rPr>
      <w:rFonts w:ascii="Times New Roman" w:hAnsi="Times New Roman" w:eastAsiaTheme="majorEastAsia"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23A48"/>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5F7564"/>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styleId="FooterChar" w:customStyle="1">
    <w:name w:val="Footer Char"/>
    <w:basedOn w:val="DefaultParagraphFont"/>
    <w:link w:val="Footer"/>
    <w:uiPriority w:val="99"/>
    <w:rsid w:val="00887A22"/>
    <w:rPr>
      <w:rFonts w:ascii="Times New Roman" w:hAnsi="Times New Roman" w:eastAsia="Times New Roman" w:cs="Arial"/>
      <w:sz w:val="24"/>
      <w:szCs w:val="24"/>
    </w:rPr>
  </w:style>
  <w:style w:type="paragraph" w:styleId="header223levelsAPA" w:customStyle="1">
    <w:name w:val="header2 2&amp;3 levels APA"/>
    <w:basedOn w:val="Heading2"/>
    <w:next w:val="Normal"/>
    <w:autoRedefine/>
    <w:rsid w:val="00887A22"/>
    <w:rPr>
      <w:bCs w:val="0"/>
      <w:szCs w:val="24"/>
    </w:rPr>
  </w:style>
  <w:style w:type="paragraph" w:styleId="header123levelsAPA" w:customStyle="1">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styleId="CommentTextChar" w:customStyle="1">
    <w:name w:val="Comment Text Char"/>
    <w:basedOn w:val="DefaultParagraphFont"/>
    <w:link w:val="CommentText"/>
    <w:rsid w:val="00887A22"/>
    <w:rPr>
      <w:rFonts w:ascii="Times New Roman" w:hAnsi="Times New Roman" w:eastAsia="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styleId="HeaderChar" w:customStyle="1">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hAnsiTheme="minorHAnsi" w:eastAsiaTheme="minorHAnsi" w:cstheme="minorBidi"/>
      <w:b/>
      <w:bCs/>
    </w:rPr>
  </w:style>
  <w:style w:type="character" w:styleId="CommentSubjectChar" w:customStyle="1">
    <w:name w:val="Comment Subject Char"/>
    <w:basedOn w:val="CommentTextChar"/>
    <w:link w:val="CommentSubject"/>
    <w:uiPriority w:val="99"/>
    <w:semiHidden/>
    <w:rsid w:val="00887A22"/>
    <w:rPr>
      <w:rFonts w:ascii="Times New Roman" w:hAnsi="Times New Roman" w:eastAsia="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styleId="BodyTextChar" w:customStyle="1">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hAnsiTheme="majorHAnsi" w:eastAsiaTheme="majorEastAsia" w:cstheme="majorBidi"/>
      <w:color w:val="2E74B5" w:themeColor="accent1" w:themeShade="BF"/>
      <w:sz w:val="28"/>
      <w:szCs w:val="28"/>
      <w:lang w:eastAsia="ja-JP"/>
    </w:rPr>
  </w:style>
  <w:style w:type="paragraph" w:styleId="TOC4">
    <w:name w:val="toc 4"/>
    <w:basedOn w:val="Normal"/>
    <w:next w:val="Normal"/>
    <w:autoRedefine/>
    <w:uiPriority w:val="39"/>
    <w:semiHidden/>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styleId="PlainTextChar" w:customStyle="1">
    <w:name w:val="Plain Text Char"/>
    <w:basedOn w:val="DefaultParagraphFont"/>
    <w:link w:val="PlainText"/>
    <w:uiPriority w:val="99"/>
    <w:rsid w:val="00887A22"/>
    <w:rPr>
      <w:rFonts w:ascii="Calibri" w:hAnsi="Calibri"/>
      <w:szCs w:val="21"/>
    </w:rPr>
  </w:style>
  <w:style w:type="character" w:styleId="UnresolvedMention1" w:customStyle="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semiHidden/>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styleId="ReferenceBody" w:customStyle="1">
    <w:name w:val="ReferenceBody"/>
    <w:basedOn w:val="DefaultParagraphFont"/>
    <w:rsid w:val="00555733"/>
  </w:style>
  <w:style w:type="character" w:styleId="PrimaryContribGroup" w:customStyle="1">
    <w:name w:val="PrimaryContribGroup"/>
    <w:basedOn w:val="DefaultParagraphFont"/>
    <w:rsid w:val="00555733"/>
  </w:style>
  <w:style w:type="character" w:styleId="Person" w:customStyle="1">
    <w:name w:val="Person"/>
    <w:basedOn w:val="DefaultParagraphFont"/>
    <w:rsid w:val="00555733"/>
  </w:style>
  <w:style w:type="character" w:styleId="Surname" w:customStyle="1">
    <w:name w:val="Surname"/>
    <w:basedOn w:val="DefaultParagraphFont"/>
    <w:rsid w:val="00555733"/>
  </w:style>
  <w:style w:type="character" w:styleId="Initials" w:customStyle="1">
    <w:name w:val="Initials"/>
    <w:basedOn w:val="DefaultParagraphFont"/>
    <w:rsid w:val="00555733"/>
  </w:style>
  <w:style w:type="character" w:styleId="DateSection" w:customStyle="1">
    <w:name w:val="DateSection"/>
    <w:basedOn w:val="DefaultParagraphFont"/>
    <w:rsid w:val="00555733"/>
  </w:style>
  <w:style w:type="character" w:styleId="Year" w:customStyle="1">
    <w:name w:val="Year"/>
    <w:basedOn w:val="DefaultParagraphFont"/>
    <w:rsid w:val="00555733"/>
  </w:style>
  <w:style w:type="character" w:styleId="TitleName" w:customStyle="1">
    <w:name w:val="TitleName"/>
    <w:basedOn w:val="DefaultParagraphFont"/>
    <w:rsid w:val="00555733"/>
  </w:style>
  <w:style w:type="character" w:styleId="SourceSection" w:customStyle="1">
    <w:name w:val="SourceSection"/>
    <w:basedOn w:val="DefaultParagraphFont"/>
    <w:rsid w:val="00555733"/>
  </w:style>
  <w:style w:type="character" w:styleId="Series" w:customStyle="1">
    <w:name w:val="Series"/>
    <w:basedOn w:val="DefaultParagraphFont"/>
    <w:rsid w:val="00555733"/>
  </w:style>
  <w:style w:type="character" w:styleId="Volume" w:customStyle="1">
    <w:name w:val="Volume"/>
    <w:basedOn w:val="DefaultParagraphFont"/>
    <w:rsid w:val="00555733"/>
  </w:style>
  <w:style w:type="character" w:styleId="Pagination" w:customStyle="1">
    <w:name w:val="Pagination"/>
    <w:basedOn w:val="DefaultParagraphFont"/>
    <w:rsid w:val="00555733"/>
  </w:style>
  <w:style w:type="character" w:styleId="FirstPage" w:customStyle="1">
    <w:name w:val="FirstPage"/>
    <w:basedOn w:val="DefaultParagraphFont"/>
    <w:rsid w:val="00555733"/>
  </w:style>
  <w:style w:type="character" w:styleId="LastPage" w:customStyle="1">
    <w:name w:val="LastPage"/>
    <w:basedOn w:val="DefaultParagraphFont"/>
    <w:rsid w:val="00555733"/>
  </w:style>
  <w:style w:type="character" w:styleId="SourceLocation" w:customStyle="1">
    <w:name w:val="SourceLocation"/>
    <w:basedOn w:val="DefaultParagraphFont"/>
    <w:rsid w:val="00555733"/>
  </w:style>
  <w:style w:type="character" w:styleId="Doi" w:customStyle="1">
    <w:name w:val="Doi"/>
    <w:basedOn w:val="DefaultParagraphFont"/>
    <w:rsid w:val="00555733"/>
  </w:style>
  <w:style w:type="character" w:styleId="Issue" w:customStyle="1">
    <w:name w:val="Issue"/>
    <w:basedOn w:val="DefaultParagraphFont"/>
    <w:rsid w:val="00555733"/>
  </w:style>
  <w:style w:type="character" w:styleId="citation" w:customStyle="1">
    <w:name w:val="citation"/>
    <w:basedOn w:val="DefaultParagraphFont"/>
    <w:rsid w:val="00555733"/>
  </w:style>
  <w:style w:type="character" w:styleId="Contrib" w:customStyle="1">
    <w:name w:val="Contrib"/>
    <w:basedOn w:val="DefaultParagraphFont"/>
    <w:rsid w:val="00555733"/>
  </w:style>
  <w:style w:type="paragraph" w:styleId="li" w:customStyle="1">
    <w:name w:val="li"/>
    <w:basedOn w:val="Normal"/>
    <w:rsid w:val="003456EF"/>
    <w:pPr>
      <w:spacing w:after="0" w:line="240" w:lineRule="auto"/>
      <w:contextualSpacing/>
    </w:pPr>
    <w:rPr>
      <w:rFonts w:eastAsia="Times New Roman" w:cs="Times New Roman"/>
      <w:szCs w:val="24"/>
    </w:rPr>
  </w:style>
  <w:style w:type="character" w:styleId="Url" w:customStyle="1">
    <w:name w:val="Url"/>
    <w:basedOn w:val="DefaultParagraphFont"/>
    <w:rsid w:val="00D17B2D"/>
  </w:style>
  <w:style w:type="character" w:styleId="SiteName" w:customStyle="1">
    <w:name w:val="SiteName"/>
    <w:basedOn w:val="DefaultParagraphFont"/>
    <w:rsid w:val="00D17B2D"/>
  </w:style>
  <w:style w:type="character" w:styleId="PublisherName" w:customStyle="1">
    <w:name w:val="PublisherName"/>
    <w:basedOn w:val="DefaultParagraphFont"/>
    <w:rsid w:val="00D17B2D"/>
  </w:style>
  <w:style w:type="character" w:styleId="StyledTitlenotem" w:customStyle="1">
    <w:name w:val="StyledTitle_not(em)"/>
    <w:basedOn w:val="DefaultParagraphFont"/>
    <w:rsid w:val="001C799B"/>
    <w:rPr>
      <w:i/>
      <w:iCs/>
    </w:rPr>
  </w:style>
  <w:style w:type="character" w:styleId="PublicationDate" w:customStyle="1">
    <w:name w:val="PublicationDate"/>
    <w:basedOn w:val="DefaultParagraphFont"/>
    <w:rsid w:val="00AB0076"/>
  </w:style>
  <w:style w:type="character" w:styleId="DateCharacter" w:customStyle="1">
    <w:name w:val="Date Character"/>
    <w:basedOn w:val="DefaultParagraphFont"/>
    <w:rsid w:val="00AB0076"/>
  </w:style>
  <w:style w:type="character" w:styleId="TitleSection" w:customStyle="1">
    <w:name w:val="TitleSection"/>
    <w:basedOn w:val="DefaultParagraphFont"/>
    <w:rsid w:val="00AB0076"/>
  </w:style>
  <w:style w:type="character" w:styleId="Month" w:customStyle="1">
    <w:name w:val="Month"/>
    <w:basedOn w:val="DefaultParagraphFont"/>
    <w:rsid w:val="00AB0076"/>
  </w:style>
  <w:style w:type="character" w:styleId="Day" w:customStyle="1">
    <w:name w:val="Day"/>
    <w:basedOn w:val="DefaultParagraphFont"/>
    <w:rsid w:val="00AB0076"/>
  </w:style>
  <w:style w:type="character" w:styleId="TitleAnnotation" w:customStyle="1">
    <w:name w:val="TitleAnnotation"/>
    <w:basedOn w:val="DefaultParagraphFont"/>
    <w:rsid w:val="00AB0076"/>
  </w:style>
  <w:style w:type="paragraph" w:styleId="embeddedapa-figure-label" w:customStyle="1">
    <w:name w:val="embedded_apa-figure-label"/>
    <w:basedOn w:val="Normal"/>
    <w:rsid w:val="00A1322F"/>
    <w:pPr>
      <w:spacing w:after="0" w:line="240" w:lineRule="auto"/>
      <w:contextualSpacing/>
    </w:pPr>
    <w:rPr>
      <w:rFonts w:eastAsia="Times New Roman" w:cs="Times New Roman"/>
      <w:b/>
      <w:bCs/>
      <w:szCs w:val="24"/>
    </w:rPr>
  </w:style>
  <w:style w:type="paragraph" w:styleId="embeddedapa-figure-title" w:customStyle="1">
    <w:name w:val="embedded_apa-figure-title"/>
    <w:basedOn w:val="Normal"/>
    <w:rsid w:val="00A1322F"/>
    <w:pPr>
      <w:spacing w:after="0" w:line="240" w:lineRule="auto"/>
      <w:contextualSpacing/>
    </w:pPr>
    <w:rPr>
      <w:rFonts w:eastAsia="Times New Roman" w:cs="Times New Roman"/>
      <w:i/>
      <w:iCs/>
      <w:szCs w:val="24"/>
    </w:rPr>
  </w:style>
  <w:style w:type="paragraph" w:styleId="apa-line-spacer" w:customStyle="1">
    <w:name w:val="apa-line-spacer"/>
    <w:basedOn w:val="Normal"/>
    <w:rsid w:val="00B512BB"/>
    <w:pPr>
      <w:spacing w:after="0" w:line="240" w:lineRule="auto"/>
      <w:contextualSpacing/>
    </w:pPr>
    <w:rPr>
      <w:rFonts w:eastAsia="Times New Roman" w:cs="Times New Roman"/>
      <w:szCs w:val="24"/>
    </w:rPr>
  </w:style>
  <w:style w:type="paragraph" w:styleId="embeddedembedded-img" w:customStyle="1">
    <w:name w:val="embedded_embedded-img"/>
    <w:basedOn w:val="Normal"/>
    <w:rsid w:val="00B512BB"/>
    <w:pPr>
      <w:spacing w:after="0" w:line="240" w:lineRule="auto"/>
      <w:contextualSpacing/>
    </w:pPr>
    <w:rPr>
      <w:rFonts w:eastAsia="Times New Roman" w:cs="Times New Roman"/>
      <w:szCs w:val="24"/>
    </w:rPr>
  </w:style>
  <w:style w:type="character" w:styleId="TitleCharacter" w:customStyle="1">
    <w:name w:val="Title Character"/>
    <w:basedOn w:val="DefaultParagraphFont"/>
    <w:rsid w:val="00201E93"/>
  </w:style>
  <w:style w:type="paragraph" w:styleId="embedded" w:customStyle="1">
    <w:name w:val="embedded"/>
    <w:basedOn w:val="Normal"/>
    <w:rsid w:val="0037601D"/>
    <w:pPr>
      <w:pBdr>
        <w:top w:val="none" w:color="auto" w:sz="0" w:space="18"/>
        <w:bottom w:val="none" w:color="auto" w:sz="0" w:space="18"/>
      </w:pBdr>
      <w:spacing w:after="0" w:line="240" w:lineRule="auto"/>
      <w:contextualSpacing/>
    </w:pPr>
    <w:rPr>
      <w:rFonts w:eastAsia="Times New Roman" w:cs="Times New Roman"/>
      <w:szCs w:val="24"/>
    </w:rPr>
  </w:style>
  <w:style w:type="character" w:styleId="StyledText" w:customStyle="1">
    <w:name w:val="StyledText"/>
    <w:basedOn w:val="DefaultParagraphFont"/>
    <w:rsid w:val="0037601D"/>
    <w:rPr>
      <w:i/>
      <w:iCs/>
    </w:rPr>
  </w:style>
  <w:style w:type="character" w:styleId="ContribSection" w:customStyle="1">
    <w:name w:val="ContribSection"/>
    <w:basedOn w:val="DefaultParagraphFont"/>
    <w:rsid w:val="0037601D"/>
  </w:style>
  <w:style w:type="paragraph" w:styleId="Date">
    <w:name w:val="Date"/>
    <w:basedOn w:val="Normal"/>
    <w:next w:val="Normal"/>
    <w:link w:val="DateChar"/>
    <w:rsid w:val="0037601D"/>
    <w:pPr>
      <w:spacing w:after="0" w:line="240" w:lineRule="auto"/>
      <w:contextualSpacing/>
    </w:pPr>
    <w:rPr>
      <w:rFonts w:eastAsia="Times New Roman" w:cs="Times New Roman"/>
      <w:szCs w:val="24"/>
    </w:rPr>
  </w:style>
  <w:style w:type="character" w:styleId="DateChar" w:customStyle="1">
    <w:name w:val="Date Char"/>
    <w:basedOn w:val="DefaultParagraphFont"/>
    <w:link w:val="Date"/>
    <w:rsid w:val="0037601D"/>
    <w:rPr>
      <w:rFonts w:ascii="Times New Roman" w:hAnsi="Times New Roman" w:eastAsia="Times New Roman" w:cs="Times New Roman"/>
      <w:sz w:val="24"/>
      <w:szCs w:val="24"/>
    </w:rPr>
  </w:style>
  <w:style w:type="paragraph" w:styleId="Title">
    <w:name w:val="Title"/>
    <w:basedOn w:val="Normal"/>
    <w:link w:val="TitleChar"/>
    <w:qFormat/>
    <w:rsid w:val="0037601D"/>
    <w:pPr>
      <w:spacing w:before="240" w:after="60" w:line="240" w:lineRule="auto"/>
      <w:contextualSpacing/>
      <w:jc w:val="center"/>
      <w:outlineLvl w:val="0"/>
    </w:pPr>
    <w:rPr>
      <w:rFonts w:ascii="Arial" w:hAnsi="Arial" w:eastAsia="Times New Roman" w:cs="Arial"/>
      <w:b/>
      <w:bCs/>
      <w:kern w:val="28"/>
      <w:sz w:val="32"/>
      <w:szCs w:val="32"/>
    </w:rPr>
  </w:style>
  <w:style w:type="character" w:styleId="TitleChar" w:customStyle="1">
    <w:name w:val="Title Char"/>
    <w:basedOn w:val="DefaultParagraphFont"/>
    <w:link w:val="Title"/>
    <w:rsid w:val="0037601D"/>
    <w:rPr>
      <w:rFonts w:ascii="Arial" w:hAnsi="Arial" w:eastAsia="Times New Roman" w:cs="Arial"/>
      <w:b/>
      <w:bCs/>
      <w:kern w:val="28"/>
      <w:sz w:val="32"/>
      <w:szCs w:val="32"/>
    </w:rPr>
  </w:style>
  <w:style w:type="character" w:styleId="ReferenceBodyStyledText" w:customStyle="1">
    <w:name w:val="ReferenceBody_StyledText"/>
    <w:basedOn w:val="DefaultParagraphFont"/>
    <w:rsid w:val="0037601D"/>
    <w:rPr>
      <w:i/>
      <w:iCs/>
    </w:rPr>
  </w:style>
  <w:style w:type="character" w:styleId="Publisher" w:customStyle="1">
    <w:name w:val="Publisher"/>
    <w:basedOn w:val="DefaultParagraphFont"/>
    <w:rsid w:val="0037601D"/>
  </w:style>
  <w:style w:type="character" w:styleId="Suffix" w:customStyle="1">
    <w:name w:val="Suffix"/>
    <w:basedOn w:val="DefaultParagraphFont"/>
    <w:rsid w:val="0037601D"/>
  </w:style>
  <w:style w:type="character" w:styleId="Collab" w:customStyle="1">
    <w:name w:val="Collab"/>
    <w:basedOn w:val="DefaultParagraphFont"/>
    <w:rsid w:val="0037601D"/>
  </w:style>
  <w:style w:type="paragraph" w:styleId="embeddedapa-table-label" w:customStyle="1">
    <w:name w:val="embedded_apa-table-label"/>
    <w:basedOn w:val="Normal"/>
    <w:rsid w:val="005045C4"/>
    <w:pPr>
      <w:spacing w:after="0" w:line="240" w:lineRule="auto"/>
      <w:contextualSpacing/>
    </w:pPr>
    <w:rPr>
      <w:rFonts w:eastAsia="Times New Roman" w:cs="Times New Roman"/>
      <w:b/>
      <w:bCs/>
      <w:szCs w:val="24"/>
    </w:rPr>
  </w:style>
  <w:style w:type="paragraph" w:styleId="embeddedapa-table-title" w:customStyle="1">
    <w:name w:val="embedded_apa-table-title"/>
    <w:basedOn w:val="Normal"/>
    <w:rsid w:val="005045C4"/>
    <w:pPr>
      <w:spacing w:after="0" w:line="240" w:lineRule="auto"/>
      <w:contextualSpacing/>
    </w:pPr>
    <w:rPr>
      <w:rFonts w:eastAsia="Times New Roman" w:cs="Times New Roman"/>
      <w:i/>
      <w:iCs/>
      <w:szCs w:val="24"/>
    </w:rPr>
  </w:style>
  <w:style w:type="table" w:styleId="embeddedtable" w:customStyle="1">
    <w:name w:val="embedded_table"/>
    <w:basedOn w:val="TableNormal"/>
    <w:rsid w:val="005045C4"/>
    <w:pPr>
      <w:spacing w:after="0" w:line="240" w:lineRule="auto"/>
    </w:pPr>
    <w:rPr>
      <w:rFonts w:ascii="Times New Roman" w:hAnsi="Times New Roman" w:eastAsia="Times New Roman" w:cs="Times New Roman"/>
      <w:sz w:val="20"/>
      <w:szCs w:val="20"/>
    </w:rPr>
    <w:tblPr/>
  </w:style>
  <w:style w:type="character" w:styleId="contriblist" w:customStyle="1">
    <w:name w:val="contriblist"/>
    <w:basedOn w:val="DefaultParagraphFont"/>
    <w:rsid w:val="007364AC"/>
  </w:style>
  <w:style w:type="character" w:styleId="contrib0" w:customStyle="1">
    <w:name w:val="contrib"/>
    <w:basedOn w:val="DefaultParagraphFont"/>
    <w:rsid w:val="007364AC"/>
  </w:style>
  <w:style w:type="character" w:styleId="Date1" w:customStyle="1">
    <w:name w:val="Date1"/>
    <w:basedOn w:val="DefaultParagraphFont"/>
    <w:rsid w:val="007364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01061">
      <w:bodyDiv w:val="1"/>
      <w:marLeft w:val="0"/>
      <w:marRight w:val="0"/>
      <w:marTop w:val="0"/>
      <w:marBottom w:val="0"/>
      <w:divBdr>
        <w:top w:val="none" w:sz="0" w:space="0" w:color="auto"/>
        <w:left w:val="none" w:sz="0" w:space="0" w:color="auto"/>
        <w:bottom w:val="none" w:sz="0" w:space="0" w:color="auto"/>
        <w:right w:val="none" w:sz="0" w:space="0" w:color="auto"/>
      </w:divBdr>
    </w:div>
    <w:div w:id="131293077">
      <w:bodyDiv w:val="1"/>
      <w:marLeft w:val="0"/>
      <w:marRight w:val="0"/>
      <w:marTop w:val="0"/>
      <w:marBottom w:val="0"/>
      <w:divBdr>
        <w:top w:val="none" w:sz="0" w:space="0" w:color="auto"/>
        <w:left w:val="none" w:sz="0" w:space="0" w:color="auto"/>
        <w:bottom w:val="none" w:sz="0" w:space="0" w:color="auto"/>
        <w:right w:val="none" w:sz="0" w:space="0" w:color="auto"/>
      </w:divBdr>
    </w:div>
    <w:div w:id="236289870">
      <w:bodyDiv w:val="1"/>
      <w:marLeft w:val="0"/>
      <w:marRight w:val="0"/>
      <w:marTop w:val="0"/>
      <w:marBottom w:val="0"/>
      <w:divBdr>
        <w:top w:val="none" w:sz="0" w:space="0" w:color="auto"/>
        <w:left w:val="none" w:sz="0" w:space="0" w:color="auto"/>
        <w:bottom w:val="none" w:sz="0" w:space="0" w:color="auto"/>
        <w:right w:val="none" w:sz="0" w:space="0" w:color="auto"/>
      </w:divBdr>
    </w:div>
    <w:div w:id="301539385">
      <w:bodyDiv w:val="1"/>
      <w:marLeft w:val="0"/>
      <w:marRight w:val="0"/>
      <w:marTop w:val="0"/>
      <w:marBottom w:val="0"/>
      <w:divBdr>
        <w:top w:val="none" w:sz="0" w:space="0" w:color="auto"/>
        <w:left w:val="none" w:sz="0" w:space="0" w:color="auto"/>
        <w:bottom w:val="none" w:sz="0" w:space="0" w:color="auto"/>
        <w:right w:val="none" w:sz="0" w:space="0" w:color="auto"/>
      </w:divBdr>
    </w:div>
    <w:div w:id="371005161">
      <w:bodyDiv w:val="1"/>
      <w:marLeft w:val="0"/>
      <w:marRight w:val="0"/>
      <w:marTop w:val="0"/>
      <w:marBottom w:val="0"/>
      <w:divBdr>
        <w:top w:val="none" w:sz="0" w:space="0" w:color="auto"/>
        <w:left w:val="none" w:sz="0" w:space="0" w:color="auto"/>
        <w:bottom w:val="none" w:sz="0" w:space="0" w:color="auto"/>
        <w:right w:val="none" w:sz="0" w:space="0" w:color="auto"/>
      </w:divBdr>
    </w:div>
    <w:div w:id="428352958">
      <w:bodyDiv w:val="1"/>
      <w:marLeft w:val="0"/>
      <w:marRight w:val="0"/>
      <w:marTop w:val="0"/>
      <w:marBottom w:val="0"/>
      <w:divBdr>
        <w:top w:val="none" w:sz="0" w:space="0" w:color="auto"/>
        <w:left w:val="none" w:sz="0" w:space="0" w:color="auto"/>
        <w:bottom w:val="none" w:sz="0" w:space="0" w:color="auto"/>
        <w:right w:val="none" w:sz="0" w:space="0" w:color="auto"/>
      </w:divBdr>
    </w:div>
    <w:div w:id="531068804">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606349165">
      <w:bodyDiv w:val="1"/>
      <w:marLeft w:val="0"/>
      <w:marRight w:val="0"/>
      <w:marTop w:val="0"/>
      <w:marBottom w:val="0"/>
      <w:divBdr>
        <w:top w:val="none" w:sz="0" w:space="0" w:color="auto"/>
        <w:left w:val="none" w:sz="0" w:space="0" w:color="auto"/>
        <w:bottom w:val="none" w:sz="0" w:space="0" w:color="auto"/>
        <w:right w:val="none" w:sz="0" w:space="0" w:color="auto"/>
      </w:divBdr>
    </w:div>
    <w:div w:id="681712099">
      <w:bodyDiv w:val="1"/>
      <w:marLeft w:val="0"/>
      <w:marRight w:val="0"/>
      <w:marTop w:val="0"/>
      <w:marBottom w:val="0"/>
      <w:divBdr>
        <w:top w:val="none" w:sz="0" w:space="0" w:color="auto"/>
        <w:left w:val="none" w:sz="0" w:space="0" w:color="auto"/>
        <w:bottom w:val="none" w:sz="0" w:space="0" w:color="auto"/>
        <w:right w:val="none" w:sz="0" w:space="0" w:color="auto"/>
      </w:divBdr>
    </w:div>
    <w:div w:id="713040927">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84395829">
      <w:bodyDiv w:val="1"/>
      <w:marLeft w:val="0"/>
      <w:marRight w:val="0"/>
      <w:marTop w:val="0"/>
      <w:marBottom w:val="0"/>
      <w:divBdr>
        <w:top w:val="none" w:sz="0" w:space="0" w:color="auto"/>
        <w:left w:val="none" w:sz="0" w:space="0" w:color="auto"/>
        <w:bottom w:val="none" w:sz="0" w:space="0" w:color="auto"/>
        <w:right w:val="none" w:sz="0" w:space="0" w:color="auto"/>
      </w:divBdr>
    </w:div>
    <w:div w:id="1420252744">
      <w:bodyDiv w:val="1"/>
      <w:marLeft w:val="0"/>
      <w:marRight w:val="0"/>
      <w:marTop w:val="0"/>
      <w:marBottom w:val="0"/>
      <w:divBdr>
        <w:top w:val="none" w:sz="0" w:space="0" w:color="auto"/>
        <w:left w:val="none" w:sz="0" w:space="0" w:color="auto"/>
        <w:bottom w:val="none" w:sz="0" w:space="0" w:color="auto"/>
        <w:right w:val="none" w:sz="0" w:space="0" w:color="auto"/>
      </w:divBdr>
    </w:div>
    <w:div w:id="1688406519">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847205833">
      <w:bodyDiv w:val="1"/>
      <w:marLeft w:val="0"/>
      <w:marRight w:val="0"/>
      <w:marTop w:val="0"/>
      <w:marBottom w:val="0"/>
      <w:divBdr>
        <w:top w:val="none" w:sz="0" w:space="0" w:color="auto"/>
        <w:left w:val="none" w:sz="0" w:space="0" w:color="auto"/>
        <w:bottom w:val="none" w:sz="0" w:space="0" w:color="auto"/>
        <w:right w:val="none" w:sz="0" w:space="0" w:color="auto"/>
      </w:divBdr>
    </w:div>
    <w:div w:id="1927953440">
      <w:bodyDiv w:val="1"/>
      <w:marLeft w:val="0"/>
      <w:marRight w:val="0"/>
      <w:marTop w:val="0"/>
      <w:marBottom w:val="0"/>
      <w:divBdr>
        <w:top w:val="none" w:sz="0" w:space="0" w:color="auto"/>
        <w:left w:val="none" w:sz="0" w:space="0" w:color="auto"/>
        <w:bottom w:val="none" w:sz="0" w:space="0" w:color="auto"/>
        <w:right w:val="none" w:sz="0" w:space="0" w:color="auto"/>
      </w:divBdr>
    </w:div>
    <w:div w:id="2112125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1.xml" Id="rId13" /><Relationship Type="http://schemas.openxmlformats.org/officeDocument/2006/relationships/theme" Target="theme/theme1.xml" Id="rId26" /><Relationship Type="http://schemas.openxmlformats.org/officeDocument/2006/relationships/customXml" Target="../customXml/item3.xml" Id="rId3" /><Relationship Type="http://schemas.openxmlformats.org/officeDocument/2006/relationships/image" Target="media/image6.png" Id="rId21" /><Relationship Type="http://schemas.openxmlformats.org/officeDocument/2006/relationships/settings" Target="settings.xml" Id="rId7" /><Relationship Type="http://schemas.openxmlformats.org/officeDocument/2006/relationships/footer" Target="footer2.xml" Id="rId12" /><Relationship Type="http://schemas.openxmlformats.org/officeDocument/2006/relationships/image" Target="media/image2.png" Id="rId17" /><Relationship Type="http://schemas.openxmlformats.org/officeDocument/2006/relationships/fontTable" Target="fontTable.xml" Id="rId25" /><Relationship Type="http://schemas.openxmlformats.org/officeDocument/2006/relationships/customXml" Target="../customXml/item2.xml" Id="rId2" /><Relationship Type="http://schemas.openxmlformats.org/officeDocument/2006/relationships/image" Target="media/image1.png" Id="rId16" /><Relationship Type="http://schemas.openxmlformats.org/officeDocument/2006/relationships/image" Target="media/image5.png"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1.xml" Id="rId11" /><Relationship Type="http://schemas.openxmlformats.org/officeDocument/2006/relationships/header" Target="header3.xml" Id="rId24" /><Relationship Type="http://schemas.openxmlformats.org/officeDocument/2006/relationships/numbering" Target="numbering.xml" Id="rId5" /><Relationship Type="http://schemas.openxmlformats.org/officeDocument/2006/relationships/footer" Target="footer4.xml" Id="rId15" /><Relationship Type="http://schemas.openxmlformats.org/officeDocument/2006/relationships/footer" Target="footer5.xml" Id="rId23"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3.xml" Id="rId14" /><Relationship Type="http://schemas.openxmlformats.org/officeDocument/2006/relationships/header" Target="header2.xml" Id="rId22" /><Relationship Type="http://schemas.openxmlformats.org/officeDocument/2006/relationships/comments" Target="comments.xml" Id="Rc73ee69718a140ce" /><Relationship Type="http://schemas.microsoft.com/office/2011/relationships/people" Target="people.xml" Id="R08df5553e2c94692" /><Relationship Type="http://schemas.microsoft.com/office/2011/relationships/commentsExtended" Target="commentsExtended.xml" Id="R8744b2af514e402c" /><Relationship Type="http://schemas.microsoft.com/office/2016/09/relationships/commentsIds" Target="commentsIds.xml" Id="Rb7f051e42fbd454e" /><Relationship Type="http://schemas.microsoft.com/office/2018/08/relationships/commentsExtensible" Target="commentsExtensible.xml" Id="R4cd428cbc4e04b1d" /><Relationship Type="http://schemas.openxmlformats.org/officeDocument/2006/relationships/image" Target="/media/image7.png" Id="R1747b6f78dfc4949" /><Relationship Type="http://schemas.openxmlformats.org/officeDocument/2006/relationships/image" Target="/media/image8.png" Id="R6c362dd099fc4b9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D743A9A7749FB478C186B7D28A9557B" ma:contentTypeVersion="24" ma:contentTypeDescription="Create a new document." ma:contentTypeScope="" ma:versionID="b681348fd8045c8aa2fd33af95da13c8">
  <xsd:schema xmlns:xsd="http://www.w3.org/2001/XMLSchema" xmlns:xs="http://www.w3.org/2001/XMLSchema" xmlns:p="http://schemas.microsoft.com/office/2006/metadata/properties" xmlns:ns2="4da5371a-6463-4328-ae18-8c354e94393b" xmlns:ns3="07a22925-6a43-4c5e-b5f2-38b388f2ddc3" targetNamespace="http://schemas.microsoft.com/office/2006/metadata/properties" ma:root="true" ma:fieldsID="94c56e0d01903ff27c9552d439742946" ns2:_="" ns3:_="">
    <xsd:import namespace="4da5371a-6463-4328-ae18-8c354e94393b"/>
    <xsd:import namespace="07a22925-6a43-4c5e-b5f2-38b388f2ddc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5371a-6463-4328-ae18-8c354e94393b" elementFormDefault="qualified">
    <xsd:import namespace="http://schemas.microsoft.com/office/2006/documentManagement/types"/>
    <xsd:import namespace="http://schemas.microsoft.com/office/infopath/2007/PartnerControls"/>
    <xsd:element name="MediaServiceMetadata" ma:index="5" nillable="true" ma:displayName="MediaServiceMetadata" ma:hidden="true" ma:internalName="MediaServiceMetadata" ma:readOnly="true">
      <xsd:simpleType>
        <xsd:restriction base="dms:Note"/>
      </xsd:simpleType>
    </xsd:element>
    <xsd:element name="MediaServiceFastMetadata" ma:index="6" nillable="true" ma:displayName="MediaServiceFastMetadata" ma:hidden="true" ma:internalName="MediaServiceFastMetadata" ma:readOnly="true">
      <xsd:simpleType>
        <xsd:restriction base="dms:Note"/>
      </xsd:simpleType>
    </xsd:element>
    <xsd:element name="MediaServiceAutoKeyPoints" ma:index="7" nillable="true" ma:displayName="MediaServiceAutoKeyPoints" ma:hidden="true" ma:internalName="MediaServiceAutoKeyPoints" ma:readOnly="true">
      <xsd:simpleType>
        <xsd:restriction base="dms:Note"/>
      </xsd:simpleType>
    </xsd:element>
    <xsd:element name="MediaServiceKeyPoints" ma:index="8"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a22925-6a43-4c5e-b5f2-38b388f2ddc3" elementFormDefault="qualified">
    <xsd:import namespace="http://schemas.microsoft.com/office/2006/documentManagement/types"/>
    <xsd:import namespace="http://schemas.microsoft.com/office/infopath/2007/PartnerControls"/>
    <xsd:element name="SharedWithUsers" ma:index="9"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ca4cd83a-8ce3-4124-888d-dac266f40569}" ma:internalName="TaxCatchAll" ma:showField="CatchAllData" ma:web="07a22925-6a43-4c5e-b5f2-38b388f2dd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07a22925-6a43-4c5e-b5f2-38b388f2ddc3" xsi:nil="true"/>
    <lcf76f155ced4ddcb4097134ff3c332f xmlns="4da5371a-6463-4328-ae18-8c354e94393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A4F1B17D-2701-4946-9F91-6B1BE74586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5371a-6463-4328-ae18-8c354e94393b"/>
    <ds:schemaRef ds:uri="07a22925-6a43-4c5e-b5f2-38b388f2dd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07a22925-6a43-4c5e-b5f2-38b388f2ddc3"/>
    <ds:schemaRef ds:uri="4da5371a-6463-4328-ae18-8c354e94393b"/>
  </ds:schemaRefs>
</ds:datastoreItem>
</file>

<file path=customXml/itemProps4.xml><?xml version="1.0" encoding="utf-8"?>
<ds:datastoreItem xmlns:ds="http://schemas.openxmlformats.org/officeDocument/2006/customXml" ds:itemID="{5EC0D538-7D2C-4AAE-AC12-27174B62AFA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Nicole Kitchen</dc:creator>
  <keywords/>
  <dc:description/>
  <lastModifiedBy>Guest User</lastModifiedBy>
  <revision>63</revision>
  <dcterms:created xsi:type="dcterms:W3CDTF">2024-01-14T17:18:00.0000000Z</dcterms:created>
  <dcterms:modified xsi:type="dcterms:W3CDTF">2024-03-04T06:49:12.8820236Z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0x01010002F70990ED0898438EC824F32E40937B</vt:lpwstr>
  </property>
  <property fmtid="{D5CDD505-2E9C-101B-9397-08002B2CF9AE}" pid="3" name="_dlc_DocIdItemGuid">
    <vt:lpwstr>a42ffd0e-abc7-462b-a132-3512f204dca4</vt:lpwstr>
  </property>
  <property fmtid="{D5CDD505-2E9C-101B-9397-08002B2CF9AE}" pid="4" name="MediaServiceImageTags">
    <vt:lpwstr/>
  </property>
</Properties>
</file>